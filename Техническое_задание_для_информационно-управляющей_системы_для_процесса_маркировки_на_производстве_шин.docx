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0787" w:rsidRPr="00913349" w:rsidDel="00866AF5" w:rsidRDefault="00470787">
      <w:pPr>
        <w:rPr>
          <w:del w:id="2" w:author="Анастасия ." w:date="2023-10-11T17:39:00Z"/>
          <w:bCs/>
          <w:rPrChange w:id="3" w:author="Анастасия ." w:date="2023-05-21T15:49:00Z">
            <w:rPr>
              <w:del w:id="4" w:author="Анастасия ." w:date="2023-10-11T17:39:00Z"/>
              <w:b/>
              <w:bCs/>
            </w:rPr>
          </w:rPrChange>
        </w:rPr>
      </w:pPr>
    </w:p>
    <w:customXmlDelRangeStart w:id="5" w:author="Анастасия ." w:date="2023-05-21T15:42:00Z"/>
    <w:sdt>
      <w:sdtPr>
        <w:id w:val="259645802"/>
        <w:docPartObj>
          <w:docPartGallery w:val="Table of Contents"/>
          <w:docPartUnique/>
        </w:docPartObj>
      </w:sdtPr>
      <w:sdtEndPr>
        <w:rPr>
          <w:rFonts w:ascii="Times New Roman" w:eastAsiaTheme="minorEastAsia" w:hAnsi="Times New Roman" w:cstheme="minorBidi"/>
          <w:b w:val="0"/>
          <w:bCs w:val="0"/>
          <w:color w:val="auto"/>
          <w:szCs w:val="22"/>
        </w:rPr>
      </w:sdtEndPr>
      <w:sdtContent>
        <w:customXmlDelRangeEnd w:id="5"/>
        <w:p w:rsidR="003019C4" w:rsidRPr="003B558E" w:rsidDel="00470787" w:rsidRDefault="003B558E" w:rsidP="00470787">
          <w:pPr>
            <w:pStyle w:val="a3"/>
            <w:spacing w:before="0" w:after="200" w:line="360" w:lineRule="auto"/>
            <w:jc w:val="center"/>
            <w:rPr>
              <w:del w:id="6" w:author="Анастасия ." w:date="2023-05-21T15:42:00Z"/>
              <w:rFonts w:ascii="Times New Roman" w:hAnsi="Times New Roman" w:cs="Times New Roman"/>
              <w:color w:val="auto"/>
              <w:sz w:val="36"/>
            </w:rPr>
          </w:pPr>
          <w:del w:id="7" w:author="Анастасия ." w:date="2023-05-21T15:42:00Z">
            <w:r w:rsidRPr="003B558E" w:rsidDel="00470787">
              <w:rPr>
                <w:rFonts w:ascii="Times New Roman" w:hAnsi="Times New Roman" w:cs="Times New Roman"/>
                <w:color w:val="auto"/>
                <w:sz w:val="36"/>
              </w:rPr>
              <w:delText>СОДЕРЖАНИЕ</w:delText>
            </w:r>
          </w:del>
        </w:p>
        <w:p w:rsidR="003B558E" w:rsidRPr="003B558E" w:rsidDel="00470787" w:rsidRDefault="008574AB" w:rsidP="003B558E">
          <w:pPr>
            <w:pStyle w:val="14"/>
            <w:tabs>
              <w:tab w:val="right" w:leader="dot" w:pos="9628"/>
            </w:tabs>
            <w:spacing w:after="0"/>
            <w:ind w:firstLine="0"/>
            <w:rPr>
              <w:del w:id="8" w:author="Анастасия ." w:date="2023-05-21T15:42:00Z"/>
              <w:rFonts w:cs="Times New Roman"/>
              <w:noProof/>
              <w:szCs w:val="28"/>
            </w:rPr>
          </w:pPr>
          <w:del w:id="9" w:author="Анастасия ." w:date="2023-05-21T15:42:00Z">
            <w:r w:rsidDel="00470787">
              <w:fldChar w:fldCharType="begin"/>
            </w:r>
            <w:r w:rsidDel="00470787">
              <w:delInstrText xml:space="preserve"> TOC \o "1-3" \h \z \u </w:delInstrText>
            </w:r>
            <w:r w:rsidDel="00470787">
              <w:fldChar w:fldCharType="separate"/>
            </w:r>
            <w:r w:rsidR="003A69C5" w:rsidDel="00470787">
              <w:fldChar w:fldCharType="begin"/>
            </w:r>
            <w:r w:rsidR="003A69C5" w:rsidDel="00470787">
              <w:delInstrText xml:space="preserve"> HYPERLINK \l "_Toc135152457" </w:delInstrText>
            </w:r>
            <w:r w:rsidR="003A69C5" w:rsidDel="00470787">
              <w:fldChar w:fldCharType="separate"/>
            </w:r>
            <w:r w:rsidR="003B558E" w:rsidRPr="003B558E" w:rsidDel="00470787">
              <w:rPr>
                <w:rStyle w:val="af3"/>
                <w:rFonts w:cs="Times New Roman"/>
                <w:noProof/>
                <w:szCs w:val="28"/>
              </w:rPr>
              <w:delText>ВВЕДЕНИЕ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_Toc135152457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9</w:delText>
            </w:r>
            <w:r w:rsidR="003B558E" w:rsidRPr="003B558E" w:rsidDel="00470787">
              <w:rPr>
                <w:rFonts w:cs="Times New Roman"/>
                <w:noProof/>
                <w:webHidden/>
                <w:szCs w:val="28"/>
              </w:rPr>
              <w:fldChar w:fldCharType="end"/>
            </w:r>
            <w:r w:rsidR="003A69C5" w:rsidDel="00470787">
              <w:rPr>
                <w:rFonts w:cs="Times New Roman"/>
                <w:noProof/>
                <w:szCs w:val="28"/>
              </w:rPr>
              <w:fldChar w:fldCharType="end"/>
            </w:r>
          </w:del>
        </w:p>
        <w:p w:rsidR="003B558E" w:rsidRPr="003B558E" w:rsidDel="00470787" w:rsidRDefault="003A69C5" w:rsidP="003B558E">
          <w:pPr>
            <w:pStyle w:val="14"/>
            <w:tabs>
              <w:tab w:val="left" w:pos="440"/>
              <w:tab w:val="right" w:leader="dot" w:pos="9628"/>
            </w:tabs>
            <w:spacing w:after="0"/>
            <w:ind w:firstLine="0"/>
            <w:rPr>
              <w:del w:id="10" w:author="Анастасия ." w:date="2023-05-21T15:42:00Z"/>
              <w:rFonts w:cs="Times New Roman"/>
              <w:noProof/>
              <w:szCs w:val="28"/>
            </w:rPr>
          </w:pPr>
          <w:del w:id="11" w:author="Анастасия ." w:date="2023-05-21T15:42:00Z">
            <w:r w:rsidDel="00470787">
              <w:fldChar w:fldCharType="begin"/>
            </w:r>
            <w:r w:rsidDel="00470787">
              <w:delInstrText xml:space="preserve"> HYPERLINK \l "_Toc135152458" </w:delInstrText>
            </w:r>
            <w:r w:rsidDel="00470787">
              <w:fldChar w:fldCharType="separate"/>
            </w:r>
            <w:r w:rsidR="003B558E" w:rsidRPr="003B558E" w:rsidDel="00470787">
              <w:rPr>
                <w:rStyle w:val="af3"/>
                <w:rFonts w:cs="Times New Roman"/>
                <w:noProof/>
                <w:szCs w:val="28"/>
              </w:rPr>
              <w:delText>1</w:delText>
            </w:r>
            <w:r w:rsidR="003B558E" w:rsidRPr="003B558E" w:rsidDel="00470787">
              <w:rPr>
                <w:rFonts w:cs="Times New Roman"/>
                <w:noProof/>
                <w:szCs w:val="28"/>
              </w:rPr>
              <w:tab/>
            </w:r>
            <w:r w:rsidR="003B558E" w:rsidRPr="003B558E" w:rsidDel="00470787">
              <w:rPr>
                <w:rStyle w:val="af3"/>
                <w:rFonts w:cs="Times New Roman"/>
                <w:noProof/>
                <w:szCs w:val="28"/>
              </w:rPr>
              <w:delText>АНАЛИТИЧЕСКИЙ РАЗДЕЛ</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_Toc135152458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11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2" w:author="Анастасия ." w:date="2023-05-21T15:42:00Z"/>
              <w:rFonts w:cs="Times New Roman"/>
              <w:noProof/>
              <w:szCs w:val="28"/>
            </w:rPr>
          </w:pPr>
          <w:del w:id="13" w:author="Анастасия ." w:date="2023-05-21T15:42:00Z">
            <w:r w:rsidDel="00470787">
              <w:fldChar w:fldCharType="begin"/>
            </w:r>
            <w:r w:rsidDel="00470787">
              <w:delInstrText xml:space="preserve"> HYPERLINK \l "_Toc135152459" </w:delInstrText>
            </w:r>
            <w:r w:rsidDel="00470787">
              <w:fldChar w:fldCharType="separate"/>
            </w:r>
            <w:r w:rsidR="003B558E" w:rsidRPr="003B558E" w:rsidDel="00470787">
              <w:rPr>
                <w:rStyle w:val="af3"/>
                <w:rFonts w:cs="Times New Roman"/>
                <w:noProof/>
                <w:szCs w:val="28"/>
              </w:rPr>
              <w:delText>1.1</w:delText>
            </w:r>
            <w:r w:rsidR="003B558E" w:rsidRPr="003B558E" w:rsidDel="00470787">
              <w:rPr>
                <w:rFonts w:cs="Times New Roman"/>
                <w:noProof/>
                <w:szCs w:val="28"/>
              </w:rPr>
              <w:tab/>
            </w:r>
            <w:r w:rsidR="003B558E" w:rsidRPr="003B558E" w:rsidDel="00470787">
              <w:rPr>
                <w:rStyle w:val="af3"/>
                <w:rFonts w:cs="Times New Roman"/>
                <w:noProof/>
                <w:szCs w:val="28"/>
              </w:rPr>
              <w:delText>Анализ и описание технологического процесса производства шин</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_Toc135152459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11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 w:author="Анастасия ." w:date="2023-05-21T15:42:00Z"/>
              <w:rFonts w:cs="Times New Roman"/>
              <w:noProof/>
              <w:szCs w:val="28"/>
            </w:rPr>
          </w:pPr>
          <w:del w:id="15" w:author="Анастасия ." w:date="2023-05-21T15:42:00Z">
            <w:r w:rsidDel="00470787">
              <w:fldChar w:fldCharType="begin"/>
            </w:r>
            <w:r w:rsidDel="00470787">
              <w:delInstrText xml:space="preserve"> HYPERLINK \l "_Toc135152460" </w:delInstrText>
            </w:r>
            <w:r w:rsidDel="00470787">
              <w:fldChar w:fldCharType="separate"/>
            </w:r>
            <w:r w:rsidR="003B558E" w:rsidRPr="003B558E" w:rsidDel="00470787">
              <w:rPr>
                <w:rStyle w:val="af3"/>
                <w:rFonts w:eastAsiaTheme="majorEastAsia" w:cs="Times New Roman"/>
                <w:bCs/>
                <w:noProof/>
                <w:szCs w:val="28"/>
                <w:lang w:eastAsia="en-US"/>
              </w:rPr>
              <w:delText>1.1.1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lang w:eastAsia="en-US"/>
              </w:rPr>
              <w:delText>Строение выбранного типа шин</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11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6" w:author="Анастасия ." w:date="2023-05-21T15:42:00Z"/>
              <w:rFonts w:cs="Times New Roman"/>
              <w:noProof/>
              <w:szCs w:val="28"/>
            </w:rPr>
          </w:pPr>
          <w:del w:id="17" w:author="Анастасия ." w:date="2023-05-21T15:42:00Z">
            <w:r w:rsidDel="00470787">
              <w:fldChar w:fldCharType="begin"/>
            </w:r>
            <w:r w:rsidDel="00470787">
              <w:delInstrText xml:space="preserve"> HYPERLINK \l "_Toc135152461" </w:delInstrText>
            </w:r>
            <w:r w:rsidDel="00470787">
              <w:fldChar w:fldCharType="separate"/>
            </w:r>
            <w:r w:rsidR="003B558E" w:rsidRPr="003B558E" w:rsidDel="00470787">
              <w:rPr>
                <w:rStyle w:val="af3"/>
                <w:rFonts w:eastAsiaTheme="majorEastAsia" w:cs="Times New Roman"/>
                <w:bCs/>
                <w:noProof/>
                <w:szCs w:val="28"/>
                <w:lang w:eastAsia="en-US"/>
              </w:rPr>
              <w:delText>1.1.2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lang w:eastAsia="en-US"/>
              </w:rPr>
              <w:delText>Описание технологии производства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13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right" w:leader="dot" w:pos="9628"/>
            </w:tabs>
            <w:spacing w:after="0"/>
            <w:ind w:firstLine="0"/>
            <w:rPr>
              <w:del w:id="18" w:author="Анастасия ." w:date="2023-05-21T15:42:00Z"/>
              <w:rFonts w:cs="Times New Roman"/>
              <w:noProof/>
              <w:szCs w:val="28"/>
            </w:rPr>
          </w:pPr>
          <w:del w:id="19" w:author="Анастасия ." w:date="2023-05-21T15:42:00Z">
            <w:r w:rsidDel="00470787">
              <w:fldChar w:fldCharType="begin"/>
            </w:r>
            <w:r w:rsidDel="00470787">
              <w:delInstrText xml:space="preserve"> HYPERLINK \l "_Toc135152462" </w:delInstrText>
            </w:r>
            <w:r w:rsidDel="00470787">
              <w:fldChar w:fldCharType="separate"/>
            </w:r>
            <w:r w:rsidR="003B558E" w:rsidRPr="003B558E" w:rsidDel="00470787">
              <w:rPr>
                <w:rStyle w:val="af3"/>
                <w:rFonts w:eastAsiaTheme="majorEastAsia" w:cs="Times New Roman"/>
                <w:bCs/>
                <w:noProof/>
                <w:szCs w:val="28"/>
                <w:lang w:eastAsia="en-US"/>
              </w:rPr>
              <w:delText>1С Кластер Маркировка.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18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right" w:leader="dot" w:pos="9628"/>
            </w:tabs>
            <w:spacing w:after="0"/>
            <w:ind w:firstLine="0"/>
            <w:rPr>
              <w:del w:id="20" w:author="Анастасия ." w:date="2023-05-21T15:42:00Z"/>
              <w:rFonts w:cs="Times New Roman"/>
              <w:noProof/>
              <w:szCs w:val="28"/>
            </w:rPr>
          </w:pPr>
          <w:del w:id="21" w:author="Анастасия ." w:date="2023-05-21T15:42:00Z">
            <w:r w:rsidDel="00470787">
              <w:fldChar w:fldCharType="begin"/>
            </w:r>
            <w:r w:rsidDel="00470787">
              <w:delInstrText xml:space="preserve"> HYPERLINK \l "_Toc135152463" </w:delInstrText>
            </w:r>
            <w:r w:rsidDel="00470787">
              <w:fldChar w:fldCharType="separate"/>
            </w:r>
            <w:r w:rsidR="003B558E" w:rsidRPr="003B558E" w:rsidDel="00470787">
              <w:rPr>
                <w:rStyle w:val="af3"/>
                <w:rFonts w:eastAsia="Times New Roman" w:cs="Times New Roman"/>
                <w:noProof/>
                <w:szCs w:val="28"/>
              </w:rPr>
              <w:delText>EzCAD 2 для лазерного гравера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29</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22" w:author="Анастасия ." w:date="2023-05-21T15:42:00Z"/>
              <w:rFonts w:cs="Times New Roman"/>
              <w:noProof/>
              <w:szCs w:val="28"/>
            </w:rPr>
          </w:pPr>
          <w:del w:id="23" w:author="Анастасия ." w:date="2023-05-21T15:42:00Z">
            <w:r w:rsidDel="00470787">
              <w:fldChar w:fldCharType="begin"/>
            </w:r>
            <w:r w:rsidDel="00470787">
              <w:delInstrText xml:space="preserve"> HYPERLINK \l "_Toc135152464" </w:delInstrText>
            </w:r>
            <w:r w:rsidDel="00470787">
              <w:fldChar w:fldCharType="separate"/>
            </w:r>
            <w:r w:rsidR="003B558E" w:rsidRPr="003B558E" w:rsidDel="00470787">
              <w:rPr>
                <w:rStyle w:val="af3"/>
                <w:rFonts w:cs="Times New Roman"/>
                <w:noProof/>
                <w:szCs w:val="28"/>
              </w:rPr>
              <w:delText>1.5.1</w:delText>
            </w:r>
            <w:r w:rsidR="003B558E" w:rsidRPr="003B558E" w:rsidDel="00470787">
              <w:rPr>
                <w:rFonts w:cs="Times New Roman"/>
                <w:noProof/>
                <w:szCs w:val="28"/>
              </w:rPr>
              <w:tab/>
            </w:r>
            <w:r w:rsidR="003B558E" w:rsidRPr="003B558E" w:rsidDel="00470787">
              <w:rPr>
                <w:rStyle w:val="af3"/>
                <w:rFonts w:cs="Times New Roman"/>
                <w:noProof/>
                <w:szCs w:val="28"/>
              </w:rPr>
              <w:delText>Фрагмент ТЗ на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24" w:author="Анастасия ." w:date="2023-05-21T15:42:00Z"/>
              <w:rFonts w:cs="Times New Roman"/>
              <w:noProof/>
              <w:szCs w:val="28"/>
            </w:rPr>
          </w:pPr>
          <w:del w:id="25" w:author="Анастасия ." w:date="2023-05-21T15:42:00Z">
            <w:r w:rsidDel="00470787">
              <w:fldChar w:fldCharType="begin"/>
            </w:r>
            <w:r w:rsidDel="00470787">
              <w:delInstrText xml:space="preserve"> HYPERLINK \l "_Toc135152465" </w:delInstrText>
            </w:r>
            <w:r w:rsidDel="00470787">
              <w:fldChar w:fldCharType="separate"/>
            </w:r>
            <w:r w:rsidR="003B558E" w:rsidRPr="003B558E" w:rsidDel="00470787">
              <w:rPr>
                <w:rStyle w:val="af3"/>
                <w:rFonts w:cs="Times New Roman"/>
                <w:noProof/>
                <w:szCs w:val="28"/>
              </w:rPr>
              <w:delText>1.5.2</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математическому обеспечению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26" w:author="Анастасия ." w:date="2023-05-21T15:42:00Z"/>
              <w:rFonts w:cs="Times New Roman"/>
              <w:noProof/>
              <w:szCs w:val="28"/>
            </w:rPr>
          </w:pPr>
          <w:del w:id="27" w:author="Анастасия ." w:date="2023-05-21T15:42:00Z">
            <w:r w:rsidDel="00470787">
              <w:fldChar w:fldCharType="begin"/>
            </w:r>
            <w:r w:rsidDel="00470787">
              <w:delInstrText xml:space="preserve"> HYPERLINK \l "_Toc135152466" </w:delInstrText>
            </w:r>
            <w:r w:rsidDel="00470787">
              <w:fldChar w:fldCharType="separate"/>
            </w:r>
            <w:r w:rsidR="003B558E" w:rsidRPr="003B558E" w:rsidDel="00470787">
              <w:rPr>
                <w:rStyle w:val="af3"/>
                <w:rFonts w:cs="Times New Roman"/>
                <w:noProof/>
                <w:szCs w:val="28"/>
              </w:rPr>
              <w:delText>1.5.3</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информационному обеспечению</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28" w:author="Анастасия ." w:date="2023-05-21T15:42:00Z"/>
              <w:rFonts w:cs="Times New Roman"/>
              <w:noProof/>
              <w:szCs w:val="28"/>
            </w:rPr>
          </w:pPr>
          <w:del w:id="29" w:author="Анастасия ." w:date="2023-05-21T15:42:00Z">
            <w:r w:rsidDel="00470787">
              <w:fldChar w:fldCharType="begin"/>
            </w:r>
            <w:r w:rsidDel="00470787">
              <w:delInstrText xml:space="preserve"> HYPERLINK \l "_Toc135152467" </w:delInstrText>
            </w:r>
            <w:r w:rsidDel="00470787">
              <w:fldChar w:fldCharType="separate"/>
            </w:r>
            <w:r w:rsidR="003B558E" w:rsidRPr="003B558E" w:rsidDel="00470787">
              <w:rPr>
                <w:rStyle w:val="af3"/>
                <w:rFonts w:eastAsiaTheme="majorEastAsia" w:cs="Times New Roman"/>
                <w:bCs/>
                <w:noProof/>
                <w:szCs w:val="28"/>
              </w:rPr>
              <w:delText>1.5.3.1.1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составу, структуре и способам организации данных в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30" w:author="Анастасия ." w:date="2023-05-21T15:42:00Z"/>
              <w:rFonts w:cs="Times New Roman"/>
              <w:noProof/>
              <w:szCs w:val="28"/>
            </w:rPr>
          </w:pPr>
          <w:del w:id="31" w:author="Анастасия ." w:date="2023-05-21T15:42:00Z">
            <w:r w:rsidDel="00470787">
              <w:fldChar w:fldCharType="begin"/>
            </w:r>
            <w:r w:rsidDel="00470787">
              <w:delInstrText xml:space="preserve"> HYPERLINK \l "_Toc135152468" </w:delInstrText>
            </w:r>
            <w:r w:rsidDel="00470787">
              <w:fldChar w:fldCharType="separate"/>
            </w:r>
            <w:r w:rsidR="003B558E" w:rsidRPr="003B558E" w:rsidDel="00470787">
              <w:rPr>
                <w:rStyle w:val="af3"/>
                <w:rFonts w:eastAsiaTheme="majorEastAsia" w:cs="Times New Roman"/>
                <w:bCs/>
                <w:noProof/>
                <w:szCs w:val="28"/>
              </w:rPr>
              <w:delText>1.5.3.1.2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информационному обмену между компонентами ИУС и со смежными системами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32" w:author="Анастасия ." w:date="2023-05-21T15:42:00Z"/>
              <w:rFonts w:cs="Times New Roman"/>
              <w:noProof/>
              <w:szCs w:val="28"/>
            </w:rPr>
          </w:pPr>
          <w:del w:id="33" w:author="Анастасия ." w:date="2023-05-21T15:42:00Z">
            <w:r w:rsidDel="00470787">
              <w:fldChar w:fldCharType="begin"/>
            </w:r>
            <w:r w:rsidDel="00470787">
              <w:delInstrText xml:space="preserve"> HYPERLINK \l "_Toc135152469" </w:delInstrText>
            </w:r>
            <w:r w:rsidDel="00470787">
              <w:fldChar w:fldCharType="separate"/>
            </w:r>
            <w:r w:rsidR="003B558E" w:rsidRPr="003B558E" w:rsidDel="00470787">
              <w:rPr>
                <w:rStyle w:val="af3"/>
                <w:rFonts w:eastAsiaTheme="majorEastAsia" w:cs="Times New Roman"/>
                <w:bCs/>
                <w:noProof/>
                <w:szCs w:val="28"/>
              </w:rPr>
              <w:delText>1.5.3.1.3</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информационной совместимости с другими подсистемами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_Toc135152469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34" w:author="Анастасия ." w:date="2023-05-21T15:42:00Z"/>
              <w:rFonts w:cs="Times New Roman"/>
              <w:noProof/>
              <w:szCs w:val="28"/>
            </w:rPr>
          </w:pPr>
          <w:del w:id="35" w:author="Анастасия ." w:date="2023-05-21T15:42:00Z">
            <w:r w:rsidDel="00470787">
              <w:fldChar w:fldCharType="begin"/>
            </w:r>
            <w:r w:rsidDel="00470787">
              <w:delInstrText xml:space="preserve"> HYPERLINK \l "_Toc135152470" </w:delInstrText>
            </w:r>
            <w:r w:rsidDel="00470787">
              <w:fldChar w:fldCharType="separate"/>
            </w:r>
            <w:r w:rsidR="003B558E" w:rsidRPr="003B558E" w:rsidDel="00470787">
              <w:rPr>
                <w:rStyle w:val="af3"/>
                <w:rFonts w:eastAsiaTheme="majorEastAsia" w:cs="Times New Roman"/>
                <w:bCs/>
                <w:noProof/>
                <w:szCs w:val="28"/>
              </w:rPr>
              <w:delText>1.5.3.1.4</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по использованию действующих и по разработке новых классификаторов, справочников, форм документов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36" w:author="Анастасия ." w:date="2023-05-21T15:42:00Z"/>
              <w:rFonts w:cs="Times New Roman"/>
              <w:noProof/>
              <w:szCs w:val="28"/>
            </w:rPr>
          </w:pPr>
          <w:del w:id="37" w:author="Анастасия ." w:date="2023-05-21T15:42:00Z">
            <w:r w:rsidDel="00470787">
              <w:fldChar w:fldCharType="begin"/>
            </w:r>
            <w:r w:rsidDel="00470787">
              <w:delInstrText xml:space="preserve"> HYPERLINK \l "_Toc135152471" </w:delInstrText>
            </w:r>
            <w:r w:rsidDel="00470787">
              <w:fldChar w:fldCharType="separate"/>
            </w:r>
            <w:r w:rsidR="003B558E" w:rsidRPr="003B558E" w:rsidDel="00470787">
              <w:rPr>
                <w:rStyle w:val="af3"/>
                <w:rFonts w:eastAsiaTheme="majorEastAsia" w:cs="Times New Roman"/>
                <w:bCs/>
                <w:noProof/>
                <w:szCs w:val="28"/>
              </w:rPr>
              <w:delText>1.5.3.1.5</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по применению систем управления базами данных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38" w:author="Анастасия ." w:date="2023-05-21T15:42:00Z"/>
              <w:rFonts w:cs="Times New Roman"/>
              <w:noProof/>
              <w:szCs w:val="28"/>
            </w:rPr>
          </w:pPr>
          <w:del w:id="39" w:author="Анастасия ." w:date="2023-05-21T15:42:00Z">
            <w:r w:rsidDel="00470787">
              <w:fldChar w:fldCharType="begin"/>
            </w:r>
            <w:r w:rsidDel="00470787">
              <w:delInstrText xml:space="preserve"> HYPERLINK \l "_Toc135152472" </w:delInstrText>
            </w:r>
            <w:r w:rsidDel="00470787">
              <w:fldChar w:fldCharType="separate"/>
            </w:r>
            <w:r w:rsidR="003B558E" w:rsidRPr="003B558E" w:rsidDel="00470787">
              <w:rPr>
                <w:rStyle w:val="af3"/>
                <w:rFonts w:eastAsiaTheme="majorEastAsia" w:cs="Times New Roman"/>
                <w:bCs/>
                <w:noProof/>
                <w:szCs w:val="28"/>
              </w:rPr>
              <w:delText>1.5.3.1.6</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представлению данных в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40" w:author="Анастасия ." w:date="2023-05-21T15:42:00Z"/>
              <w:rFonts w:cs="Times New Roman"/>
              <w:noProof/>
              <w:szCs w:val="28"/>
            </w:rPr>
          </w:pPr>
          <w:del w:id="41" w:author="Анастасия ." w:date="2023-05-21T15:42:00Z">
            <w:r w:rsidDel="00470787">
              <w:fldChar w:fldCharType="begin"/>
            </w:r>
            <w:r w:rsidDel="00470787">
              <w:delInstrText xml:space="preserve"> HYPERLINK \l "_Toc135152473" </w:delInstrText>
            </w:r>
            <w:r w:rsidDel="00470787">
              <w:fldChar w:fldCharType="separate"/>
            </w:r>
            <w:r w:rsidR="003B558E" w:rsidRPr="003B558E" w:rsidDel="00470787">
              <w:rPr>
                <w:rStyle w:val="af3"/>
                <w:rFonts w:eastAsiaTheme="majorEastAsia" w:cs="Times New Roman"/>
                <w:bCs/>
                <w:noProof/>
                <w:szCs w:val="28"/>
              </w:rPr>
              <w:delText>1.5.3.1.7</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контролю, хранению, обновлению и восстановлению данных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42" w:author="Анастасия ." w:date="2023-05-21T15:42:00Z"/>
              <w:rFonts w:cs="Times New Roman"/>
              <w:noProof/>
              <w:szCs w:val="28"/>
            </w:rPr>
          </w:pPr>
          <w:del w:id="43" w:author="Анастасия ." w:date="2023-05-21T15:42:00Z">
            <w:r w:rsidDel="00470787">
              <w:fldChar w:fldCharType="begin"/>
            </w:r>
            <w:r w:rsidDel="00470787">
              <w:delInstrText xml:space="preserve"> HYPERLINK \l "_Toc135152474" </w:delInstrText>
            </w:r>
            <w:r w:rsidDel="00470787">
              <w:fldChar w:fldCharType="separate"/>
            </w:r>
            <w:r w:rsidR="003B558E" w:rsidRPr="003B558E" w:rsidDel="00470787">
              <w:rPr>
                <w:rStyle w:val="af3"/>
                <w:rFonts w:cs="Times New Roman"/>
                <w:noProof/>
                <w:szCs w:val="28"/>
              </w:rPr>
              <w:delText>1.5.4</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программному обеспечению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44" w:author="Анастасия ." w:date="2023-05-21T15:42:00Z"/>
              <w:rFonts w:cs="Times New Roman"/>
              <w:noProof/>
              <w:szCs w:val="28"/>
            </w:rPr>
          </w:pPr>
          <w:del w:id="45" w:author="Анастасия ." w:date="2023-05-21T15:42:00Z">
            <w:r w:rsidDel="00470787">
              <w:fldChar w:fldCharType="begin"/>
            </w:r>
            <w:r w:rsidDel="00470787">
              <w:delInstrText xml:space="preserve"> HYPERLINK \l "_Toc135152475" </w:delInstrText>
            </w:r>
            <w:r w:rsidDel="00470787">
              <w:fldChar w:fldCharType="separate"/>
            </w:r>
            <w:r w:rsidR="003B558E" w:rsidRPr="003B558E" w:rsidDel="00470787">
              <w:rPr>
                <w:rStyle w:val="af3"/>
                <w:rFonts w:eastAsiaTheme="majorEastAsia" w:cs="Times New Roman"/>
                <w:bCs/>
                <w:noProof/>
                <w:szCs w:val="28"/>
              </w:rPr>
              <w:delText>1.5.4.1.1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составу и видам программного обеспечения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46" w:author="Анастасия ." w:date="2023-05-21T15:42:00Z"/>
              <w:rFonts w:cs="Times New Roman"/>
              <w:noProof/>
              <w:szCs w:val="28"/>
            </w:rPr>
          </w:pPr>
          <w:del w:id="47" w:author="Анастасия ." w:date="2023-05-21T15:42:00Z">
            <w:r w:rsidDel="00470787">
              <w:fldChar w:fldCharType="begin"/>
            </w:r>
            <w:r w:rsidDel="00470787">
              <w:delInstrText xml:space="preserve"> HYPERLINK \l "_Toc135152476" </w:delInstrText>
            </w:r>
            <w:r w:rsidDel="00470787">
              <w:fldChar w:fldCharType="separate"/>
            </w:r>
            <w:r w:rsidR="003B558E" w:rsidRPr="003B558E" w:rsidDel="00470787">
              <w:rPr>
                <w:rStyle w:val="af3"/>
                <w:rFonts w:eastAsiaTheme="majorEastAsia" w:cs="Times New Roman"/>
                <w:bCs/>
                <w:noProof/>
                <w:szCs w:val="28"/>
              </w:rPr>
              <w:delText>1.5.4.1.2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выбору используемого программного обеспечения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36</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48" w:author="Анастасия ." w:date="2023-05-21T15:42:00Z"/>
              <w:rFonts w:cs="Times New Roman"/>
              <w:noProof/>
              <w:szCs w:val="28"/>
            </w:rPr>
          </w:pPr>
          <w:del w:id="49" w:author="Анастасия ." w:date="2023-05-21T15:42:00Z">
            <w:r w:rsidDel="00470787">
              <w:fldChar w:fldCharType="begin"/>
            </w:r>
            <w:r w:rsidDel="00470787">
              <w:delInstrText xml:space="preserve"> HYPERLINK \l "_Toc135152477" </w:delInstrText>
            </w:r>
            <w:r w:rsidDel="00470787">
              <w:fldChar w:fldCharType="separate"/>
            </w:r>
            <w:r w:rsidR="003B558E" w:rsidRPr="003B558E" w:rsidDel="00470787">
              <w:rPr>
                <w:rStyle w:val="af3"/>
                <w:rFonts w:eastAsiaTheme="majorEastAsia" w:cs="Times New Roman"/>
                <w:bCs/>
                <w:noProof/>
                <w:szCs w:val="28"/>
              </w:rPr>
              <w:delText>1.5.4.1.3</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разрабатываемому программному обеспечению</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36</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50" w:author="Анастасия ." w:date="2023-05-21T15:42:00Z"/>
              <w:rFonts w:cs="Times New Roman"/>
              <w:noProof/>
              <w:szCs w:val="28"/>
            </w:rPr>
          </w:pPr>
          <w:del w:id="51" w:author="Анастасия ." w:date="2023-05-21T15:42:00Z">
            <w:r w:rsidDel="00470787">
              <w:fldChar w:fldCharType="begin"/>
            </w:r>
            <w:r w:rsidDel="00470787">
              <w:delInstrText xml:space="preserve"> HYPERLINK \l "_Toc135152478" </w:delInstrText>
            </w:r>
            <w:r w:rsidDel="00470787">
              <w:fldChar w:fldCharType="separate"/>
            </w:r>
            <w:r w:rsidR="003B558E" w:rsidRPr="003B558E" w:rsidDel="00470787">
              <w:rPr>
                <w:rStyle w:val="af3"/>
                <w:rFonts w:eastAsiaTheme="majorEastAsia" w:cs="Times New Roman"/>
                <w:bCs/>
                <w:noProof/>
                <w:szCs w:val="28"/>
              </w:rPr>
              <w:delText>1.5.4.1.4</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Перечень допустимых покупных программных средств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52" w:author="Анастасия ." w:date="2023-05-21T15:42:00Z"/>
              <w:rFonts w:cs="Times New Roman"/>
              <w:noProof/>
              <w:szCs w:val="28"/>
            </w:rPr>
          </w:pPr>
          <w:del w:id="53" w:author="Анастасия ." w:date="2023-05-21T15:42:00Z">
            <w:r w:rsidDel="00470787">
              <w:fldChar w:fldCharType="begin"/>
            </w:r>
            <w:r w:rsidDel="00470787">
              <w:delInstrText xml:space="preserve"> HYPERLINK \l "_Toc135152479" </w:delInstrText>
            </w:r>
            <w:r w:rsidDel="00470787">
              <w:fldChar w:fldCharType="separate"/>
            </w:r>
            <w:r w:rsidR="003B558E" w:rsidRPr="003B558E" w:rsidDel="00470787">
              <w:rPr>
                <w:rStyle w:val="af3"/>
                <w:rFonts w:cs="Times New Roman"/>
                <w:noProof/>
                <w:szCs w:val="28"/>
              </w:rPr>
              <w:delText>1.5.5</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техническому обеспечению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_Toc135152479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54" w:author="Анастасия ." w:date="2023-05-21T15:42:00Z"/>
              <w:rFonts w:cs="Times New Roman"/>
              <w:noProof/>
              <w:szCs w:val="28"/>
            </w:rPr>
          </w:pPr>
          <w:del w:id="55" w:author="Анастасия ." w:date="2023-05-21T15:42:00Z">
            <w:r w:rsidDel="00470787">
              <w:fldChar w:fldCharType="begin"/>
            </w:r>
            <w:r w:rsidDel="00470787">
              <w:delInstrText xml:space="preserve"> HYPERLINK \l "_Toc135152480" </w:delInstrText>
            </w:r>
            <w:r w:rsidDel="00470787">
              <w:fldChar w:fldCharType="separate"/>
            </w:r>
            <w:r w:rsidR="003B558E" w:rsidRPr="003B558E" w:rsidDel="00470787">
              <w:rPr>
                <w:rStyle w:val="af3"/>
                <w:rFonts w:eastAsiaTheme="majorEastAsia" w:cs="Times New Roman"/>
                <w:bCs/>
                <w:noProof/>
                <w:szCs w:val="28"/>
              </w:rPr>
              <w:delText>1.5.5.1.1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видам технических средств, в том числе к видам комплексов технических средств, программно-технических комплексов и других комплектующих изделий, допустимых к использованию в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56" w:author="Анастасия ." w:date="2023-05-21T15:42:00Z"/>
              <w:rFonts w:cs="Times New Roman"/>
              <w:noProof/>
              <w:szCs w:val="28"/>
            </w:rPr>
          </w:pPr>
          <w:del w:id="57" w:author="Анастасия ." w:date="2023-05-21T15:42:00Z">
            <w:r w:rsidDel="00470787">
              <w:fldChar w:fldCharType="begin"/>
            </w:r>
            <w:r w:rsidDel="00470787">
              <w:delInstrText xml:space="preserve"> HYPERLINK \l "_Toc135152481" </w:delInstrText>
            </w:r>
            <w:r w:rsidDel="00470787">
              <w:fldChar w:fldCharType="separate"/>
            </w:r>
            <w:r w:rsidR="003B558E" w:rsidRPr="003B558E" w:rsidDel="00470787">
              <w:rPr>
                <w:rStyle w:val="af3"/>
                <w:rFonts w:cs="Times New Roman"/>
                <w:noProof/>
                <w:szCs w:val="28"/>
              </w:rPr>
              <w:delText>1.5.6</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организационному обеспечению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58" w:author="Анастасия ." w:date="2023-05-21T15:42:00Z"/>
              <w:rFonts w:cs="Times New Roman"/>
              <w:noProof/>
              <w:szCs w:val="28"/>
            </w:rPr>
          </w:pPr>
          <w:del w:id="59" w:author="Анастасия ." w:date="2023-05-21T15:42:00Z">
            <w:r w:rsidDel="00470787">
              <w:fldChar w:fldCharType="begin"/>
            </w:r>
            <w:r w:rsidDel="00470787">
              <w:delInstrText xml:space="preserve"> HYPERLINK \l "_Toc135152482" </w:delInstrText>
            </w:r>
            <w:r w:rsidDel="00470787">
              <w:fldChar w:fldCharType="separate"/>
            </w:r>
            <w:r w:rsidR="003B558E" w:rsidRPr="003B558E" w:rsidDel="00470787">
              <w:rPr>
                <w:rStyle w:val="af3"/>
                <w:rFonts w:eastAsiaTheme="majorEastAsia" w:cs="Times New Roman"/>
                <w:bCs/>
                <w:noProof/>
                <w:szCs w:val="28"/>
              </w:rPr>
              <w:delText>1.5.6.1.1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структуре и функциям подразделений, участвующих в функционировании ИУС или обеспечивающих эксплуатацию</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60" w:author="Анастасия ." w:date="2023-05-21T15:42:00Z"/>
              <w:rFonts w:cs="Times New Roman"/>
              <w:noProof/>
              <w:szCs w:val="28"/>
            </w:rPr>
          </w:pPr>
          <w:del w:id="61" w:author="Анастасия ." w:date="2023-05-21T15:42:00Z">
            <w:r w:rsidDel="00470787">
              <w:fldChar w:fldCharType="begin"/>
            </w:r>
            <w:r w:rsidDel="00470787">
              <w:delInstrText xml:space="preserve"> HYPERLINK \l "_Toc135152483" </w:delInstrText>
            </w:r>
            <w:r w:rsidDel="00470787">
              <w:fldChar w:fldCharType="separate"/>
            </w:r>
            <w:r w:rsidR="003B558E" w:rsidRPr="003B558E" w:rsidDel="00470787">
              <w:rPr>
                <w:rStyle w:val="af3"/>
                <w:rFonts w:eastAsiaTheme="majorEastAsia" w:cs="Times New Roman"/>
                <w:bCs/>
                <w:noProof/>
                <w:szCs w:val="28"/>
              </w:rPr>
              <w:delText>1.5.6.1.2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организации функционирования ИУС и порядку взаимодействия персонала и пользователей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62" w:author="Анастасия ." w:date="2023-05-21T15:42:00Z"/>
              <w:rFonts w:cs="Times New Roman"/>
              <w:noProof/>
              <w:szCs w:val="28"/>
            </w:rPr>
          </w:pPr>
          <w:del w:id="63" w:author="Анастасия ." w:date="2023-05-21T15:42:00Z">
            <w:r w:rsidDel="00470787">
              <w:fldChar w:fldCharType="begin"/>
            </w:r>
            <w:r w:rsidDel="00470787">
              <w:delInstrText xml:space="preserve"> HYPERLINK \l "_Toc135152484" </w:delInstrText>
            </w:r>
            <w:r w:rsidDel="00470787">
              <w:fldChar w:fldCharType="separate"/>
            </w:r>
            <w:r w:rsidR="003B558E" w:rsidRPr="003B558E" w:rsidDel="00470787">
              <w:rPr>
                <w:rStyle w:val="af3"/>
                <w:rFonts w:eastAsiaTheme="majorEastAsia" w:cs="Times New Roman"/>
                <w:bCs/>
                <w:noProof/>
                <w:szCs w:val="28"/>
              </w:rPr>
              <w:delText>1.5.6.1.3</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организации функционирования ИУС при сбоях, отказах и авариях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39</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64" w:author="Анастасия ." w:date="2023-05-21T15:42:00Z"/>
              <w:rFonts w:cs="Times New Roman"/>
              <w:noProof/>
              <w:szCs w:val="28"/>
            </w:rPr>
          </w:pPr>
          <w:del w:id="65" w:author="Анастасия ." w:date="2023-05-21T15:42:00Z">
            <w:r w:rsidDel="00470787">
              <w:fldChar w:fldCharType="begin"/>
            </w:r>
            <w:r w:rsidDel="00470787">
              <w:delInstrText xml:space="preserve"> HYPERLINK \l "_Toc135152485" </w:delInstrText>
            </w:r>
            <w:r w:rsidDel="00470787">
              <w:fldChar w:fldCharType="separate"/>
            </w:r>
            <w:r w:rsidR="003B558E" w:rsidRPr="003B558E" w:rsidDel="00470787">
              <w:rPr>
                <w:rStyle w:val="af3"/>
                <w:rFonts w:cs="Times New Roman"/>
                <w:noProof/>
                <w:szCs w:val="28"/>
              </w:rPr>
              <w:delText>1.5.7</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методическому обеспечению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66" w:author="Анастасия ." w:date="2023-05-21T15:42:00Z"/>
              <w:rFonts w:cs="Times New Roman"/>
              <w:noProof/>
              <w:szCs w:val="28"/>
            </w:rPr>
          </w:pPr>
          <w:del w:id="67" w:author="Анастасия ." w:date="2023-05-21T15:42:00Z">
            <w:r w:rsidDel="00470787">
              <w:fldChar w:fldCharType="begin"/>
            </w:r>
            <w:r w:rsidDel="00470787">
              <w:delInstrText xml:space="preserve"> HYPERLINK \l "_Toc135152486" </w:delInstrText>
            </w:r>
            <w:r w:rsidDel="00470787">
              <w:fldChar w:fldCharType="separate"/>
            </w:r>
            <w:r w:rsidR="003B558E" w:rsidRPr="003B558E" w:rsidDel="00470787">
              <w:rPr>
                <w:rStyle w:val="af3"/>
                <w:rFonts w:eastAsiaTheme="majorEastAsia" w:cs="Times New Roman"/>
                <w:bCs/>
                <w:noProof/>
                <w:szCs w:val="28"/>
              </w:rPr>
              <w:delText>1.5.7.1.1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Перечень применяемых при разработке и функционировании ИУС нормативно-технических документов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68" w:author="Анастасия ." w:date="2023-05-21T15:42:00Z"/>
              <w:rFonts w:cs="Times New Roman"/>
              <w:noProof/>
              <w:szCs w:val="28"/>
            </w:rPr>
          </w:pPr>
          <w:del w:id="69" w:author="Анастасия ." w:date="2023-05-21T15:42:00Z">
            <w:r w:rsidDel="00470787">
              <w:fldChar w:fldCharType="begin"/>
            </w:r>
            <w:r w:rsidDel="00470787">
              <w:delInstrText xml:space="preserve"> HYPERLINK \l "_Toc135152487" </w:delInstrText>
            </w:r>
            <w:r w:rsidDel="00470787">
              <w:fldChar w:fldCharType="separate"/>
            </w:r>
            <w:r w:rsidR="003B558E" w:rsidRPr="003B558E" w:rsidDel="00470787">
              <w:rPr>
                <w:rStyle w:val="af3"/>
                <w:rFonts w:cs="Times New Roman"/>
                <w:noProof/>
                <w:szCs w:val="28"/>
              </w:rPr>
              <w:delText>1.5.8</w:delText>
            </w:r>
            <w:r w:rsidR="003B558E" w:rsidRPr="003B558E" w:rsidDel="00470787">
              <w:rPr>
                <w:rFonts w:cs="Times New Roman"/>
                <w:noProof/>
                <w:szCs w:val="28"/>
              </w:rPr>
              <w:tab/>
            </w:r>
            <w:r w:rsidR="003B558E" w:rsidRPr="003B558E" w:rsidDel="00470787">
              <w:rPr>
                <w:rStyle w:val="af3"/>
                <w:rFonts w:cs="Times New Roman"/>
                <w:noProof/>
                <w:szCs w:val="28"/>
              </w:rPr>
              <w:delText>Требования к лингвистическому обеспечению</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70" w:author="Анастасия ." w:date="2023-05-21T15:42:00Z"/>
              <w:rFonts w:cs="Times New Roman"/>
              <w:noProof/>
              <w:szCs w:val="28"/>
            </w:rPr>
          </w:pPr>
          <w:del w:id="71" w:author="Анастасия ." w:date="2023-05-21T15:42:00Z">
            <w:r w:rsidDel="00470787">
              <w:fldChar w:fldCharType="begin"/>
            </w:r>
            <w:r w:rsidDel="00470787">
              <w:delInstrText xml:space="preserve"> HYPERLINK \l "_Toc135152488" </w:delInstrText>
            </w:r>
            <w:r w:rsidDel="00470787">
              <w:fldChar w:fldCharType="separate"/>
            </w:r>
            <w:r w:rsidR="003B558E" w:rsidRPr="003B558E" w:rsidDel="00470787">
              <w:rPr>
                <w:rStyle w:val="af3"/>
                <w:rFonts w:eastAsiaTheme="majorEastAsia" w:cs="Times New Roman"/>
                <w:bCs/>
                <w:noProof/>
                <w:szCs w:val="28"/>
              </w:rPr>
              <w:delText>1.5.8.1.1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языкам, используемым в ИУС, и возможности расширения набора языков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72" w:author="Анастасия ." w:date="2023-05-21T15:42:00Z"/>
              <w:rFonts w:cs="Times New Roman"/>
              <w:noProof/>
              <w:szCs w:val="28"/>
            </w:rPr>
          </w:pPr>
          <w:del w:id="73" w:author="Анастасия ." w:date="2023-05-21T15:42:00Z">
            <w:r w:rsidDel="00470787">
              <w:fldChar w:fldCharType="begin"/>
            </w:r>
            <w:r w:rsidDel="00470787">
              <w:delInstrText xml:space="preserve"> HYPERLINK \l "_Toc135152489" </w:delInstrText>
            </w:r>
            <w:r w:rsidDel="00470787">
              <w:fldChar w:fldCharType="separate"/>
            </w:r>
            <w:r w:rsidR="003B558E" w:rsidRPr="003B558E" w:rsidDel="00470787">
              <w:rPr>
                <w:rStyle w:val="af3"/>
                <w:rFonts w:eastAsiaTheme="majorEastAsia" w:cs="Times New Roman"/>
                <w:bCs/>
                <w:noProof/>
                <w:szCs w:val="28"/>
              </w:rPr>
              <w:delText>1.5.8.1.2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способам организации диалога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_Toc135152489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74" w:author="Анастасия ." w:date="2023-05-21T15:42:00Z"/>
              <w:rFonts w:cs="Times New Roman"/>
              <w:noProof/>
              <w:szCs w:val="28"/>
            </w:rPr>
          </w:pPr>
          <w:del w:id="75" w:author="Анастасия ." w:date="2023-05-21T15:42:00Z">
            <w:r w:rsidDel="00470787">
              <w:fldChar w:fldCharType="begin"/>
            </w:r>
            <w:r w:rsidDel="00470787">
              <w:delInstrText xml:space="preserve"> HYPERLINK \l "_Toc135152490" </w:delInstrText>
            </w:r>
            <w:r w:rsidDel="00470787">
              <w:fldChar w:fldCharType="separate"/>
            </w:r>
            <w:r w:rsidR="003B558E" w:rsidRPr="003B558E" w:rsidDel="00470787">
              <w:rPr>
                <w:rStyle w:val="af3"/>
                <w:rFonts w:cs="Times New Roman"/>
                <w:noProof/>
                <w:szCs w:val="28"/>
              </w:rPr>
              <w:delText>1.5.9</w:delText>
            </w:r>
            <w:r w:rsidR="003B558E" w:rsidRPr="003B558E" w:rsidDel="00470787">
              <w:rPr>
                <w:rFonts w:cs="Times New Roman"/>
                <w:noProof/>
                <w:szCs w:val="28"/>
              </w:rPr>
              <w:tab/>
            </w:r>
            <w:r w:rsidR="003B558E" w:rsidRPr="003B558E" w:rsidDel="00470787">
              <w:rPr>
                <w:rStyle w:val="af3"/>
                <w:rFonts w:cs="Times New Roman"/>
                <w:noProof/>
                <w:szCs w:val="28"/>
              </w:rPr>
              <w:delText>Общие технические требования к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76" w:author="Анастасия ." w:date="2023-05-21T15:42:00Z"/>
              <w:rFonts w:cs="Times New Roman"/>
              <w:noProof/>
              <w:szCs w:val="28"/>
            </w:rPr>
          </w:pPr>
          <w:del w:id="77" w:author="Анастасия ." w:date="2023-05-21T15:42:00Z">
            <w:r w:rsidDel="00470787">
              <w:fldChar w:fldCharType="begin"/>
            </w:r>
            <w:r w:rsidDel="00470787">
              <w:delInstrText xml:space="preserve"> HYPERLINK \l "_Toc135152491" </w:delInstrText>
            </w:r>
            <w:r w:rsidDel="00470787">
              <w:fldChar w:fldCharType="separate"/>
            </w:r>
            <w:r w:rsidR="003B558E" w:rsidRPr="003B558E" w:rsidDel="00470787">
              <w:rPr>
                <w:rStyle w:val="af3"/>
                <w:rFonts w:eastAsiaTheme="majorEastAsia" w:cs="Times New Roman"/>
                <w:bCs/>
                <w:noProof/>
                <w:szCs w:val="28"/>
              </w:rPr>
              <w:delText>1.5.9.1.1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численности и квалификации персонала и пользователей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40</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78" w:author="Анастасия ." w:date="2023-05-21T15:42:00Z"/>
              <w:rFonts w:cs="Times New Roman"/>
              <w:noProof/>
              <w:szCs w:val="28"/>
            </w:rPr>
          </w:pPr>
          <w:del w:id="79" w:author="Анастасия ." w:date="2023-05-21T15:42:00Z">
            <w:r w:rsidDel="00470787">
              <w:fldChar w:fldCharType="begin"/>
            </w:r>
            <w:r w:rsidDel="00470787">
              <w:delInstrText xml:space="preserve"> HYPERLINK \l "_Toc135152492" </w:delInstrText>
            </w:r>
            <w:r w:rsidDel="00470787">
              <w:fldChar w:fldCharType="separate"/>
            </w:r>
            <w:r w:rsidR="003B558E" w:rsidRPr="003B558E" w:rsidDel="00470787">
              <w:rPr>
                <w:rStyle w:val="af3"/>
                <w:rFonts w:eastAsiaTheme="majorEastAsia" w:cs="Times New Roman"/>
                <w:bCs/>
                <w:noProof/>
                <w:szCs w:val="28"/>
              </w:rPr>
              <w:delText>1.5.9.1.2</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по безопасности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80" w:author="Анастасия ." w:date="2023-05-21T15:42:00Z"/>
              <w:rFonts w:cs="Times New Roman"/>
              <w:noProof/>
              <w:szCs w:val="28"/>
            </w:rPr>
          </w:pPr>
          <w:del w:id="81" w:author="Анастасия ." w:date="2023-05-21T15:42:00Z">
            <w:r w:rsidDel="00470787">
              <w:fldChar w:fldCharType="begin"/>
            </w:r>
            <w:r w:rsidDel="00470787">
              <w:delInstrText xml:space="preserve"> HYPERLINK \l "_Toc135152493" </w:delInstrText>
            </w:r>
            <w:r w:rsidDel="00470787">
              <w:fldChar w:fldCharType="separate"/>
            </w:r>
            <w:r w:rsidR="003B558E" w:rsidRPr="003B558E" w:rsidDel="00470787">
              <w:rPr>
                <w:rStyle w:val="af3"/>
                <w:rFonts w:eastAsiaTheme="majorEastAsia" w:cs="Times New Roman"/>
                <w:bCs/>
                <w:noProof/>
                <w:szCs w:val="28"/>
              </w:rPr>
              <w:delText>1.5.9.1.3</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эргономике и технической эстетике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82" w:author="Анастасия ." w:date="2023-05-21T15:42:00Z"/>
              <w:rFonts w:cs="Times New Roman"/>
              <w:noProof/>
              <w:szCs w:val="28"/>
            </w:rPr>
          </w:pPr>
          <w:del w:id="83" w:author="Анастасия ." w:date="2023-05-21T15:42:00Z">
            <w:r w:rsidDel="00470787">
              <w:fldChar w:fldCharType="begin"/>
            </w:r>
            <w:r w:rsidDel="00470787">
              <w:delInstrText xml:space="preserve"> HYPERLINK \l "_Toc135152494" </w:delInstrText>
            </w:r>
            <w:r w:rsidDel="00470787">
              <w:fldChar w:fldCharType="separate"/>
            </w:r>
            <w:r w:rsidR="003B558E" w:rsidRPr="003B558E" w:rsidDel="00470787">
              <w:rPr>
                <w:rStyle w:val="af3"/>
                <w:rFonts w:eastAsiaTheme="majorEastAsia" w:cs="Times New Roman"/>
                <w:bCs/>
                <w:noProof/>
                <w:szCs w:val="28"/>
              </w:rPr>
              <w:delText>1.5.9.1.4</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защите информации от несанкционированного доступа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84" w:author="Анастасия ." w:date="2023-05-21T15:42:00Z"/>
              <w:rFonts w:cs="Times New Roman"/>
              <w:noProof/>
              <w:szCs w:val="28"/>
            </w:rPr>
          </w:pPr>
          <w:del w:id="85" w:author="Анастасия ." w:date="2023-05-21T15:42:00Z">
            <w:r w:rsidDel="00470787">
              <w:fldChar w:fldCharType="begin"/>
            </w:r>
            <w:r w:rsidDel="00470787">
              <w:delInstrText xml:space="preserve"> HYPERLINK \l "_Toc135152495" </w:delInstrText>
            </w:r>
            <w:r w:rsidDel="00470787">
              <w:fldChar w:fldCharType="separate"/>
            </w:r>
            <w:r w:rsidR="003B558E" w:rsidRPr="003B558E" w:rsidDel="00470787">
              <w:rPr>
                <w:rStyle w:val="af3"/>
                <w:rFonts w:eastAsiaTheme="majorEastAsia" w:cs="Times New Roman"/>
                <w:bCs/>
                <w:noProof/>
                <w:szCs w:val="28"/>
              </w:rPr>
              <w:delText>1.5.9.1.5</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по сохранности информации при авариях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86" w:author="Анастасия ." w:date="2023-05-21T15:42:00Z"/>
              <w:rFonts w:cs="Times New Roman"/>
              <w:noProof/>
              <w:szCs w:val="28"/>
            </w:rPr>
          </w:pPr>
          <w:del w:id="87" w:author="Анастасия ." w:date="2023-05-21T15:42:00Z">
            <w:r w:rsidDel="00470787">
              <w:fldChar w:fldCharType="begin"/>
            </w:r>
            <w:r w:rsidDel="00470787">
              <w:delInstrText xml:space="preserve"> HYPERLINK \l "_Toc135152496" </w:delInstrText>
            </w:r>
            <w:r w:rsidDel="00470787">
              <w:fldChar w:fldCharType="separate"/>
            </w:r>
            <w:r w:rsidR="003B558E" w:rsidRPr="003B558E" w:rsidDel="00470787">
              <w:rPr>
                <w:rStyle w:val="af3"/>
                <w:rFonts w:eastAsiaTheme="majorEastAsia" w:cs="Times New Roman"/>
                <w:bCs/>
                <w:noProof/>
                <w:szCs w:val="28"/>
              </w:rPr>
              <w:delText>1.5.9.1.6</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к патентной чистоте и патентоспособности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540"/>
              <w:tab w:val="right" w:leader="dot" w:pos="9628"/>
            </w:tabs>
            <w:spacing w:after="0"/>
            <w:ind w:left="0" w:firstLine="0"/>
            <w:rPr>
              <w:del w:id="88" w:author="Анастасия ." w:date="2023-05-21T15:42:00Z"/>
              <w:rFonts w:cs="Times New Roman"/>
              <w:noProof/>
              <w:szCs w:val="28"/>
            </w:rPr>
          </w:pPr>
          <w:del w:id="89" w:author="Анастасия ." w:date="2023-05-21T15:42:00Z">
            <w:r w:rsidDel="00470787">
              <w:fldChar w:fldCharType="begin"/>
            </w:r>
            <w:r w:rsidDel="00470787">
              <w:delInstrText xml:space="preserve"> HYPERLINK \l "_Toc135152497" </w:delInstrText>
            </w:r>
            <w:r w:rsidDel="00470787">
              <w:fldChar w:fldCharType="separate"/>
            </w:r>
            <w:r w:rsidR="003B558E" w:rsidRPr="003B558E" w:rsidDel="00470787">
              <w:rPr>
                <w:rStyle w:val="af3"/>
                <w:rFonts w:eastAsiaTheme="majorEastAsia" w:cs="Times New Roman"/>
                <w:bCs/>
                <w:noProof/>
                <w:szCs w:val="28"/>
              </w:rPr>
              <w:delText>1.5.9.1.7</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Требования по стандартизации и унификации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90" w:author="Анастасия ." w:date="2023-05-21T15:42:00Z"/>
              <w:rFonts w:cs="Times New Roman"/>
              <w:noProof/>
              <w:szCs w:val="28"/>
            </w:rPr>
          </w:pPr>
          <w:del w:id="91" w:author="Анастасия ." w:date="2023-05-21T15:42:00Z">
            <w:r w:rsidDel="00470787">
              <w:fldChar w:fldCharType="begin"/>
            </w:r>
            <w:r w:rsidDel="00470787">
              <w:delInstrText xml:space="preserve"> HYPERLINK \l "_Toc135152498" </w:delInstrText>
            </w:r>
            <w:r w:rsidDel="00470787">
              <w:fldChar w:fldCharType="separate"/>
            </w:r>
            <w:r w:rsidR="003B558E" w:rsidRPr="003B558E" w:rsidDel="00470787">
              <w:rPr>
                <w:rStyle w:val="af3"/>
                <w:rFonts w:cs="Times New Roman"/>
                <w:noProof/>
                <w:szCs w:val="28"/>
              </w:rPr>
              <w:delText>1.5.10</w:delText>
            </w:r>
            <w:r w:rsidR="003B558E" w:rsidRPr="003B558E" w:rsidDel="00470787">
              <w:rPr>
                <w:rFonts w:cs="Times New Roman"/>
                <w:noProof/>
                <w:szCs w:val="28"/>
              </w:rPr>
              <w:tab/>
            </w:r>
            <w:r w:rsidR="003B558E" w:rsidRPr="003B558E" w:rsidDel="00470787">
              <w:rPr>
                <w:rStyle w:val="af3"/>
                <w:rFonts w:cs="Times New Roman"/>
                <w:noProof/>
                <w:szCs w:val="28"/>
              </w:rPr>
              <w:delText>Дополнительные требования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32"/>
            <w:tabs>
              <w:tab w:val="left" w:pos="1760"/>
              <w:tab w:val="right" w:leader="dot" w:pos="9628"/>
            </w:tabs>
            <w:spacing w:after="0"/>
            <w:ind w:left="0" w:firstLine="0"/>
            <w:rPr>
              <w:del w:id="92" w:author="Анастасия ." w:date="2023-05-21T15:42:00Z"/>
              <w:rFonts w:cs="Times New Roman"/>
              <w:noProof/>
              <w:szCs w:val="28"/>
            </w:rPr>
          </w:pPr>
          <w:del w:id="93" w:author="Анастасия ." w:date="2023-05-21T15:42:00Z">
            <w:r w:rsidDel="00470787">
              <w:fldChar w:fldCharType="begin"/>
            </w:r>
            <w:r w:rsidDel="00470787">
              <w:delInstrText xml:space="preserve"> HYPERLINK \l "_Toc135152499" </w:delInstrText>
            </w:r>
            <w:r w:rsidDel="00470787">
              <w:fldChar w:fldCharType="separate"/>
            </w:r>
            <w:r w:rsidR="003B558E" w:rsidRPr="003B558E" w:rsidDel="00470787">
              <w:rPr>
                <w:rStyle w:val="af3"/>
                <w:rFonts w:eastAsiaTheme="majorEastAsia" w:cs="Times New Roman"/>
                <w:bCs/>
                <w:noProof/>
                <w:szCs w:val="28"/>
              </w:rPr>
              <w:delText>1.5.10.1.1</w:delText>
            </w:r>
            <w:r w:rsidR="003B558E" w:rsidRPr="003B558E" w:rsidDel="00470787">
              <w:rPr>
                <w:rFonts w:cs="Times New Roman"/>
                <w:noProof/>
                <w:szCs w:val="28"/>
              </w:rPr>
              <w:tab/>
            </w:r>
            <w:r w:rsidR="003B558E" w:rsidRPr="003B558E" w:rsidDel="00470787">
              <w:rPr>
                <w:rStyle w:val="af3"/>
                <w:rFonts w:eastAsiaTheme="majorEastAsia" w:cs="Times New Roman"/>
                <w:bCs/>
                <w:noProof/>
                <w:szCs w:val="28"/>
              </w:rPr>
              <w:delText>Нефункциональные требования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_Toc135152499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94" w:author="Анастасия ." w:date="2023-05-21T15:42:00Z"/>
              <w:rFonts w:cs="Times New Roman"/>
              <w:noProof/>
              <w:szCs w:val="28"/>
            </w:rPr>
          </w:pPr>
          <w:del w:id="95" w:author="Анастасия ." w:date="2023-05-21T15:42:00Z">
            <w:r w:rsidDel="00470787">
              <w:fldChar w:fldCharType="begin"/>
            </w:r>
            <w:r w:rsidDel="00470787">
              <w:delInstrText xml:space="preserve"> HYPERLINK \l "_Toc135152501" </w:delInstrText>
            </w:r>
            <w:r w:rsidDel="00470787">
              <w:fldChar w:fldCharType="separate"/>
            </w:r>
            <w:r w:rsidR="003B558E" w:rsidRPr="003B558E" w:rsidDel="00470787">
              <w:rPr>
                <w:rStyle w:val="af3"/>
                <w:rFonts w:eastAsia="Times New Roman" w:cs="Times New Roman"/>
                <w:bCs/>
                <w:noProof/>
                <w:szCs w:val="28"/>
              </w:rPr>
              <w:delText>2.1</w:delText>
            </w:r>
            <w:r w:rsidR="003B558E" w:rsidRPr="003B558E" w:rsidDel="00470787">
              <w:rPr>
                <w:rFonts w:cs="Times New Roman"/>
                <w:noProof/>
                <w:szCs w:val="28"/>
              </w:rPr>
              <w:tab/>
            </w:r>
            <w:r w:rsidR="003B558E" w:rsidRPr="003B558E" w:rsidDel="00470787">
              <w:rPr>
                <w:rStyle w:val="af3"/>
                <w:rFonts w:cs="Times New Roman"/>
                <w:noProof/>
                <w:szCs w:val="28"/>
              </w:rPr>
              <w:delText>Структурно-функциональный анализ информационно-управляющей системы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96" w:author="Анастасия ." w:date="2023-05-21T15:42:00Z"/>
              <w:rFonts w:cs="Times New Roman"/>
              <w:noProof/>
              <w:szCs w:val="28"/>
            </w:rPr>
          </w:pPr>
          <w:del w:id="97" w:author="Анастасия ." w:date="2023-05-21T15:42:00Z">
            <w:r w:rsidDel="00470787">
              <w:fldChar w:fldCharType="begin"/>
            </w:r>
            <w:r w:rsidDel="00470787">
              <w:delInstrText xml:space="preserve"> HYPERLINK \l "_Toc135152502" </w:delInstrText>
            </w:r>
            <w:r w:rsidDel="00470787">
              <w:fldChar w:fldCharType="separate"/>
            </w:r>
            <w:r w:rsidR="003B558E" w:rsidRPr="003B558E" w:rsidDel="00470787">
              <w:rPr>
                <w:rStyle w:val="af3"/>
                <w:rFonts w:eastAsia="Times New Roman" w:cs="Times New Roman"/>
                <w:noProof/>
                <w:szCs w:val="28"/>
              </w:rPr>
              <w:delText>2.1.1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 xml:space="preserve">Моделирование в нотации </w:delText>
            </w:r>
            <w:r w:rsidR="003B558E" w:rsidRPr="003B558E" w:rsidDel="00470787">
              <w:rPr>
                <w:rStyle w:val="af3"/>
                <w:rFonts w:eastAsia="Calibri" w:cs="Times New Roman"/>
                <w:noProof/>
                <w:szCs w:val="28"/>
                <w:lang w:val="en-US"/>
              </w:rPr>
              <w:delText>IDEF</w:delText>
            </w:r>
            <w:r w:rsidR="003B558E" w:rsidRPr="003B558E" w:rsidDel="00470787">
              <w:rPr>
                <w:rStyle w:val="af3"/>
                <w:rFonts w:eastAsia="Calibri" w:cs="Times New Roman"/>
                <w:noProof/>
                <w:szCs w:val="28"/>
              </w:rPr>
              <w:delText>0</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98" w:author="Анастасия ." w:date="2023-05-21T15:42:00Z"/>
              <w:rFonts w:cs="Times New Roman"/>
              <w:noProof/>
              <w:szCs w:val="28"/>
            </w:rPr>
          </w:pPr>
          <w:del w:id="99" w:author="Анастасия ." w:date="2023-05-21T15:42:00Z">
            <w:r w:rsidDel="00470787">
              <w:fldChar w:fldCharType="begin"/>
            </w:r>
            <w:r w:rsidDel="00470787">
              <w:delInstrText xml:space="preserve"> HYPERLINK \l "_Toc135152503" </w:delInstrText>
            </w:r>
            <w:r w:rsidDel="00470787">
              <w:fldChar w:fldCharType="separate"/>
            </w:r>
            <w:r w:rsidR="003B558E" w:rsidRPr="003B558E" w:rsidDel="00470787">
              <w:rPr>
                <w:rStyle w:val="af3"/>
                <w:rFonts w:eastAsia="Calibri" w:cs="Times New Roman"/>
                <w:noProof/>
                <w:szCs w:val="28"/>
              </w:rPr>
              <w:delText>2.1.2</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Моделирование в нотации DFD</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49</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00" w:author="Анастасия ." w:date="2023-05-21T15:42:00Z"/>
              <w:rFonts w:cs="Times New Roman"/>
              <w:noProof/>
              <w:szCs w:val="28"/>
            </w:rPr>
          </w:pPr>
          <w:del w:id="101" w:author="Анастасия ." w:date="2023-05-21T15:42:00Z">
            <w:r w:rsidDel="00470787">
              <w:fldChar w:fldCharType="begin"/>
            </w:r>
            <w:r w:rsidDel="00470787">
              <w:delInstrText xml:space="preserve"> HYPERLINK \l "_Toc135152504" </w:delInstrText>
            </w:r>
            <w:r w:rsidDel="00470787">
              <w:fldChar w:fldCharType="separate"/>
            </w:r>
            <w:r w:rsidR="003B558E" w:rsidRPr="003B558E" w:rsidDel="00470787">
              <w:rPr>
                <w:rStyle w:val="af3"/>
                <w:rFonts w:eastAsia="Calibri" w:cs="Times New Roman"/>
                <w:noProof/>
                <w:szCs w:val="28"/>
              </w:rPr>
              <w:delText>2.1.3</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Моделирование в нотации BPMN</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51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02" w:author="Анастасия ." w:date="2023-05-21T15:42:00Z"/>
              <w:rFonts w:cs="Times New Roman"/>
              <w:noProof/>
              <w:szCs w:val="28"/>
            </w:rPr>
          </w:pPr>
          <w:del w:id="103" w:author="Анастасия ." w:date="2023-05-21T15:42:00Z">
            <w:r w:rsidDel="00470787">
              <w:fldChar w:fldCharType="begin"/>
            </w:r>
            <w:r w:rsidDel="00470787">
              <w:delInstrText xml:space="preserve"> HYPERLINK \l "_Toc135152505" </w:delInstrText>
            </w:r>
            <w:r w:rsidDel="00470787">
              <w:fldChar w:fldCharType="separate"/>
            </w:r>
            <w:r w:rsidR="003B558E" w:rsidRPr="003B558E" w:rsidDel="00470787">
              <w:rPr>
                <w:rStyle w:val="af3"/>
                <w:rFonts w:cs="Times New Roman"/>
                <w:noProof/>
                <w:szCs w:val="28"/>
              </w:rPr>
              <w:delText>2.2</w:delText>
            </w:r>
            <w:r w:rsidR="003B558E" w:rsidRPr="003B558E" w:rsidDel="00470787">
              <w:rPr>
                <w:rFonts w:cs="Times New Roman"/>
                <w:noProof/>
                <w:szCs w:val="28"/>
              </w:rPr>
              <w:tab/>
            </w:r>
            <w:r w:rsidR="003B558E" w:rsidRPr="003B558E" w:rsidDel="00470787">
              <w:rPr>
                <w:rStyle w:val="af3"/>
                <w:rFonts w:cs="Times New Roman"/>
                <w:noProof/>
                <w:szCs w:val="28"/>
              </w:rPr>
              <w:delText>Архитектура информационно-управляющей системы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53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04" w:author="Анастасия ." w:date="2023-05-21T15:42:00Z"/>
              <w:rFonts w:cs="Times New Roman"/>
              <w:noProof/>
              <w:szCs w:val="28"/>
            </w:rPr>
          </w:pPr>
          <w:del w:id="105" w:author="Анастасия ." w:date="2023-05-21T15:42:00Z">
            <w:r w:rsidDel="00470787">
              <w:fldChar w:fldCharType="begin"/>
            </w:r>
            <w:r w:rsidDel="00470787">
              <w:delInstrText xml:space="preserve"> HYPERLINK \l "_Toc135152506" </w:delInstrText>
            </w:r>
            <w:r w:rsidDel="00470787">
              <w:fldChar w:fldCharType="separate"/>
            </w:r>
            <w:r w:rsidR="003B558E" w:rsidRPr="003B558E" w:rsidDel="00470787">
              <w:rPr>
                <w:rStyle w:val="af3"/>
                <w:rFonts w:eastAsia="Calibri" w:cs="Times New Roman"/>
                <w:noProof/>
                <w:szCs w:val="28"/>
              </w:rPr>
              <w:delText>2.2.1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E</w:delText>
            </w:r>
            <w:r w:rsidR="003B558E" w:rsidRPr="003B558E" w:rsidDel="00470787">
              <w:rPr>
                <w:rStyle w:val="af3"/>
                <w:rFonts w:eastAsia="Calibri" w:cs="Times New Roman"/>
                <w:noProof/>
                <w:szCs w:val="28"/>
                <w:lang w:val="en-US"/>
              </w:rPr>
              <w:delText>RP</w:delText>
            </w:r>
            <w:r w:rsidR="003B558E" w:rsidRPr="003B558E" w:rsidDel="00470787">
              <w:rPr>
                <w:rStyle w:val="af3"/>
                <w:rFonts w:eastAsia="Calibri" w:cs="Times New Roman"/>
                <w:noProof/>
                <w:szCs w:val="28"/>
              </w:rPr>
              <w:delText>-системы на производстве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53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06" w:author="Анастасия ." w:date="2023-05-21T15:42:00Z"/>
              <w:rFonts w:cs="Times New Roman"/>
              <w:noProof/>
              <w:szCs w:val="28"/>
            </w:rPr>
          </w:pPr>
          <w:del w:id="107" w:author="Анастасия ." w:date="2023-05-21T15:42:00Z">
            <w:r w:rsidDel="00470787">
              <w:fldChar w:fldCharType="begin"/>
            </w:r>
            <w:r w:rsidDel="00470787">
              <w:delInstrText xml:space="preserve"> HYPERLINK \l "_Toc135152507" </w:delInstrText>
            </w:r>
            <w:r w:rsidDel="00470787">
              <w:fldChar w:fldCharType="separate"/>
            </w:r>
            <w:r w:rsidR="003B558E" w:rsidRPr="003B558E" w:rsidDel="00470787">
              <w:rPr>
                <w:rStyle w:val="af3"/>
                <w:rFonts w:eastAsia="Calibri" w:cs="Times New Roman"/>
                <w:noProof/>
                <w:szCs w:val="28"/>
                <w:highlight w:val="red"/>
              </w:rPr>
              <w:delText>2.2.2</w:delText>
            </w:r>
            <w:r w:rsidR="003B558E" w:rsidRPr="003B558E" w:rsidDel="00470787">
              <w:rPr>
                <w:rFonts w:cs="Times New Roman"/>
                <w:noProof/>
                <w:szCs w:val="28"/>
              </w:rPr>
              <w:tab/>
            </w:r>
            <w:r w:rsidR="003B558E" w:rsidRPr="003B558E" w:rsidDel="00470787">
              <w:rPr>
                <w:rStyle w:val="af3"/>
                <w:rFonts w:eastAsia="Calibri" w:cs="Times New Roman"/>
                <w:noProof/>
                <w:szCs w:val="28"/>
                <w:highlight w:val="red"/>
              </w:rPr>
              <w:delText>Внедрения ERP-систем на российском рынке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56</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08" w:author="Анастасия ." w:date="2023-05-21T15:42:00Z"/>
              <w:rFonts w:cs="Times New Roman"/>
              <w:noProof/>
              <w:szCs w:val="28"/>
            </w:rPr>
          </w:pPr>
          <w:del w:id="109" w:author="Анастасия ." w:date="2023-05-21T15:42:00Z">
            <w:r w:rsidDel="00470787">
              <w:fldChar w:fldCharType="begin"/>
            </w:r>
            <w:r w:rsidDel="00470787">
              <w:delInstrText xml:space="preserve"> HYPERLINK \l "_Toc135152508" </w:delInstrText>
            </w:r>
            <w:r w:rsidDel="00470787">
              <w:fldChar w:fldCharType="separate"/>
            </w:r>
            <w:r w:rsidR="003B558E" w:rsidRPr="003B558E" w:rsidDel="00470787">
              <w:rPr>
                <w:rStyle w:val="af3"/>
                <w:rFonts w:eastAsia="Calibri" w:cs="Times New Roman"/>
                <w:noProof/>
                <w:szCs w:val="28"/>
              </w:rPr>
              <w:delText>2.2.3</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Интеграция ERP-систем с ИУС</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59</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left" w:pos="560"/>
              <w:tab w:val="right" w:leader="dot" w:pos="9628"/>
            </w:tabs>
            <w:spacing w:after="0"/>
            <w:ind w:firstLine="0"/>
            <w:rPr>
              <w:del w:id="110" w:author="Анастасия ." w:date="2023-05-21T15:42:00Z"/>
              <w:rFonts w:cs="Times New Roman"/>
              <w:noProof/>
              <w:szCs w:val="28"/>
            </w:rPr>
          </w:pPr>
          <w:del w:id="111" w:author="Анастасия ." w:date="2023-05-21T15:42:00Z">
            <w:r w:rsidDel="00470787">
              <w:fldChar w:fldCharType="begin"/>
            </w:r>
            <w:r w:rsidDel="00470787">
              <w:delInstrText xml:space="preserve"> HYPERLINK \l "_Toc135152509" </w:delInstrText>
            </w:r>
            <w:r w:rsidDel="00470787">
              <w:fldChar w:fldCharType="separate"/>
            </w:r>
            <w:r w:rsidR="003B558E" w:rsidRPr="003B558E" w:rsidDel="00470787">
              <w:rPr>
                <w:rStyle w:val="af3"/>
                <w:rFonts w:cs="Times New Roman"/>
                <w:noProof/>
                <w:szCs w:val="28"/>
              </w:rPr>
              <w:delText>3</w:delText>
            </w:r>
            <w:r w:rsidR="003B558E" w:rsidRPr="003B558E" w:rsidDel="00470787">
              <w:rPr>
                <w:rFonts w:cs="Times New Roman"/>
                <w:noProof/>
                <w:szCs w:val="28"/>
              </w:rPr>
              <w:tab/>
            </w:r>
            <w:r w:rsidR="003B558E" w:rsidRPr="003B558E" w:rsidDel="00470787">
              <w:rPr>
                <w:rStyle w:val="af3"/>
                <w:rFonts w:cs="Times New Roman"/>
                <w:noProof/>
                <w:szCs w:val="28"/>
              </w:rPr>
              <w:delText>ПРОГРАММНАЯ РЕАЛИЗАЦИЯ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_Toc135152509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12" w:author="Анастасия ." w:date="2023-05-21T15:42:00Z"/>
              <w:rFonts w:cs="Times New Roman"/>
              <w:noProof/>
              <w:szCs w:val="28"/>
            </w:rPr>
          </w:pPr>
          <w:del w:id="113" w:author="Анастасия ." w:date="2023-05-21T15:42:00Z">
            <w:r w:rsidDel="00470787">
              <w:fldChar w:fldCharType="begin"/>
            </w:r>
            <w:r w:rsidDel="00470787">
              <w:delInstrText xml:space="preserve"> HYPERLINK \l "_Toc135152510" </w:delInstrText>
            </w:r>
            <w:r w:rsidDel="00470787">
              <w:fldChar w:fldCharType="separate"/>
            </w:r>
            <w:r w:rsidR="003B558E" w:rsidRPr="003B558E" w:rsidDel="00470787">
              <w:rPr>
                <w:rStyle w:val="af3"/>
                <w:rFonts w:cs="Times New Roman"/>
                <w:noProof/>
                <w:szCs w:val="28"/>
              </w:rPr>
              <w:delText>3.1</w:delText>
            </w:r>
            <w:r w:rsidR="003B558E" w:rsidRPr="003B558E" w:rsidDel="00470787">
              <w:rPr>
                <w:rFonts w:cs="Times New Roman"/>
                <w:noProof/>
                <w:szCs w:val="28"/>
              </w:rPr>
              <w:tab/>
            </w:r>
            <w:r w:rsidR="003B558E" w:rsidRPr="003B558E" w:rsidDel="00470787">
              <w:rPr>
                <w:rStyle w:val="af3"/>
                <w:rFonts w:cs="Times New Roman"/>
                <w:noProof/>
                <w:szCs w:val="28"/>
              </w:rPr>
              <w:delText>Разработка базы данных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14" w:author="Анастасия ." w:date="2023-05-21T15:42:00Z"/>
              <w:rFonts w:cs="Times New Roman"/>
              <w:noProof/>
              <w:szCs w:val="28"/>
            </w:rPr>
          </w:pPr>
          <w:del w:id="115" w:author="Анастасия ." w:date="2023-05-21T15:42:00Z">
            <w:r w:rsidDel="00470787">
              <w:fldChar w:fldCharType="begin"/>
            </w:r>
            <w:r w:rsidDel="00470787">
              <w:delInstrText xml:space="preserve"> HYPERLINK \l "_Toc135152511" </w:delInstrText>
            </w:r>
            <w:r w:rsidDel="00470787">
              <w:fldChar w:fldCharType="separate"/>
            </w:r>
            <w:r w:rsidR="003B558E" w:rsidRPr="003B558E" w:rsidDel="00470787">
              <w:rPr>
                <w:rStyle w:val="af3"/>
                <w:rFonts w:eastAsia="Calibri" w:cs="Times New Roman"/>
                <w:noProof/>
                <w:szCs w:val="28"/>
              </w:rPr>
              <w:delText>3.1.1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Описание средств проектирования и разработки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16" w:author="Анастасия ." w:date="2023-05-21T15:42:00Z"/>
              <w:rFonts w:cs="Times New Roman"/>
              <w:noProof/>
              <w:szCs w:val="28"/>
            </w:rPr>
          </w:pPr>
          <w:del w:id="117" w:author="Анастасия ." w:date="2023-05-21T15:42:00Z">
            <w:r w:rsidDel="00470787">
              <w:fldChar w:fldCharType="begin"/>
            </w:r>
            <w:r w:rsidDel="00470787">
              <w:delInstrText xml:space="preserve"> HYPERLINK \l "_Toc135152512" </w:delInstrText>
            </w:r>
            <w:r w:rsidDel="00470787">
              <w:fldChar w:fldCharType="separate"/>
            </w:r>
            <w:r w:rsidR="003B558E" w:rsidRPr="003B558E" w:rsidDel="00470787">
              <w:rPr>
                <w:rStyle w:val="af3"/>
                <w:rFonts w:eastAsia="Calibri" w:cs="Times New Roman"/>
                <w:noProof/>
                <w:szCs w:val="28"/>
              </w:rPr>
              <w:delText>3.1.2</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Моделирование логической схемы базы данных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18" w:author="Анастасия ." w:date="2023-05-21T15:42:00Z"/>
              <w:rFonts w:cs="Times New Roman"/>
              <w:noProof/>
              <w:szCs w:val="28"/>
            </w:rPr>
          </w:pPr>
          <w:del w:id="119" w:author="Анастасия ." w:date="2023-05-21T15:42:00Z">
            <w:r w:rsidDel="00470787">
              <w:fldChar w:fldCharType="begin"/>
            </w:r>
            <w:r w:rsidDel="00470787">
              <w:delInstrText xml:space="preserve"> HYPERLINK \l "_Toc135152513" </w:delInstrText>
            </w:r>
            <w:r w:rsidDel="00470787">
              <w:fldChar w:fldCharType="separate"/>
            </w:r>
            <w:r w:rsidR="003B558E" w:rsidRPr="003B558E" w:rsidDel="00470787">
              <w:rPr>
                <w:rStyle w:val="af3"/>
                <w:rFonts w:eastAsia="Calibri" w:cs="Times New Roman"/>
                <w:noProof/>
                <w:szCs w:val="28"/>
              </w:rPr>
              <w:delText>3.1.3</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Моделирование физической схемы базы данных</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66</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20" w:author="Анастасия ." w:date="2023-05-21T15:42:00Z"/>
              <w:rFonts w:cs="Times New Roman"/>
              <w:noProof/>
              <w:szCs w:val="28"/>
            </w:rPr>
          </w:pPr>
          <w:del w:id="121" w:author="Анастасия ." w:date="2023-05-21T15:42:00Z">
            <w:r w:rsidDel="00470787">
              <w:fldChar w:fldCharType="begin"/>
            </w:r>
            <w:r w:rsidDel="00470787">
              <w:delInstrText xml:space="preserve"> HYPERLINK \l "_Toc135152514" </w:delInstrText>
            </w:r>
            <w:r w:rsidDel="00470787">
              <w:fldChar w:fldCharType="separate"/>
            </w:r>
            <w:r w:rsidR="003B558E" w:rsidRPr="003B558E" w:rsidDel="00470787">
              <w:rPr>
                <w:rStyle w:val="af3"/>
                <w:rFonts w:cs="Times New Roman"/>
                <w:noProof/>
                <w:szCs w:val="28"/>
              </w:rPr>
              <w:delText>3.2</w:delText>
            </w:r>
            <w:r w:rsidR="003B558E" w:rsidRPr="003B558E" w:rsidDel="00470787">
              <w:rPr>
                <w:rFonts w:cs="Times New Roman"/>
                <w:noProof/>
                <w:szCs w:val="28"/>
              </w:rPr>
              <w:tab/>
            </w:r>
            <w:r w:rsidR="003B558E" w:rsidRPr="003B558E" w:rsidDel="00470787">
              <w:rPr>
                <w:rStyle w:val="af3"/>
                <w:rFonts w:cs="Times New Roman"/>
                <w:noProof/>
                <w:szCs w:val="28"/>
              </w:rPr>
              <w:delText>Разработка алгоритма функционирования информационно-управляющей системы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68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22" w:author="Анастасия ." w:date="2023-05-21T15:42:00Z"/>
              <w:rFonts w:cs="Times New Roman"/>
              <w:noProof/>
              <w:szCs w:val="28"/>
            </w:rPr>
          </w:pPr>
          <w:del w:id="123" w:author="Анастасия ." w:date="2023-05-21T15:42:00Z">
            <w:r w:rsidDel="00470787">
              <w:fldChar w:fldCharType="begin"/>
            </w:r>
            <w:r w:rsidDel="00470787">
              <w:delInstrText xml:space="preserve"> HYPERLINK \l "_Toc135152515" </w:delInstrText>
            </w:r>
            <w:r w:rsidDel="00470787">
              <w:fldChar w:fldCharType="separate"/>
            </w:r>
            <w:r w:rsidR="003B558E" w:rsidRPr="003B558E" w:rsidDel="00470787">
              <w:rPr>
                <w:rStyle w:val="af3"/>
                <w:rFonts w:cs="Times New Roman"/>
                <w:noProof/>
                <w:szCs w:val="28"/>
              </w:rPr>
              <w:delText>3.3</w:delText>
            </w:r>
            <w:r w:rsidR="003B558E" w:rsidRPr="003B558E" w:rsidDel="00470787">
              <w:rPr>
                <w:rFonts w:cs="Times New Roman"/>
                <w:noProof/>
                <w:szCs w:val="28"/>
              </w:rPr>
              <w:tab/>
            </w:r>
            <w:r w:rsidR="003B558E" w:rsidRPr="003B558E" w:rsidDel="00470787">
              <w:rPr>
                <w:rStyle w:val="af3"/>
                <w:rFonts w:cs="Times New Roman"/>
                <w:noProof/>
                <w:szCs w:val="28"/>
              </w:rPr>
              <w:delText>Разработка программного обеспечения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71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24" w:author="Анастасия ." w:date="2023-05-21T15:42:00Z"/>
              <w:rFonts w:cs="Times New Roman"/>
              <w:noProof/>
              <w:szCs w:val="28"/>
            </w:rPr>
          </w:pPr>
          <w:del w:id="125" w:author="Анастасия ." w:date="2023-05-21T15:42:00Z">
            <w:r w:rsidDel="00470787">
              <w:fldChar w:fldCharType="begin"/>
            </w:r>
            <w:r w:rsidDel="00470787">
              <w:delInstrText xml:space="preserve"> HYPERLINK \l "_Toc135152516" </w:delInstrText>
            </w:r>
            <w:r w:rsidDel="00470787">
              <w:fldChar w:fldCharType="separate"/>
            </w:r>
            <w:r w:rsidR="003B558E" w:rsidRPr="003B558E" w:rsidDel="00470787">
              <w:rPr>
                <w:rStyle w:val="af3"/>
                <w:rFonts w:eastAsia="Calibri" w:cs="Times New Roman"/>
                <w:noProof/>
                <w:szCs w:val="28"/>
              </w:rPr>
              <w:delText>3.3.1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Описание разработки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71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26" w:author="Анастасия ." w:date="2023-05-21T15:42:00Z"/>
              <w:rFonts w:cs="Times New Roman"/>
              <w:noProof/>
              <w:szCs w:val="28"/>
            </w:rPr>
          </w:pPr>
          <w:del w:id="127" w:author="Анастасия ." w:date="2023-05-21T15:42:00Z">
            <w:r w:rsidDel="00470787">
              <w:fldChar w:fldCharType="begin"/>
            </w:r>
            <w:r w:rsidDel="00470787">
              <w:delInstrText xml:space="preserve"> HYPERLINK \l "_Toc135152517" </w:delInstrText>
            </w:r>
            <w:r w:rsidDel="00470787">
              <w:fldChar w:fldCharType="separate"/>
            </w:r>
            <w:r w:rsidR="003B558E" w:rsidRPr="003B558E" w:rsidDel="00470787">
              <w:rPr>
                <w:rStyle w:val="af3"/>
                <w:rFonts w:cs="Times New Roman"/>
                <w:noProof/>
                <w:szCs w:val="28"/>
              </w:rPr>
              <w:delText>3.4</w:delText>
            </w:r>
            <w:r w:rsidR="003B558E" w:rsidRPr="003B558E" w:rsidDel="00470787">
              <w:rPr>
                <w:rFonts w:cs="Times New Roman"/>
                <w:noProof/>
                <w:szCs w:val="28"/>
              </w:rPr>
              <w:tab/>
            </w:r>
            <w:r w:rsidR="003B558E" w:rsidRPr="003B558E" w:rsidDel="00470787">
              <w:rPr>
                <w:rStyle w:val="af3"/>
                <w:rFonts w:cs="Times New Roman"/>
                <w:noProof/>
                <w:szCs w:val="28"/>
              </w:rPr>
              <w:delText>Верификация программного обеспечения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73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28" w:author="Анастасия ." w:date="2023-05-21T15:42:00Z"/>
              <w:rFonts w:cs="Times New Roman"/>
              <w:noProof/>
              <w:szCs w:val="28"/>
            </w:rPr>
          </w:pPr>
          <w:del w:id="129" w:author="Анастасия ." w:date="2023-05-21T15:42:00Z">
            <w:r w:rsidDel="00470787">
              <w:fldChar w:fldCharType="begin"/>
            </w:r>
            <w:r w:rsidDel="00470787">
              <w:delInstrText xml:space="preserve"> HYPERLINK \l "_Toc135152518" </w:delInstrText>
            </w:r>
            <w:r w:rsidDel="00470787">
              <w:fldChar w:fldCharType="separate"/>
            </w:r>
            <w:r w:rsidR="003B558E" w:rsidRPr="003B558E" w:rsidDel="00470787">
              <w:rPr>
                <w:rStyle w:val="af3"/>
                <w:rFonts w:eastAsia="Calibri" w:cs="Times New Roman"/>
                <w:noProof/>
                <w:szCs w:val="28"/>
              </w:rPr>
              <w:delText>3.4.1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Тестирование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73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left" w:pos="560"/>
              <w:tab w:val="right" w:leader="dot" w:pos="9628"/>
            </w:tabs>
            <w:spacing w:after="0"/>
            <w:ind w:firstLine="0"/>
            <w:rPr>
              <w:del w:id="130" w:author="Анастасия ." w:date="2023-05-21T15:42:00Z"/>
              <w:rFonts w:cs="Times New Roman"/>
              <w:noProof/>
              <w:szCs w:val="28"/>
            </w:rPr>
          </w:pPr>
          <w:del w:id="131" w:author="Анастасия ." w:date="2023-05-21T15:42:00Z">
            <w:r w:rsidDel="00470787">
              <w:fldChar w:fldCharType="begin"/>
            </w:r>
            <w:r w:rsidDel="00470787">
              <w:delInstrText xml:space="preserve"> HYPERLINK \l "_Toc135152519" </w:delInstrText>
            </w:r>
            <w:r w:rsidDel="00470787">
              <w:fldChar w:fldCharType="separate"/>
            </w:r>
            <w:r w:rsidR="003B558E" w:rsidRPr="003B558E" w:rsidDel="00470787">
              <w:rPr>
                <w:rStyle w:val="af3"/>
                <w:rFonts w:cs="Times New Roman"/>
                <w:noProof/>
                <w:szCs w:val="28"/>
              </w:rPr>
              <w:delText>4</w:delText>
            </w:r>
            <w:r w:rsidR="003B558E" w:rsidRPr="003B558E" w:rsidDel="00470787">
              <w:rPr>
                <w:rFonts w:cs="Times New Roman"/>
                <w:noProof/>
                <w:szCs w:val="28"/>
              </w:rPr>
              <w:tab/>
            </w:r>
            <w:r w:rsidR="003B558E" w:rsidRPr="003B558E" w:rsidDel="00470787">
              <w:rPr>
                <w:rStyle w:val="af3"/>
                <w:rFonts w:cs="Times New Roman"/>
                <w:noProof/>
                <w:szCs w:val="28"/>
              </w:rPr>
              <w:delText>ЭКОНОМИЧЕСКИЙ РАЗДЕЛ</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_Toc135152519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32" w:author="Анастасия ." w:date="2023-05-21T15:42:00Z"/>
              <w:rFonts w:cs="Times New Roman"/>
              <w:noProof/>
              <w:szCs w:val="28"/>
            </w:rPr>
          </w:pPr>
          <w:del w:id="133" w:author="Анастасия ." w:date="2023-05-21T15:42:00Z">
            <w:r w:rsidDel="00470787">
              <w:fldChar w:fldCharType="begin"/>
            </w:r>
            <w:r w:rsidDel="00470787">
              <w:delInstrText xml:space="preserve"> HYPERLINK \l "_Toc135152520" </w:delInstrText>
            </w:r>
            <w:r w:rsidDel="00470787">
              <w:fldChar w:fldCharType="separate"/>
            </w:r>
            <w:r w:rsidR="003B558E" w:rsidRPr="003B558E" w:rsidDel="00470787">
              <w:rPr>
                <w:rStyle w:val="af3"/>
                <w:rFonts w:cs="Times New Roman"/>
                <w:noProof/>
                <w:szCs w:val="28"/>
              </w:rPr>
              <w:delText>4.1</w:delText>
            </w:r>
            <w:r w:rsidR="003B558E" w:rsidRPr="003B558E" w:rsidDel="00470787">
              <w:rPr>
                <w:rFonts w:cs="Times New Roman"/>
                <w:noProof/>
                <w:szCs w:val="28"/>
              </w:rPr>
              <w:tab/>
            </w:r>
            <w:r w:rsidR="003B558E" w:rsidRPr="003B558E" w:rsidDel="00470787">
              <w:rPr>
                <w:rStyle w:val="af3"/>
                <w:rFonts w:cs="Times New Roman"/>
                <w:noProof/>
                <w:szCs w:val="28"/>
              </w:rPr>
              <w:delText>Организация и планирование работ по теме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34" w:author="Анастасия ." w:date="2023-05-21T15:42:00Z"/>
              <w:rFonts w:cs="Times New Roman"/>
              <w:noProof/>
              <w:szCs w:val="28"/>
            </w:rPr>
          </w:pPr>
          <w:del w:id="135" w:author="Анастасия ." w:date="2023-05-21T15:42:00Z">
            <w:r w:rsidDel="00470787">
              <w:fldChar w:fldCharType="begin"/>
            </w:r>
            <w:r w:rsidDel="00470787">
              <w:delInstrText xml:space="preserve"> HYPERLINK \l "_Toc135152521" </w:delInstrText>
            </w:r>
            <w:r w:rsidDel="00470787">
              <w:fldChar w:fldCharType="separate"/>
            </w:r>
            <w:r w:rsidR="003B558E" w:rsidRPr="003B558E" w:rsidDel="00470787">
              <w:rPr>
                <w:rStyle w:val="af3"/>
                <w:rFonts w:eastAsia="Calibri" w:cs="Times New Roman"/>
                <w:noProof/>
                <w:szCs w:val="28"/>
              </w:rPr>
              <w:delText>4.1.1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Организация работ</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36" w:author="Анастасия ." w:date="2023-05-21T15:42:00Z"/>
              <w:rFonts w:cs="Times New Roman"/>
              <w:noProof/>
              <w:szCs w:val="28"/>
            </w:rPr>
          </w:pPr>
          <w:del w:id="137" w:author="Анастасия ." w:date="2023-05-21T15:42:00Z">
            <w:r w:rsidDel="00470787">
              <w:fldChar w:fldCharType="begin"/>
            </w:r>
            <w:r w:rsidDel="00470787">
              <w:delInstrText xml:space="preserve"> HYPERLINK \l "_Toc135152522" </w:delInstrText>
            </w:r>
            <w:r w:rsidDel="00470787">
              <w:fldChar w:fldCharType="separate"/>
            </w:r>
            <w:r w:rsidR="003B558E" w:rsidRPr="003B558E" w:rsidDel="00470787">
              <w:rPr>
                <w:rStyle w:val="af3"/>
                <w:rFonts w:eastAsia="Calibri" w:cs="Times New Roman"/>
                <w:noProof/>
                <w:szCs w:val="28"/>
              </w:rPr>
              <w:delText>4.1.2</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График проведения работ</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880"/>
            </w:tabs>
            <w:rPr>
              <w:del w:id="138" w:author="Анастасия ." w:date="2023-05-21T15:42:00Z"/>
              <w:rFonts w:cs="Times New Roman"/>
              <w:noProof/>
              <w:szCs w:val="28"/>
            </w:rPr>
          </w:pPr>
          <w:del w:id="139" w:author="Анастасия ." w:date="2023-05-21T15:42:00Z">
            <w:r w:rsidDel="00470787">
              <w:fldChar w:fldCharType="begin"/>
            </w:r>
            <w:r w:rsidDel="00470787">
              <w:delInstrText xml:space="preserve"> HYPERLINK \l "_Toc135152523" </w:delInstrText>
            </w:r>
            <w:r w:rsidDel="00470787">
              <w:fldChar w:fldCharType="separate"/>
            </w:r>
            <w:r w:rsidR="003B558E" w:rsidRPr="003B558E" w:rsidDel="00470787">
              <w:rPr>
                <w:rStyle w:val="af3"/>
                <w:rFonts w:cs="Times New Roman"/>
                <w:noProof/>
                <w:szCs w:val="28"/>
              </w:rPr>
              <w:delText>4.2</w:delText>
            </w:r>
            <w:r w:rsidR="003B558E" w:rsidRPr="003B558E" w:rsidDel="00470787">
              <w:rPr>
                <w:rFonts w:cs="Times New Roman"/>
                <w:noProof/>
                <w:szCs w:val="28"/>
              </w:rPr>
              <w:tab/>
            </w:r>
            <w:r w:rsidR="003B558E" w:rsidRPr="003B558E" w:rsidDel="00470787">
              <w:rPr>
                <w:rStyle w:val="af3"/>
                <w:rFonts w:cs="Times New Roman"/>
                <w:noProof/>
                <w:szCs w:val="28"/>
              </w:rPr>
              <w:delText>Расчет стоимости проведения работ по теме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0" w:author="Анастасия ." w:date="2023-05-21T15:42:00Z"/>
              <w:rFonts w:cs="Times New Roman"/>
              <w:noProof/>
              <w:szCs w:val="28"/>
            </w:rPr>
          </w:pPr>
          <w:del w:id="141" w:author="Анастасия ." w:date="2023-05-21T15:42:00Z">
            <w:r w:rsidDel="00470787">
              <w:fldChar w:fldCharType="begin"/>
            </w:r>
            <w:r w:rsidDel="00470787">
              <w:delInstrText xml:space="preserve"> HYPERLINK \l "_Toc135152524" </w:delInstrText>
            </w:r>
            <w:r w:rsidDel="00470787">
              <w:fldChar w:fldCharType="separate"/>
            </w:r>
            <w:r w:rsidR="003B558E" w:rsidRPr="003B558E" w:rsidDel="00470787">
              <w:rPr>
                <w:rStyle w:val="af3"/>
                <w:rFonts w:eastAsia="Calibri" w:cs="Times New Roman"/>
                <w:noProof/>
                <w:szCs w:val="28"/>
              </w:rPr>
              <w:delText>4.2.1</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Первая статья «Материалы, покупные изделия и полуфабрикаты»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83</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2" w:author="Анастасия ." w:date="2023-05-21T15:42:00Z"/>
              <w:rFonts w:cs="Times New Roman"/>
              <w:noProof/>
              <w:szCs w:val="28"/>
            </w:rPr>
          </w:pPr>
          <w:del w:id="143" w:author="Анастасия ." w:date="2023-05-21T15:42:00Z">
            <w:r w:rsidDel="00470787">
              <w:fldChar w:fldCharType="begin"/>
            </w:r>
            <w:r w:rsidDel="00470787">
              <w:delInstrText xml:space="preserve"> HYPERLINK \l "_Toc135152525" </w:delInstrText>
            </w:r>
            <w:r w:rsidDel="00470787">
              <w:fldChar w:fldCharType="separate"/>
            </w:r>
            <w:r w:rsidR="003B558E" w:rsidRPr="003B558E" w:rsidDel="00470787">
              <w:rPr>
                <w:rStyle w:val="af3"/>
                <w:rFonts w:eastAsia="Calibri" w:cs="Times New Roman"/>
                <w:noProof/>
                <w:szCs w:val="28"/>
              </w:rPr>
              <w:delText>4.2.2</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Вторая статья «Специальное оборудование»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4" w:author="Анастасия ." w:date="2023-05-21T15:42:00Z"/>
              <w:rFonts w:cs="Times New Roman"/>
              <w:noProof/>
              <w:szCs w:val="28"/>
            </w:rPr>
          </w:pPr>
          <w:del w:id="145" w:author="Анастасия ." w:date="2023-05-21T15:42:00Z">
            <w:r w:rsidDel="00470787">
              <w:fldChar w:fldCharType="begin"/>
            </w:r>
            <w:r w:rsidDel="00470787">
              <w:delInstrText xml:space="preserve"> HYPERLINK \l "_Toc135152526" </w:delInstrText>
            </w:r>
            <w:r w:rsidDel="00470787">
              <w:fldChar w:fldCharType="separate"/>
            </w:r>
            <w:r w:rsidR="003B558E" w:rsidRPr="003B558E" w:rsidDel="00470787">
              <w:rPr>
                <w:rStyle w:val="af3"/>
                <w:rFonts w:eastAsia="Calibri" w:cs="Times New Roman"/>
                <w:noProof/>
                <w:szCs w:val="28"/>
              </w:rPr>
              <w:delText>4.2.3</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Третья статья «Основная заработная плата»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6" w:author="Анастасия ." w:date="2023-05-21T15:42:00Z"/>
              <w:rFonts w:cs="Times New Roman"/>
              <w:noProof/>
              <w:szCs w:val="28"/>
            </w:rPr>
          </w:pPr>
          <w:del w:id="147" w:author="Анастасия ." w:date="2023-05-21T15:42:00Z">
            <w:r w:rsidDel="00470787">
              <w:fldChar w:fldCharType="begin"/>
            </w:r>
            <w:r w:rsidDel="00470787">
              <w:delInstrText xml:space="preserve"> HYPERLINK \l "_Toc135152527" </w:delInstrText>
            </w:r>
            <w:r w:rsidDel="00470787">
              <w:fldChar w:fldCharType="separate"/>
            </w:r>
            <w:r w:rsidR="003B558E" w:rsidRPr="003B558E" w:rsidDel="00470787">
              <w:rPr>
                <w:rStyle w:val="af3"/>
                <w:rFonts w:eastAsia="Calibri" w:cs="Times New Roman"/>
                <w:noProof/>
                <w:szCs w:val="28"/>
              </w:rPr>
              <w:delText>4.2.4</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Четвертая статья «Дополнительная заработная плата»</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84</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48" w:author="Анастасия ." w:date="2023-05-21T15:42:00Z"/>
              <w:rFonts w:cs="Times New Roman"/>
              <w:noProof/>
              <w:szCs w:val="28"/>
            </w:rPr>
          </w:pPr>
          <w:del w:id="149" w:author="Анастасия ." w:date="2023-05-21T15:42:00Z">
            <w:r w:rsidDel="00470787">
              <w:fldChar w:fldCharType="begin"/>
            </w:r>
            <w:r w:rsidDel="00470787">
              <w:delInstrText xml:space="preserve"> HYPERLINK \l "_Toc135152528" </w:delInstrText>
            </w:r>
            <w:r w:rsidDel="00470787">
              <w:fldChar w:fldCharType="separate"/>
            </w:r>
            <w:r w:rsidR="003B558E" w:rsidRPr="003B558E" w:rsidDel="00470787">
              <w:rPr>
                <w:rStyle w:val="af3"/>
                <w:rFonts w:eastAsia="Calibri" w:cs="Times New Roman"/>
                <w:noProof/>
                <w:szCs w:val="28"/>
              </w:rPr>
              <w:delText>4.2.5</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Пятая статья «Страховые отчисления»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_Toc135152528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50" w:author="Анастасия ." w:date="2023-05-21T15:42:00Z"/>
              <w:rFonts w:cs="Times New Roman"/>
              <w:noProof/>
              <w:szCs w:val="28"/>
            </w:rPr>
          </w:pPr>
          <w:del w:id="151" w:author="Анастасия ." w:date="2023-05-21T15:42:00Z">
            <w:r w:rsidDel="00470787">
              <w:fldChar w:fldCharType="begin"/>
            </w:r>
            <w:r w:rsidDel="00470787">
              <w:delInstrText xml:space="preserve"> HYPERLINK \l "_Toc135152529" </w:delInstrText>
            </w:r>
            <w:r w:rsidDel="00470787">
              <w:fldChar w:fldCharType="separate"/>
            </w:r>
            <w:r w:rsidR="003B558E" w:rsidRPr="003B558E" w:rsidDel="00470787">
              <w:rPr>
                <w:rStyle w:val="af3"/>
                <w:rFonts w:eastAsia="Calibri" w:cs="Times New Roman"/>
                <w:noProof/>
                <w:szCs w:val="28"/>
              </w:rPr>
              <w:delText>4.2.6</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Шестая статья «Командировочные расходы»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_Toc135152529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52" w:author="Анастасия ." w:date="2023-05-21T15:42:00Z"/>
              <w:rFonts w:cs="Times New Roman"/>
              <w:noProof/>
              <w:szCs w:val="28"/>
            </w:rPr>
          </w:pPr>
          <w:del w:id="153" w:author="Анастасия ." w:date="2023-05-21T15:42:00Z">
            <w:r w:rsidDel="00470787">
              <w:fldChar w:fldCharType="begin"/>
            </w:r>
            <w:r w:rsidDel="00470787">
              <w:delInstrText xml:space="preserve"> HYPERLINK \l "_Toc135152530" </w:delInstrText>
            </w:r>
            <w:r w:rsidDel="00470787">
              <w:fldChar w:fldCharType="separate"/>
            </w:r>
            <w:r w:rsidR="003B558E" w:rsidRPr="003B558E" w:rsidDel="00470787">
              <w:rPr>
                <w:rStyle w:val="af3"/>
                <w:rFonts w:eastAsia="Calibri" w:cs="Times New Roman"/>
                <w:noProof/>
                <w:szCs w:val="28"/>
              </w:rPr>
              <w:delText>4.2.7</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Седьмая статья «Контрагентские услуги»</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54" w:author="Анастасия ." w:date="2023-05-21T15:42:00Z"/>
              <w:rFonts w:cs="Times New Roman"/>
              <w:noProof/>
              <w:szCs w:val="28"/>
            </w:rPr>
          </w:pPr>
          <w:del w:id="155" w:author="Анастасия ." w:date="2023-05-21T15:42:00Z">
            <w:r w:rsidDel="00470787">
              <w:fldChar w:fldCharType="begin"/>
            </w:r>
            <w:r w:rsidDel="00470787">
              <w:delInstrText xml:space="preserve"> HYPERLINK \l "_Toc135152531" </w:delInstrText>
            </w:r>
            <w:r w:rsidDel="00470787">
              <w:fldChar w:fldCharType="separate"/>
            </w:r>
            <w:r w:rsidR="003B558E" w:rsidRPr="003B558E" w:rsidDel="00470787">
              <w:rPr>
                <w:rStyle w:val="af3"/>
                <w:rFonts w:eastAsia="Calibri" w:cs="Times New Roman"/>
                <w:noProof/>
                <w:szCs w:val="28"/>
              </w:rPr>
              <w:delText>4.2.8</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Восьмая статья «Накладные расходы»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_Toc135152531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56" w:author="Анастасия ." w:date="2023-05-21T15:42:00Z"/>
              <w:rFonts w:cs="Times New Roman"/>
              <w:noProof/>
              <w:szCs w:val="28"/>
            </w:rPr>
          </w:pPr>
          <w:del w:id="157" w:author="Анастасия ." w:date="2023-05-21T15:42:00Z">
            <w:r w:rsidDel="00470787">
              <w:fldChar w:fldCharType="begin"/>
            </w:r>
            <w:r w:rsidDel="00470787">
              <w:delInstrText xml:space="preserve"> HYPERLINK \l "_Toc135152532" </w:delInstrText>
            </w:r>
            <w:r w:rsidDel="00470787">
              <w:fldChar w:fldCharType="separate"/>
            </w:r>
            <w:r w:rsidR="003B558E" w:rsidRPr="003B558E" w:rsidDel="00470787">
              <w:rPr>
                <w:rStyle w:val="af3"/>
                <w:rFonts w:eastAsia="Calibri" w:cs="Times New Roman"/>
                <w:noProof/>
                <w:szCs w:val="28"/>
              </w:rPr>
              <w:delText>4.2.9</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Девятая статья «Прочие расходы»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_Toc135152532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tabs>
              <w:tab w:val="left" w:pos="1100"/>
            </w:tabs>
            <w:rPr>
              <w:del w:id="158" w:author="Анастасия ." w:date="2023-05-21T15:42:00Z"/>
              <w:rFonts w:cs="Times New Roman"/>
              <w:noProof/>
              <w:szCs w:val="28"/>
            </w:rPr>
          </w:pPr>
          <w:del w:id="159" w:author="Анастасия ." w:date="2023-05-21T15:42:00Z">
            <w:r w:rsidDel="00470787">
              <w:fldChar w:fldCharType="begin"/>
            </w:r>
            <w:r w:rsidDel="00470787">
              <w:delInstrText xml:space="preserve"> HYPERLINK \l "_Toc135152533" </w:delInstrText>
            </w:r>
            <w:r w:rsidDel="00470787">
              <w:fldChar w:fldCharType="separate"/>
            </w:r>
            <w:r w:rsidR="003B558E" w:rsidRPr="003B558E" w:rsidDel="00470787">
              <w:rPr>
                <w:rStyle w:val="af3"/>
                <w:rFonts w:eastAsia="Calibri" w:cs="Times New Roman"/>
                <w:noProof/>
                <w:szCs w:val="28"/>
              </w:rPr>
              <w:delText>4.2.10</w:delText>
            </w:r>
            <w:r w:rsidR="003B558E" w:rsidRPr="003B558E" w:rsidDel="00470787">
              <w:rPr>
                <w:rFonts w:cs="Times New Roman"/>
                <w:noProof/>
                <w:szCs w:val="28"/>
              </w:rPr>
              <w:tab/>
            </w:r>
            <w:r w:rsidR="003B558E" w:rsidRPr="003B558E" w:rsidDel="00470787">
              <w:rPr>
                <w:rStyle w:val="af3"/>
                <w:rFonts w:eastAsia="Calibri" w:cs="Times New Roman"/>
                <w:noProof/>
                <w:szCs w:val="28"/>
              </w:rPr>
              <w:delText>Итоговые расчеты</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_Toc135152533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85</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right" w:leader="dot" w:pos="9628"/>
            </w:tabs>
            <w:spacing w:after="0"/>
            <w:ind w:firstLine="0"/>
            <w:rPr>
              <w:del w:id="160" w:author="Анастасия ." w:date="2023-05-21T15:42:00Z"/>
              <w:rFonts w:cs="Times New Roman"/>
              <w:noProof/>
              <w:szCs w:val="28"/>
            </w:rPr>
          </w:pPr>
          <w:del w:id="161" w:author="Анастасия ." w:date="2023-05-21T15:42:00Z">
            <w:r w:rsidDel="00470787">
              <w:fldChar w:fldCharType="begin"/>
            </w:r>
            <w:r w:rsidDel="00470787">
              <w:delInstrText xml:space="preserve"> HYPERLINK \l "_Toc135152534" </w:delInstrText>
            </w:r>
            <w:r w:rsidDel="00470787">
              <w:fldChar w:fldCharType="separate"/>
            </w:r>
            <w:r w:rsidR="003B558E" w:rsidRPr="003B558E" w:rsidDel="00470787">
              <w:rPr>
                <w:rStyle w:val="af3"/>
                <w:rFonts w:cs="Times New Roman"/>
                <w:caps/>
                <w:noProof/>
                <w:szCs w:val="28"/>
                <w:lang w:eastAsia="en-US"/>
              </w:rPr>
              <w:delText>ЗАКЛЮЧЕНИЕ</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_Toc135152534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87</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right" w:leader="dot" w:pos="9628"/>
            </w:tabs>
            <w:spacing w:after="0"/>
            <w:ind w:firstLine="0"/>
            <w:rPr>
              <w:del w:id="162" w:author="Анастасия ." w:date="2023-05-21T15:42:00Z"/>
              <w:rFonts w:cs="Times New Roman"/>
              <w:noProof/>
              <w:szCs w:val="28"/>
            </w:rPr>
          </w:pPr>
          <w:del w:id="163" w:author="Анастасия ." w:date="2023-05-21T15:42:00Z">
            <w:r w:rsidDel="00470787">
              <w:fldChar w:fldCharType="begin"/>
            </w:r>
            <w:r w:rsidDel="00470787">
              <w:delInstrText xml:space="preserve"> HYPERLINK \l "_Toc135152535" </w:delInstrText>
            </w:r>
            <w:r w:rsidDel="00470787">
              <w:fldChar w:fldCharType="separate"/>
            </w:r>
            <w:r w:rsidR="003B558E" w:rsidRPr="003B558E" w:rsidDel="00470787">
              <w:rPr>
                <w:rStyle w:val="af3"/>
                <w:rFonts w:cs="Times New Roman"/>
                <w:noProof/>
                <w:szCs w:val="28"/>
              </w:rPr>
              <w:delText>Список использованных источников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_Toc135152535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88</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14"/>
            <w:tabs>
              <w:tab w:val="right" w:leader="dot" w:pos="9628"/>
            </w:tabs>
            <w:spacing w:after="0"/>
            <w:ind w:firstLine="0"/>
            <w:rPr>
              <w:del w:id="164" w:author="Анастасия ." w:date="2023-05-21T15:42:00Z"/>
              <w:rFonts w:cs="Times New Roman"/>
              <w:noProof/>
              <w:szCs w:val="28"/>
            </w:rPr>
          </w:pPr>
          <w:del w:id="165" w:author="Анастасия ." w:date="2023-05-21T15:42:00Z">
            <w:r w:rsidDel="00470787">
              <w:fldChar w:fldCharType="begin"/>
            </w:r>
            <w:r w:rsidDel="00470787">
              <w:delInstrText xml:space="preserve"> HYPERLINK \l "_Toc135152536" </w:delInstrText>
            </w:r>
            <w:r w:rsidDel="00470787">
              <w:fldChar w:fldCharType="separate"/>
            </w:r>
            <w:r w:rsidR="003B558E" w:rsidRPr="003B558E" w:rsidDel="00470787">
              <w:rPr>
                <w:rStyle w:val="af3"/>
                <w:rFonts w:cs="Times New Roman"/>
                <w:caps/>
                <w:noProof/>
                <w:szCs w:val="28"/>
                <w:lang w:eastAsia="en-US"/>
              </w:rPr>
              <w:delText>ПРИЛОЖЕНИЯ</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_Toc135152536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91</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RPr="003B558E" w:rsidDel="00470787" w:rsidRDefault="003A69C5" w:rsidP="003B558E">
          <w:pPr>
            <w:pStyle w:val="24"/>
            <w:rPr>
              <w:del w:id="166" w:author="Анастасия ." w:date="2023-05-21T15:42:00Z"/>
              <w:rFonts w:cs="Times New Roman"/>
              <w:noProof/>
              <w:szCs w:val="28"/>
            </w:rPr>
          </w:pPr>
          <w:del w:id="167" w:author="Анастасия ." w:date="2023-05-21T15:42:00Z">
            <w:r w:rsidDel="00470787">
              <w:fldChar w:fldCharType="begin"/>
            </w:r>
            <w:r w:rsidDel="00470787">
              <w:delInstrText xml:space="preserve"> HYPERLINK \l "_Toc135152537" </w:delInstrText>
            </w:r>
            <w:r w:rsidDel="00470787">
              <w:fldChar w:fldCharType="separate"/>
            </w:r>
            <w:r w:rsidR="003B558E" w:rsidRPr="003B558E" w:rsidDel="00470787">
              <w:rPr>
                <w:rStyle w:val="af3"/>
                <w:rFonts w:cs="Times New Roman"/>
                <w:noProof/>
                <w:szCs w:val="28"/>
              </w:rPr>
              <w:delText>Приложение А — Листинги триггеров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_Toc135152537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92</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B558E" w:rsidDel="00470787" w:rsidRDefault="003A69C5" w:rsidP="003B558E">
          <w:pPr>
            <w:pStyle w:val="24"/>
            <w:rPr>
              <w:del w:id="168" w:author="Анастасия ." w:date="2023-05-21T15:42:00Z"/>
              <w:noProof/>
            </w:rPr>
          </w:pPr>
          <w:del w:id="169" w:author="Анастасия ." w:date="2023-05-21T15:42:00Z">
            <w:r w:rsidDel="00470787">
              <w:fldChar w:fldCharType="begin"/>
            </w:r>
            <w:r w:rsidDel="00470787">
              <w:delInstrText xml:space="preserve"> HYPERLINK \l "_Toc135152570" </w:delInstrText>
            </w:r>
            <w:r w:rsidDel="00470787">
              <w:fldChar w:fldCharType="separate"/>
            </w:r>
            <w:r w:rsidR="003B558E" w:rsidRPr="003B558E" w:rsidDel="00470787">
              <w:rPr>
                <w:rStyle w:val="af3"/>
                <w:rFonts w:cs="Times New Roman"/>
                <w:noProof/>
                <w:szCs w:val="28"/>
              </w:rPr>
              <w:delText xml:space="preserve">Приложение Б — Листинг программы формирования </w:delText>
            </w:r>
            <w:r w:rsidR="003B558E" w:rsidRPr="003B558E" w:rsidDel="00470787">
              <w:rPr>
                <w:rStyle w:val="af3"/>
                <w:rFonts w:cs="Times New Roman"/>
                <w:noProof/>
                <w:szCs w:val="28"/>
                <w:lang w:val="en-US"/>
              </w:rPr>
              <w:delText>QR</w:delText>
            </w:r>
            <w:r w:rsidR="003B558E" w:rsidRPr="003B558E" w:rsidDel="00470787">
              <w:rPr>
                <w:rStyle w:val="af3"/>
                <w:rFonts w:cs="Times New Roman"/>
                <w:noProof/>
                <w:szCs w:val="28"/>
              </w:rPr>
              <w:delText>-кодов</w:delText>
            </w:r>
            <w:r w:rsidR="003B558E" w:rsidRPr="003B558E" w:rsidDel="00470787">
              <w:rPr>
                <w:rFonts w:cs="Times New Roman"/>
                <w:noProof/>
                <w:webHidden/>
                <w:szCs w:val="28"/>
              </w:rPr>
              <w:tab/>
            </w:r>
            <w:r w:rsidR="003B558E" w:rsidRPr="003B558E" w:rsidDel="00470787">
              <w:rPr>
                <w:rFonts w:cs="Times New Roman"/>
                <w:noProof/>
                <w:webHidden/>
                <w:szCs w:val="28"/>
              </w:rPr>
              <w:fldChar w:fldCharType="begin"/>
            </w:r>
            <w:r w:rsidR="003B558E" w:rsidRPr="003B558E" w:rsidDel="00470787">
              <w:rPr>
                <w:rFonts w:cs="Times New Roman"/>
                <w:noProof/>
                <w:webHidden/>
                <w:szCs w:val="28"/>
              </w:rPr>
              <w:delInstrText xml:space="preserve"> PAGEREF _Toc135152570 \h </w:delInstrText>
            </w:r>
            <w:r w:rsidR="003B558E" w:rsidRPr="003B558E" w:rsidDel="00470787">
              <w:rPr>
                <w:rFonts w:cs="Times New Roman"/>
                <w:noProof/>
                <w:webHidden/>
                <w:szCs w:val="28"/>
              </w:rPr>
            </w:r>
            <w:r w:rsidR="003B558E" w:rsidRPr="003B558E" w:rsidDel="00470787">
              <w:rPr>
                <w:rFonts w:cs="Times New Roman"/>
                <w:noProof/>
                <w:webHidden/>
                <w:szCs w:val="28"/>
              </w:rPr>
              <w:fldChar w:fldCharType="separate"/>
            </w:r>
            <w:r w:rsidR="003B558E" w:rsidRPr="003B558E" w:rsidDel="00470787">
              <w:rPr>
                <w:rFonts w:cs="Times New Roman"/>
                <w:noProof/>
                <w:webHidden/>
                <w:szCs w:val="28"/>
              </w:rPr>
              <w:delText>96</w:delText>
            </w:r>
            <w:r w:rsidR="003B558E" w:rsidRPr="003B558E" w:rsidDel="00470787">
              <w:rPr>
                <w:rFonts w:cs="Times New Roman"/>
                <w:noProof/>
                <w:webHidden/>
                <w:szCs w:val="28"/>
              </w:rPr>
              <w:fldChar w:fldCharType="end"/>
            </w:r>
            <w:r w:rsidDel="00470787">
              <w:rPr>
                <w:rFonts w:cs="Times New Roman"/>
                <w:noProof/>
                <w:szCs w:val="28"/>
              </w:rPr>
              <w:fldChar w:fldCharType="end"/>
            </w:r>
          </w:del>
        </w:p>
        <w:p w:rsidR="003019C4" w:rsidDel="00866AF5" w:rsidRDefault="008574AB">
          <w:pPr>
            <w:rPr>
              <w:del w:id="170" w:author="Анастасия ." w:date="2023-10-11T17:39:00Z"/>
            </w:rPr>
          </w:pPr>
          <w:del w:id="171" w:author="Анастасия ." w:date="2023-05-21T15:42:00Z">
            <w:r w:rsidDel="00470787">
              <w:rPr>
                <w:b/>
                <w:bCs/>
                <w:noProof/>
              </w:rPr>
              <w:fldChar w:fldCharType="end"/>
            </w:r>
            <w:r w:rsidR="00D76A82" w:rsidDel="00470787">
              <w:rPr>
                <w:b/>
                <w:bCs/>
                <w:noProof/>
              </w:rPr>
              <w:delText xml:space="preserve"> </w:delText>
            </w:r>
          </w:del>
        </w:p>
        <w:customXmlDelRangeStart w:id="172" w:author="Анастасия ." w:date="2023-05-21T15:42:00Z"/>
      </w:sdtContent>
    </w:sdt>
    <w:customXmlDelRangeEnd w:id="172"/>
    <w:moveFromRangeStart w:id="173" w:author="Анастасия ." w:date="2023-05-21T15:42:00Z" w:name="move135576142" w:displacedByCustomXml="prev"/>
    <w:moveFromRangeEnd w:id="173"/>
    <w:p w:rsidR="003019C4" w:rsidDel="00866AF5" w:rsidRDefault="003019C4">
      <w:pPr>
        <w:rPr>
          <w:del w:id="174" w:author="Анастасия ." w:date="2023-10-11T17:39:00Z"/>
        </w:rPr>
        <w:sectPr w:rsidR="003019C4" w:rsidDel="00866AF5" w:rsidSect="009B0C1B">
          <w:footerReference w:type="default" r:id="rId9"/>
          <w:pgSz w:w="11906" w:h="16838"/>
          <w:pgMar w:top="1134" w:right="567" w:bottom="1134" w:left="1701" w:header="709" w:footer="709" w:gutter="0"/>
          <w:pgNumType w:start="9"/>
          <w:cols w:space="708"/>
          <w:docGrid w:linePitch="360"/>
        </w:sectPr>
      </w:pPr>
    </w:p>
    <w:customXmlMoveToRangeStart w:id="181" w:author="Анастасия ." w:date="2023-05-21T15:42:00Z"/>
    <w:customXmlDelRangeStart w:id="182" w:author="Анастасия ." w:date="2023-10-11T17:39:00Z"/>
    <w:moveToRangeStart w:id="183" w:author="Анастасия ." w:date="2023-05-21T15:42:00Z" w:name="move135576142" w:displacedByCustomXml="next"/>
    <w:bookmarkStart w:id="184" w:name="_Toc129856312" w:displacedByCustomXml="next"/>
    <w:bookmarkStart w:id="185" w:name="_Toc130059954" w:displacedByCustomXml="next"/>
    <w:sdt>
      <w:sdtPr>
        <w:rPr>
          <w:rFonts w:ascii="Times New Roman" w:eastAsiaTheme="minorEastAsia" w:hAnsi="Times New Roman" w:cs="Times New Roman"/>
          <w:b w:val="0"/>
          <w:bCs w:val="0"/>
          <w:color w:val="auto"/>
          <w:szCs w:val="22"/>
        </w:rPr>
        <w:id w:val="-656302995"/>
        <w:docPartObj>
          <w:docPartGallery w:val="Table of Contents"/>
          <w:docPartUnique/>
        </w:docPartObj>
      </w:sdtPr>
      <w:sdtEndPr/>
      <w:sdtContent>
        <w:customXmlDelRangeEnd w:id="182"/>
        <w:customXmlMoveToRangeEnd w:id="181"/>
        <w:p w:rsidR="00470787" w:rsidRPr="00D01674" w:rsidDel="00866AF5" w:rsidRDefault="00470787">
          <w:pPr>
            <w:pStyle w:val="a3"/>
            <w:spacing w:before="0" w:after="200" w:line="360" w:lineRule="auto"/>
            <w:jc w:val="center"/>
            <w:rPr>
              <w:del w:id="186" w:author="Анастасия ." w:date="2023-10-11T17:39:00Z"/>
              <w:rFonts w:ascii="Times New Roman" w:hAnsi="Times New Roman" w:cs="Times New Roman"/>
              <w:color w:val="auto"/>
              <w:sz w:val="36"/>
            </w:rPr>
          </w:pPr>
          <w:moveTo w:id="187" w:author="Анастасия ." w:date="2023-05-21T15:42:00Z">
            <w:del w:id="188" w:author="Анастасия ." w:date="2023-10-11T17:39:00Z">
              <w:r w:rsidRPr="00D01674" w:rsidDel="00866AF5">
                <w:rPr>
                  <w:rFonts w:ascii="Times New Roman" w:hAnsi="Times New Roman" w:cs="Times New Roman"/>
                  <w:color w:val="auto"/>
                  <w:sz w:val="36"/>
                </w:rPr>
                <w:delText>СОДЕРЖАНИЕ</w:delText>
              </w:r>
            </w:del>
          </w:moveTo>
        </w:p>
        <w:p w:rsidR="00470787" w:rsidRPr="00D01674" w:rsidDel="00D01674" w:rsidRDefault="00470787">
          <w:pPr>
            <w:pStyle w:val="14"/>
            <w:tabs>
              <w:tab w:val="right" w:leader="dot" w:pos="9628"/>
            </w:tabs>
            <w:spacing w:after="0"/>
            <w:ind w:firstLine="0"/>
            <w:rPr>
              <w:del w:id="189" w:author="Анастасия ." w:date="2023-05-21T16:15:00Z"/>
              <w:rFonts w:cs="Times New Roman"/>
              <w:noProof/>
              <w:szCs w:val="28"/>
            </w:rPr>
          </w:pPr>
          <w:moveTo w:id="190" w:author="Анастасия ." w:date="2023-05-21T15:42:00Z">
            <w:del w:id="191" w:author="Анастасия ." w:date="2023-10-11T17:39:00Z">
              <w:r w:rsidRPr="00D01674" w:rsidDel="00866AF5">
                <w:rPr>
                  <w:rPrChange w:id="192" w:author="Анастасия ." w:date="2023-05-21T16:17:00Z">
                    <w:rPr>
                      <w:b/>
                      <w:bCs/>
                      <w:noProof/>
                    </w:rPr>
                  </w:rPrChange>
                </w:rPr>
                <w:fldChar w:fldCharType="begin"/>
              </w:r>
              <w:r w:rsidRPr="00D01674" w:rsidDel="00866AF5">
                <w:delInstrText xml:space="preserve"> TOC \o "1-3" \h \z \u </w:delInstrText>
              </w:r>
              <w:r w:rsidRPr="00D01674" w:rsidDel="00866AF5">
                <w:rPr>
                  <w:rPrChange w:id="193" w:author="Анастасия ." w:date="2023-05-21T16:17:00Z">
                    <w:rPr>
                      <w:b/>
                      <w:bCs/>
                      <w:noProof/>
                    </w:rPr>
                  </w:rPrChange>
                </w:rPr>
                <w:fldChar w:fldCharType="separate"/>
              </w:r>
            </w:del>
            <w:del w:id="194" w:author="Анастасия ." w:date="2023-05-21T16:15:00Z">
              <w:r w:rsidRPr="00D01674" w:rsidDel="00D01674">
                <w:rPr>
                  <w:rPrChange w:id="195" w:author="Анастасия ." w:date="2023-05-21T16:17:00Z">
                    <w:rPr>
                      <w:rStyle w:val="af3"/>
                      <w:rFonts w:cs="Times New Roman"/>
                      <w:noProof/>
                      <w:szCs w:val="28"/>
                    </w:rPr>
                  </w:rPrChange>
                </w:rPr>
                <w:delText>ВВЕДЕНИЕ</w:delText>
              </w:r>
              <w:r w:rsidRPr="00D01674" w:rsidDel="00D01674">
                <w:rPr>
                  <w:rFonts w:cs="Times New Roman"/>
                  <w:noProof/>
                  <w:webHidden/>
                  <w:szCs w:val="28"/>
                </w:rPr>
                <w:tab/>
                <w:delText>9</w:delText>
              </w:r>
            </w:del>
          </w:moveTo>
        </w:p>
        <w:p w:rsidR="00470787" w:rsidRPr="00D01674" w:rsidDel="00D01674" w:rsidRDefault="00470787">
          <w:pPr>
            <w:pStyle w:val="14"/>
            <w:tabs>
              <w:tab w:val="left" w:pos="440"/>
              <w:tab w:val="right" w:leader="dot" w:pos="9628"/>
            </w:tabs>
            <w:spacing w:after="0"/>
            <w:ind w:firstLine="0"/>
            <w:rPr>
              <w:del w:id="196" w:author="Анастасия ." w:date="2023-05-21T16:15:00Z"/>
              <w:rFonts w:cs="Times New Roman"/>
              <w:noProof/>
              <w:szCs w:val="28"/>
            </w:rPr>
          </w:pPr>
          <w:moveTo w:id="197" w:author="Анастасия ." w:date="2023-05-21T15:42:00Z">
            <w:del w:id="198" w:author="Анастасия ." w:date="2023-05-21T16:15:00Z">
              <w:r w:rsidRPr="00D01674" w:rsidDel="00D01674">
                <w:rPr>
                  <w:rPrChange w:id="199" w:author="Анастасия ." w:date="2023-05-21T16:17:00Z">
                    <w:rPr>
                      <w:rStyle w:val="af3"/>
                      <w:rFonts w:cs="Times New Roman"/>
                      <w:noProof/>
                      <w:szCs w:val="28"/>
                    </w:rPr>
                  </w:rPrChange>
                </w:rPr>
                <w:delText>1</w:delText>
              </w:r>
              <w:r w:rsidRPr="00D01674" w:rsidDel="00D01674">
                <w:rPr>
                  <w:rFonts w:cs="Times New Roman"/>
                  <w:noProof/>
                  <w:szCs w:val="28"/>
                </w:rPr>
                <w:tab/>
              </w:r>
              <w:r w:rsidRPr="00D01674" w:rsidDel="00D01674">
                <w:rPr>
                  <w:rPrChange w:id="200" w:author="Анастасия ." w:date="2023-05-21T16:17:00Z">
                    <w:rPr>
                      <w:rStyle w:val="af3"/>
                      <w:rFonts w:cs="Times New Roman"/>
                      <w:noProof/>
                      <w:szCs w:val="28"/>
                    </w:rPr>
                  </w:rPrChange>
                </w:rPr>
                <w:delText>АНАЛИТИЧЕСКИЙ РАЗДЕЛ</w:delText>
              </w:r>
              <w:r w:rsidRPr="00D01674" w:rsidDel="00D01674">
                <w:rPr>
                  <w:rFonts w:cs="Times New Roman"/>
                  <w:noProof/>
                  <w:webHidden/>
                  <w:szCs w:val="28"/>
                </w:rPr>
                <w:tab/>
                <w:delText>11</w:delText>
              </w:r>
            </w:del>
          </w:moveTo>
        </w:p>
        <w:p w:rsidR="00470787" w:rsidRPr="00D01674" w:rsidDel="00D01674" w:rsidRDefault="00470787">
          <w:pPr>
            <w:pStyle w:val="24"/>
            <w:tabs>
              <w:tab w:val="left" w:pos="880"/>
            </w:tabs>
            <w:rPr>
              <w:del w:id="201" w:author="Анастасия ." w:date="2023-05-21T16:15:00Z"/>
              <w:rFonts w:cs="Times New Roman"/>
              <w:noProof/>
              <w:szCs w:val="28"/>
            </w:rPr>
          </w:pPr>
          <w:moveTo w:id="202" w:author="Анастасия ." w:date="2023-05-21T15:42:00Z">
            <w:del w:id="203" w:author="Анастасия ." w:date="2023-05-21T16:15:00Z">
              <w:r w:rsidRPr="00D01674" w:rsidDel="00D01674">
                <w:rPr>
                  <w:rPrChange w:id="204" w:author="Анастасия ." w:date="2023-05-21T16:17:00Z">
                    <w:rPr>
                      <w:rStyle w:val="af3"/>
                      <w:rFonts w:cs="Times New Roman"/>
                      <w:noProof/>
                      <w:szCs w:val="28"/>
                    </w:rPr>
                  </w:rPrChange>
                </w:rPr>
                <w:delText>1.1</w:delText>
              </w:r>
              <w:r w:rsidRPr="00D01674" w:rsidDel="00D01674">
                <w:rPr>
                  <w:rFonts w:cs="Times New Roman"/>
                  <w:noProof/>
                  <w:szCs w:val="28"/>
                </w:rPr>
                <w:tab/>
              </w:r>
              <w:r w:rsidRPr="00D01674" w:rsidDel="00D01674">
                <w:rPr>
                  <w:rPrChange w:id="205" w:author="Анастасия ." w:date="2023-05-21T16:17:00Z">
                    <w:rPr>
                      <w:rStyle w:val="af3"/>
                      <w:rFonts w:cs="Times New Roman"/>
                      <w:noProof/>
                      <w:szCs w:val="28"/>
                    </w:rPr>
                  </w:rPrChange>
                </w:rPr>
                <w:delText>Анализ и описание технологического процесса производства шин</w:delText>
              </w:r>
              <w:r w:rsidRPr="00D01674" w:rsidDel="00D01674">
                <w:rPr>
                  <w:rFonts w:cs="Times New Roman"/>
                  <w:noProof/>
                  <w:webHidden/>
                  <w:szCs w:val="28"/>
                </w:rPr>
                <w:tab/>
                <w:delText>11</w:delText>
              </w:r>
            </w:del>
          </w:moveTo>
        </w:p>
        <w:p w:rsidR="00470787" w:rsidRPr="00D01674" w:rsidDel="00D01674" w:rsidRDefault="00470787">
          <w:pPr>
            <w:pStyle w:val="24"/>
            <w:tabs>
              <w:tab w:val="left" w:pos="1100"/>
            </w:tabs>
            <w:rPr>
              <w:del w:id="206" w:author="Анастасия ." w:date="2023-05-21T16:15:00Z"/>
              <w:rFonts w:cs="Times New Roman"/>
              <w:noProof/>
              <w:szCs w:val="28"/>
            </w:rPr>
          </w:pPr>
          <w:moveTo w:id="207" w:author="Анастасия ." w:date="2023-05-21T15:42:00Z">
            <w:del w:id="208" w:author="Анастасия ." w:date="2023-05-21T16:15:00Z">
              <w:r w:rsidRPr="00D01674" w:rsidDel="00D01674">
                <w:rPr>
                  <w:rPrChange w:id="209" w:author="Анастасия ." w:date="2023-05-21T16:17:00Z">
                    <w:rPr>
                      <w:rStyle w:val="af3"/>
                      <w:rFonts w:eastAsiaTheme="majorEastAsia" w:cs="Times New Roman"/>
                      <w:bCs/>
                      <w:noProof/>
                      <w:szCs w:val="28"/>
                      <w:lang w:eastAsia="en-US"/>
                    </w:rPr>
                  </w:rPrChange>
                </w:rPr>
                <w:delText>1.1.1</w:delText>
              </w:r>
              <w:r w:rsidRPr="00D01674" w:rsidDel="00D01674">
                <w:rPr>
                  <w:rFonts w:cs="Times New Roman"/>
                  <w:noProof/>
                  <w:szCs w:val="28"/>
                </w:rPr>
                <w:tab/>
              </w:r>
              <w:r w:rsidRPr="00D01674" w:rsidDel="00D01674">
                <w:rPr>
                  <w:rPrChange w:id="210" w:author="Анастасия ." w:date="2023-05-21T16:17:00Z">
                    <w:rPr>
                      <w:rStyle w:val="af3"/>
                      <w:rFonts w:eastAsiaTheme="majorEastAsia" w:cs="Times New Roman"/>
                      <w:bCs/>
                      <w:noProof/>
                      <w:szCs w:val="28"/>
                      <w:lang w:eastAsia="en-US"/>
                    </w:rPr>
                  </w:rPrChange>
                </w:rPr>
                <w:delText>Строение выбранного типа шин</w:delText>
              </w:r>
              <w:r w:rsidRPr="00D01674" w:rsidDel="00D01674">
                <w:rPr>
                  <w:rFonts w:cs="Times New Roman"/>
                  <w:noProof/>
                  <w:webHidden/>
                  <w:szCs w:val="28"/>
                </w:rPr>
                <w:tab/>
                <w:delText>11</w:delText>
              </w:r>
            </w:del>
          </w:moveTo>
        </w:p>
        <w:p w:rsidR="00470787" w:rsidRPr="00D01674" w:rsidDel="00D01674" w:rsidRDefault="00470787">
          <w:pPr>
            <w:pStyle w:val="24"/>
            <w:tabs>
              <w:tab w:val="left" w:pos="1100"/>
            </w:tabs>
            <w:rPr>
              <w:del w:id="211" w:author="Анастасия ." w:date="2023-05-21T16:15:00Z"/>
              <w:rFonts w:cs="Times New Roman"/>
              <w:noProof/>
              <w:szCs w:val="28"/>
            </w:rPr>
          </w:pPr>
          <w:moveTo w:id="212" w:author="Анастасия ." w:date="2023-05-21T15:42:00Z">
            <w:del w:id="213" w:author="Анастасия ." w:date="2023-05-21T16:15:00Z">
              <w:r w:rsidRPr="00D01674" w:rsidDel="00D01674">
                <w:rPr>
                  <w:rPrChange w:id="214" w:author="Анастасия ." w:date="2023-05-21T16:17:00Z">
                    <w:rPr>
                      <w:rStyle w:val="af3"/>
                      <w:rFonts w:eastAsiaTheme="majorEastAsia" w:cs="Times New Roman"/>
                      <w:bCs/>
                      <w:noProof/>
                      <w:szCs w:val="28"/>
                      <w:lang w:eastAsia="en-US"/>
                    </w:rPr>
                  </w:rPrChange>
                </w:rPr>
                <w:delText>1.1.2</w:delText>
              </w:r>
              <w:r w:rsidRPr="00D01674" w:rsidDel="00D01674">
                <w:rPr>
                  <w:rFonts w:cs="Times New Roman"/>
                  <w:noProof/>
                  <w:szCs w:val="28"/>
                </w:rPr>
                <w:tab/>
              </w:r>
              <w:r w:rsidRPr="00D01674" w:rsidDel="00D01674">
                <w:rPr>
                  <w:rPrChange w:id="215" w:author="Анастасия ." w:date="2023-05-21T16:17:00Z">
                    <w:rPr>
                      <w:rStyle w:val="af3"/>
                      <w:rFonts w:eastAsiaTheme="majorEastAsia" w:cs="Times New Roman"/>
                      <w:bCs/>
                      <w:noProof/>
                      <w:szCs w:val="28"/>
                      <w:lang w:eastAsia="en-US"/>
                    </w:rPr>
                  </w:rPrChange>
                </w:rPr>
                <w:delText>Описание технологии производства</w:delText>
              </w:r>
              <w:r w:rsidRPr="00D01674" w:rsidDel="00D01674">
                <w:rPr>
                  <w:rFonts w:cs="Times New Roman"/>
                  <w:noProof/>
                  <w:webHidden/>
                  <w:szCs w:val="28"/>
                </w:rPr>
                <w:tab/>
                <w:delText>13</w:delText>
              </w:r>
            </w:del>
          </w:moveTo>
        </w:p>
        <w:p w:rsidR="00470787" w:rsidRPr="00D01674" w:rsidDel="00D01674" w:rsidRDefault="00470787">
          <w:pPr>
            <w:pStyle w:val="14"/>
            <w:tabs>
              <w:tab w:val="right" w:leader="dot" w:pos="9628"/>
            </w:tabs>
            <w:spacing w:after="0"/>
            <w:ind w:firstLine="0"/>
            <w:rPr>
              <w:del w:id="216" w:author="Анастасия ." w:date="2023-05-21T16:15:00Z"/>
              <w:rFonts w:cs="Times New Roman"/>
              <w:noProof/>
              <w:szCs w:val="28"/>
            </w:rPr>
          </w:pPr>
          <w:moveTo w:id="217" w:author="Анастасия ." w:date="2023-05-21T15:42:00Z">
            <w:del w:id="218" w:author="Анастасия ." w:date="2023-05-21T16:15:00Z">
              <w:r w:rsidRPr="00D01674" w:rsidDel="00D01674">
                <w:rPr>
                  <w:rPrChange w:id="219" w:author="Анастасия ." w:date="2023-05-21T16:17:00Z">
                    <w:rPr>
                      <w:rStyle w:val="af3"/>
                      <w:rFonts w:eastAsiaTheme="majorEastAsia" w:cs="Times New Roman"/>
                      <w:bCs/>
                      <w:noProof/>
                      <w:szCs w:val="28"/>
                      <w:lang w:eastAsia="en-US"/>
                    </w:rPr>
                  </w:rPrChange>
                </w:rPr>
                <w:delText>1С Кластер Маркировка.</w:delText>
              </w:r>
              <w:r w:rsidRPr="00D01674" w:rsidDel="00D01674">
                <w:rPr>
                  <w:rFonts w:cs="Times New Roman"/>
                  <w:noProof/>
                  <w:webHidden/>
                  <w:szCs w:val="28"/>
                </w:rPr>
                <w:tab/>
                <w:delText>18</w:delText>
              </w:r>
            </w:del>
          </w:moveTo>
        </w:p>
        <w:p w:rsidR="00470787" w:rsidRPr="00D01674" w:rsidDel="00D01674" w:rsidRDefault="00470787">
          <w:pPr>
            <w:pStyle w:val="14"/>
            <w:tabs>
              <w:tab w:val="right" w:leader="dot" w:pos="9628"/>
            </w:tabs>
            <w:spacing w:after="0"/>
            <w:ind w:firstLine="0"/>
            <w:rPr>
              <w:del w:id="220" w:author="Анастасия ." w:date="2023-05-21T16:15:00Z"/>
              <w:rFonts w:cs="Times New Roman"/>
              <w:noProof/>
              <w:szCs w:val="28"/>
            </w:rPr>
          </w:pPr>
          <w:moveTo w:id="221" w:author="Анастасия ." w:date="2023-05-21T15:42:00Z">
            <w:del w:id="222" w:author="Анастасия ." w:date="2023-05-21T16:15:00Z">
              <w:r w:rsidRPr="00D01674" w:rsidDel="00D01674">
                <w:rPr>
                  <w:rPrChange w:id="223" w:author="Анастасия ." w:date="2023-05-21T16:17:00Z">
                    <w:rPr>
                      <w:rStyle w:val="af3"/>
                      <w:rFonts w:eastAsia="Times New Roman" w:cs="Times New Roman"/>
                      <w:noProof/>
                      <w:szCs w:val="28"/>
                    </w:rPr>
                  </w:rPrChange>
                </w:rPr>
                <w:delText>EzCAD 2 для лазерного гравера</w:delText>
              </w:r>
              <w:r w:rsidRPr="00D01674" w:rsidDel="00D01674">
                <w:rPr>
                  <w:rFonts w:cs="Times New Roman"/>
                  <w:noProof/>
                  <w:webHidden/>
                  <w:szCs w:val="28"/>
                </w:rPr>
                <w:tab/>
                <w:delText>29</w:delText>
              </w:r>
            </w:del>
          </w:moveTo>
        </w:p>
        <w:p w:rsidR="00470787" w:rsidRPr="00D01674" w:rsidDel="00D01674" w:rsidRDefault="00470787">
          <w:pPr>
            <w:pStyle w:val="24"/>
            <w:tabs>
              <w:tab w:val="left" w:pos="1100"/>
            </w:tabs>
            <w:rPr>
              <w:del w:id="224" w:author="Анастасия ." w:date="2023-05-21T16:15:00Z"/>
              <w:rFonts w:cs="Times New Roman"/>
              <w:noProof/>
              <w:szCs w:val="28"/>
            </w:rPr>
          </w:pPr>
          <w:moveTo w:id="225" w:author="Анастасия ." w:date="2023-05-21T15:42:00Z">
            <w:del w:id="226" w:author="Анастасия ." w:date="2023-05-21T16:15:00Z">
              <w:r w:rsidRPr="00D01674" w:rsidDel="00D01674">
                <w:rPr>
                  <w:rPrChange w:id="227" w:author="Анастасия ." w:date="2023-05-21T16:17:00Z">
                    <w:rPr>
                      <w:rStyle w:val="af3"/>
                      <w:rFonts w:cs="Times New Roman"/>
                      <w:noProof/>
                      <w:szCs w:val="28"/>
                    </w:rPr>
                  </w:rPrChange>
                </w:rPr>
                <w:delText>1.5.1</w:delText>
              </w:r>
              <w:r w:rsidRPr="00D01674" w:rsidDel="00D01674">
                <w:rPr>
                  <w:rFonts w:cs="Times New Roman"/>
                  <w:noProof/>
                  <w:szCs w:val="28"/>
                </w:rPr>
                <w:tab/>
              </w:r>
              <w:r w:rsidRPr="00D01674" w:rsidDel="00D01674">
                <w:rPr>
                  <w:rPrChange w:id="228" w:author="Анастасия ." w:date="2023-05-21T16:17:00Z">
                    <w:rPr>
                      <w:rStyle w:val="af3"/>
                      <w:rFonts w:cs="Times New Roman"/>
                      <w:noProof/>
                      <w:szCs w:val="28"/>
                    </w:rPr>
                  </w:rPrChange>
                </w:rPr>
                <w:delText>Фрагмент ТЗ на ИУС</w:delText>
              </w:r>
              <w:r w:rsidRPr="00D01674" w:rsidDel="00D01674">
                <w:rPr>
                  <w:rFonts w:cs="Times New Roman"/>
                  <w:noProof/>
                  <w:webHidden/>
                  <w:szCs w:val="28"/>
                </w:rPr>
                <w:tab/>
                <w:delText>32</w:delText>
              </w:r>
            </w:del>
          </w:moveTo>
        </w:p>
        <w:p w:rsidR="00470787" w:rsidRPr="00D01674" w:rsidDel="00D01674" w:rsidRDefault="00470787">
          <w:pPr>
            <w:pStyle w:val="24"/>
            <w:tabs>
              <w:tab w:val="left" w:pos="1100"/>
            </w:tabs>
            <w:rPr>
              <w:del w:id="229" w:author="Анастасия ." w:date="2023-05-21T16:15:00Z"/>
              <w:rFonts w:cs="Times New Roman"/>
              <w:noProof/>
              <w:szCs w:val="28"/>
            </w:rPr>
          </w:pPr>
          <w:moveTo w:id="230" w:author="Анастасия ." w:date="2023-05-21T15:42:00Z">
            <w:del w:id="231" w:author="Анастасия ." w:date="2023-05-21T16:15:00Z">
              <w:r w:rsidRPr="00D01674" w:rsidDel="00D01674">
                <w:rPr>
                  <w:rPrChange w:id="232" w:author="Анастасия ." w:date="2023-05-21T16:17:00Z">
                    <w:rPr>
                      <w:rStyle w:val="af3"/>
                      <w:rFonts w:cs="Times New Roman"/>
                      <w:noProof/>
                      <w:szCs w:val="28"/>
                    </w:rPr>
                  </w:rPrChange>
                </w:rPr>
                <w:delText>1.5.2</w:delText>
              </w:r>
              <w:r w:rsidRPr="00D01674" w:rsidDel="00D01674">
                <w:rPr>
                  <w:rFonts w:cs="Times New Roman"/>
                  <w:noProof/>
                  <w:szCs w:val="28"/>
                </w:rPr>
                <w:tab/>
              </w:r>
              <w:r w:rsidRPr="00D01674" w:rsidDel="00D01674">
                <w:rPr>
                  <w:rPrChange w:id="233" w:author="Анастасия ." w:date="2023-05-21T16:17:00Z">
                    <w:rPr>
                      <w:rStyle w:val="af3"/>
                      <w:rFonts w:cs="Times New Roman"/>
                      <w:noProof/>
                      <w:szCs w:val="28"/>
                    </w:rPr>
                  </w:rPrChange>
                </w:rPr>
                <w:delText>Требования к математическому обеспечению ИУС</w:delText>
              </w:r>
              <w:r w:rsidRPr="00D01674" w:rsidDel="00D01674">
                <w:rPr>
                  <w:rFonts w:cs="Times New Roman"/>
                  <w:noProof/>
                  <w:webHidden/>
                  <w:szCs w:val="28"/>
                </w:rPr>
                <w:tab/>
                <w:delText>32</w:delText>
              </w:r>
            </w:del>
          </w:moveTo>
        </w:p>
        <w:p w:rsidR="00470787" w:rsidRPr="00D01674" w:rsidDel="00D01674" w:rsidRDefault="00470787">
          <w:pPr>
            <w:pStyle w:val="24"/>
            <w:tabs>
              <w:tab w:val="left" w:pos="1100"/>
            </w:tabs>
            <w:rPr>
              <w:del w:id="234" w:author="Анастасия ." w:date="2023-05-21T16:15:00Z"/>
              <w:rFonts w:cs="Times New Roman"/>
              <w:noProof/>
              <w:szCs w:val="28"/>
            </w:rPr>
          </w:pPr>
          <w:moveTo w:id="235" w:author="Анастасия ." w:date="2023-05-21T15:42:00Z">
            <w:del w:id="236" w:author="Анастасия ." w:date="2023-05-21T16:15:00Z">
              <w:r w:rsidRPr="00D01674" w:rsidDel="00D01674">
                <w:rPr>
                  <w:rPrChange w:id="237" w:author="Анастасия ." w:date="2023-05-21T16:17:00Z">
                    <w:rPr>
                      <w:rStyle w:val="af3"/>
                      <w:rFonts w:cs="Times New Roman"/>
                      <w:noProof/>
                      <w:szCs w:val="28"/>
                    </w:rPr>
                  </w:rPrChange>
                </w:rPr>
                <w:delText>1.5.3</w:delText>
              </w:r>
              <w:r w:rsidRPr="00D01674" w:rsidDel="00D01674">
                <w:rPr>
                  <w:rFonts w:cs="Times New Roman"/>
                  <w:noProof/>
                  <w:szCs w:val="28"/>
                </w:rPr>
                <w:tab/>
              </w:r>
              <w:r w:rsidRPr="00D01674" w:rsidDel="00D01674">
                <w:rPr>
                  <w:rPrChange w:id="238" w:author="Анастасия ." w:date="2023-05-21T16:17:00Z">
                    <w:rPr>
                      <w:rStyle w:val="af3"/>
                      <w:rFonts w:cs="Times New Roman"/>
                      <w:noProof/>
                      <w:szCs w:val="28"/>
                    </w:rPr>
                  </w:rPrChange>
                </w:rPr>
                <w:delText>Требования к информационному обеспечению</w:delText>
              </w:r>
              <w:r w:rsidRPr="00D01674" w:rsidDel="00D01674">
                <w:rPr>
                  <w:rFonts w:cs="Times New Roman"/>
                  <w:noProof/>
                  <w:webHidden/>
                  <w:szCs w:val="28"/>
                </w:rPr>
                <w:tab/>
                <w:delText>33</w:delText>
              </w:r>
            </w:del>
          </w:moveTo>
        </w:p>
        <w:p w:rsidR="00470787" w:rsidRPr="00D01674" w:rsidDel="00D01674" w:rsidRDefault="00470787">
          <w:pPr>
            <w:pStyle w:val="32"/>
            <w:tabs>
              <w:tab w:val="left" w:pos="1540"/>
              <w:tab w:val="right" w:leader="dot" w:pos="9628"/>
            </w:tabs>
            <w:spacing w:after="0"/>
            <w:ind w:left="0" w:firstLine="0"/>
            <w:rPr>
              <w:del w:id="239" w:author="Анастасия ." w:date="2023-05-21T16:15:00Z"/>
              <w:rFonts w:cs="Times New Roman"/>
              <w:noProof/>
              <w:szCs w:val="28"/>
            </w:rPr>
          </w:pPr>
          <w:moveTo w:id="240" w:author="Анастасия ." w:date="2023-05-21T15:42:00Z">
            <w:del w:id="241" w:author="Анастасия ." w:date="2023-05-21T16:15:00Z">
              <w:r w:rsidRPr="00D01674" w:rsidDel="00D01674">
                <w:rPr>
                  <w:rPrChange w:id="242" w:author="Анастасия ." w:date="2023-05-21T16:17:00Z">
                    <w:rPr>
                      <w:rStyle w:val="af3"/>
                      <w:rFonts w:eastAsiaTheme="majorEastAsia" w:cs="Times New Roman"/>
                      <w:bCs/>
                      <w:noProof/>
                      <w:szCs w:val="28"/>
                    </w:rPr>
                  </w:rPrChange>
                </w:rPr>
                <w:delText>1.5.3.1.1</w:delText>
              </w:r>
              <w:r w:rsidRPr="00D01674" w:rsidDel="00D01674">
                <w:rPr>
                  <w:rFonts w:cs="Times New Roman"/>
                  <w:noProof/>
                  <w:szCs w:val="28"/>
                </w:rPr>
                <w:tab/>
              </w:r>
              <w:r w:rsidRPr="00D01674" w:rsidDel="00D01674">
                <w:rPr>
                  <w:rPrChange w:id="243" w:author="Анастасия ." w:date="2023-05-21T16:17:00Z">
                    <w:rPr>
                      <w:rStyle w:val="af3"/>
                      <w:rFonts w:eastAsiaTheme="majorEastAsia" w:cs="Times New Roman"/>
                      <w:bCs/>
                      <w:noProof/>
                      <w:szCs w:val="28"/>
                    </w:rPr>
                  </w:rPrChange>
                </w:rPr>
                <w:delText>Требования к составу, структуре и способам организации данных в ИУС</w:delText>
              </w:r>
              <w:r w:rsidRPr="00D01674" w:rsidDel="00D01674">
                <w:rPr>
                  <w:rFonts w:cs="Times New Roman"/>
                  <w:noProof/>
                  <w:webHidden/>
                  <w:szCs w:val="28"/>
                </w:rPr>
                <w:tab/>
                <w:delText>33</w:delText>
              </w:r>
            </w:del>
          </w:moveTo>
        </w:p>
        <w:p w:rsidR="00470787" w:rsidRPr="00D01674" w:rsidDel="00D01674" w:rsidRDefault="00470787">
          <w:pPr>
            <w:pStyle w:val="32"/>
            <w:tabs>
              <w:tab w:val="left" w:pos="1540"/>
              <w:tab w:val="right" w:leader="dot" w:pos="9628"/>
            </w:tabs>
            <w:spacing w:after="0"/>
            <w:ind w:left="0" w:firstLine="0"/>
            <w:rPr>
              <w:del w:id="244" w:author="Анастасия ." w:date="2023-05-21T16:15:00Z"/>
              <w:rFonts w:cs="Times New Roman"/>
              <w:noProof/>
              <w:szCs w:val="28"/>
            </w:rPr>
          </w:pPr>
          <w:moveTo w:id="245" w:author="Анастасия ." w:date="2023-05-21T15:42:00Z">
            <w:del w:id="246" w:author="Анастасия ." w:date="2023-05-21T16:15:00Z">
              <w:r w:rsidRPr="00D01674" w:rsidDel="00D01674">
                <w:rPr>
                  <w:rPrChange w:id="247" w:author="Анастасия ." w:date="2023-05-21T16:17:00Z">
                    <w:rPr>
                      <w:rStyle w:val="af3"/>
                      <w:rFonts w:eastAsiaTheme="majorEastAsia" w:cs="Times New Roman"/>
                      <w:bCs/>
                      <w:noProof/>
                      <w:szCs w:val="28"/>
                    </w:rPr>
                  </w:rPrChange>
                </w:rPr>
                <w:delText>1.5.3.1.2</w:delText>
              </w:r>
              <w:r w:rsidRPr="00D01674" w:rsidDel="00D01674">
                <w:rPr>
                  <w:rFonts w:cs="Times New Roman"/>
                  <w:noProof/>
                  <w:szCs w:val="28"/>
                </w:rPr>
                <w:tab/>
              </w:r>
              <w:r w:rsidRPr="00D01674" w:rsidDel="00D01674">
                <w:rPr>
                  <w:rPrChange w:id="248" w:author="Анастасия ." w:date="2023-05-21T16:17:00Z">
                    <w:rPr>
                      <w:rStyle w:val="af3"/>
                      <w:rFonts w:eastAsiaTheme="majorEastAsia" w:cs="Times New Roman"/>
                      <w:bCs/>
                      <w:noProof/>
                      <w:szCs w:val="28"/>
                    </w:rPr>
                  </w:rPrChange>
                </w:rPr>
                <w:delText>Требования к информационному обмену между компонентами ИУС и со смежными системами</w:delText>
              </w:r>
              <w:r w:rsidRPr="00D01674" w:rsidDel="00D01674">
                <w:rPr>
                  <w:rFonts w:cs="Times New Roman"/>
                  <w:noProof/>
                  <w:webHidden/>
                  <w:szCs w:val="28"/>
                </w:rPr>
                <w:tab/>
                <w:delText>33</w:delText>
              </w:r>
            </w:del>
          </w:moveTo>
        </w:p>
        <w:p w:rsidR="00470787" w:rsidRPr="00D01674" w:rsidDel="00D01674" w:rsidRDefault="00470787">
          <w:pPr>
            <w:pStyle w:val="32"/>
            <w:tabs>
              <w:tab w:val="left" w:pos="1540"/>
              <w:tab w:val="right" w:leader="dot" w:pos="9628"/>
            </w:tabs>
            <w:spacing w:after="0"/>
            <w:ind w:left="0" w:firstLine="0"/>
            <w:rPr>
              <w:del w:id="249" w:author="Анастасия ." w:date="2023-05-21T16:15:00Z"/>
              <w:rFonts w:cs="Times New Roman"/>
              <w:noProof/>
              <w:szCs w:val="28"/>
            </w:rPr>
          </w:pPr>
          <w:moveTo w:id="250" w:author="Анастасия ." w:date="2023-05-21T15:42:00Z">
            <w:del w:id="251" w:author="Анастасия ." w:date="2023-05-21T16:15:00Z">
              <w:r w:rsidRPr="00D01674" w:rsidDel="00D01674">
                <w:rPr>
                  <w:rPrChange w:id="252" w:author="Анастасия ." w:date="2023-05-21T16:17:00Z">
                    <w:rPr>
                      <w:rStyle w:val="af3"/>
                      <w:rFonts w:eastAsiaTheme="majorEastAsia" w:cs="Times New Roman"/>
                      <w:bCs/>
                      <w:noProof/>
                      <w:szCs w:val="28"/>
                    </w:rPr>
                  </w:rPrChange>
                </w:rPr>
                <w:delText>1.5.3.1.3</w:delText>
              </w:r>
              <w:r w:rsidRPr="00D01674" w:rsidDel="00D01674">
                <w:rPr>
                  <w:rFonts w:cs="Times New Roman"/>
                  <w:noProof/>
                  <w:szCs w:val="28"/>
                </w:rPr>
                <w:tab/>
              </w:r>
              <w:r w:rsidRPr="00D01674" w:rsidDel="00D01674">
                <w:rPr>
                  <w:rPrChange w:id="253" w:author="Анастасия ." w:date="2023-05-21T16:17:00Z">
                    <w:rPr>
                      <w:rStyle w:val="af3"/>
                      <w:rFonts w:eastAsiaTheme="majorEastAsia" w:cs="Times New Roman"/>
                      <w:bCs/>
                      <w:noProof/>
                      <w:szCs w:val="28"/>
                    </w:rPr>
                  </w:rPrChange>
                </w:rPr>
                <w:delText>Требования к информационной совместимости с другими подсистемами</w:delText>
              </w:r>
              <w:r w:rsidRPr="00D01674" w:rsidDel="00D01674">
                <w:rPr>
                  <w:rFonts w:cs="Times New Roman"/>
                  <w:noProof/>
                  <w:webHidden/>
                  <w:szCs w:val="28"/>
                </w:rPr>
                <w:tab/>
                <w:delText>33</w:delText>
              </w:r>
            </w:del>
          </w:moveTo>
        </w:p>
        <w:p w:rsidR="00470787" w:rsidRPr="00D01674" w:rsidDel="00D01674" w:rsidRDefault="00470787">
          <w:pPr>
            <w:pStyle w:val="32"/>
            <w:tabs>
              <w:tab w:val="left" w:pos="1540"/>
              <w:tab w:val="right" w:leader="dot" w:pos="9628"/>
            </w:tabs>
            <w:spacing w:after="0"/>
            <w:ind w:left="0" w:firstLine="0"/>
            <w:rPr>
              <w:del w:id="254" w:author="Анастасия ." w:date="2023-05-21T16:15:00Z"/>
              <w:rFonts w:cs="Times New Roman"/>
              <w:noProof/>
              <w:szCs w:val="28"/>
            </w:rPr>
          </w:pPr>
          <w:moveTo w:id="255" w:author="Анастасия ." w:date="2023-05-21T15:42:00Z">
            <w:del w:id="256" w:author="Анастасия ." w:date="2023-05-21T16:15:00Z">
              <w:r w:rsidRPr="00D01674" w:rsidDel="00D01674">
                <w:rPr>
                  <w:rPrChange w:id="257" w:author="Анастасия ." w:date="2023-05-21T16:17:00Z">
                    <w:rPr>
                      <w:rStyle w:val="af3"/>
                      <w:rFonts w:eastAsiaTheme="majorEastAsia" w:cs="Times New Roman"/>
                      <w:bCs/>
                      <w:noProof/>
                      <w:szCs w:val="28"/>
                    </w:rPr>
                  </w:rPrChange>
                </w:rPr>
                <w:delText>1.5.3.1.4</w:delText>
              </w:r>
              <w:r w:rsidRPr="00D01674" w:rsidDel="00D01674">
                <w:rPr>
                  <w:rFonts w:cs="Times New Roman"/>
                  <w:noProof/>
                  <w:szCs w:val="28"/>
                </w:rPr>
                <w:tab/>
              </w:r>
              <w:r w:rsidRPr="00D01674" w:rsidDel="00D01674">
                <w:rPr>
                  <w:rPrChange w:id="258" w:author="Анастасия ." w:date="2023-05-21T16:17:00Z">
                    <w:rPr>
                      <w:rStyle w:val="af3"/>
                      <w:rFonts w:eastAsiaTheme="majorEastAsia" w:cs="Times New Roman"/>
                      <w:bCs/>
                      <w:noProof/>
                      <w:szCs w:val="28"/>
                    </w:rPr>
                  </w:rPrChange>
                </w:rPr>
                <w:delText>Требования по использованию действующих и по разработке новых классификаторов, справочников, форм документов</w:delText>
              </w:r>
              <w:r w:rsidRPr="00D01674" w:rsidDel="00D01674">
                <w:rPr>
                  <w:rFonts w:cs="Times New Roman"/>
                  <w:noProof/>
                  <w:webHidden/>
                  <w:szCs w:val="28"/>
                </w:rPr>
                <w:tab/>
                <w:delText>34</w:delText>
              </w:r>
            </w:del>
          </w:moveTo>
        </w:p>
        <w:p w:rsidR="00470787" w:rsidRPr="00D01674" w:rsidDel="00D01674" w:rsidRDefault="00470787">
          <w:pPr>
            <w:pStyle w:val="32"/>
            <w:tabs>
              <w:tab w:val="left" w:pos="1540"/>
              <w:tab w:val="right" w:leader="dot" w:pos="9628"/>
            </w:tabs>
            <w:spacing w:after="0"/>
            <w:ind w:left="0" w:firstLine="0"/>
            <w:rPr>
              <w:del w:id="259" w:author="Анастасия ." w:date="2023-05-21T16:15:00Z"/>
              <w:rFonts w:cs="Times New Roman"/>
              <w:noProof/>
              <w:szCs w:val="28"/>
            </w:rPr>
          </w:pPr>
          <w:moveTo w:id="260" w:author="Анастасия ." w:date="2023-05-21T15:42:00Z">
            <w:del w:id="261" w:author="Анастасия ." w:date="2023-05-21T16:15:00Z">
              <w:r w:rsidRPr="00D01674" w:rsidDel="00D01674">
                <w:rPr>
                  <w:rPrChange w:id="262" w:author="Анастасия ." w:date="2023-05-21T16:17:00Z">
                    <w:rPr>
                      <w:rStyle w:val="af3"/>
                      <w:rFonts w:eastAsiaTheme="majorEastAsia" w:cs="Times New Roman"/>
                      <w:bCs/>
                      <w:noProof/>
                      <w:szCs w:val="28"/>
                    </w:rPr>
                  </w:rPrChange>
                </w:rPr>
                <w:delText>1.5.3.1.5</w:delText>
              </w:r>
              <w:r w:rsidRPr="00D01674" w:rsidDel="00D01674">
                <w:rPr>
                  <w:rFonts w:cs="Times New Roman"/>
                  <w:noProof/>
                  <w:szCs w:val="28"/>
                </w:rPr>
                <w:tab/>
              </w:r>
              <w:r w:rsidRPr="00D01674" w:rsidDel="00D01674">
                <w:rPr>
                  <w:rPrChange w:id="263" w:author="Анастасия ." w:date="2023-05-21T16:17:00Z">
                    <w:rPr>
                      <w:rStyle w:val="af3"/>
                      <w:rFonts w:eastAsiaTheme="majorEastAsia" w:cs="Times New Roman"/>
                      <w:bCs/>
                      <w:noProof/>
                      <w:szCs w:val="28"/>
                    </w:rPr>
                  </w:rPrChange>
                </w:rPr>
                <w:delText>Требования по применению систем управления базами данных</w:delText>
              </w:r>
              <w:r w:rsidRPr="00D01674" w:rsidDel="00D01674">
                <w:rPr>
                  <w:rFonts w:cs="Times New Roman"/>
                  <w:noProof/>
                  <w:webHidden/>
                  <w:szCs w:val="28"/>
                </w:rPr>
                <w:tab/>
                <w:delText>34</w:delText>
              </w:r>
            </w:del>
          </w:moveTo>
        </w:p>
        <w:p w:rsidR="00470787" w:rsidRPr="00D01674" w:rsidDel="00D01674" w:rsidRDefault="00470787">
          <w:pPr>
            <w:pStyle w:val="32"/>
            <w:tabs>
              <w:tab w:val="left" w:pos="1540"/>
              <w:tab w:val="right" w:leader="dot" w:pos="9628"/>
            </w:tabs>
            <w:spacing w:after="0"/>
            <w:ind w:left="0" w:firstLine="0"/>
            <w:rPr>
              <w:del w:id="264" w:author="Анастасия ." w:date="2023-05-21T16:15:00Z"/>
              <w:rFonts w:cs="Times New Roman"/>
              <w:noProof/>
              <w:szCs w:val="28"/>
            </w:rPr>
          </w:pPr>
          <w:moveTo w:id="265" w:author="Анастасия ." w:date="2023-05-21T15:42:00Z">
            <w:del w:id="266" w:author="Анастасия ." w:date="2023-05-21T16:15:00Z">
              <w:r w:rsidRPr="00D01674" w:rsidDel="00D01674">
                <w:rPr>
                  <w:rPrChange w:id="267" w:author="Анастасия ." w:date="2023-05-21T16:17:00Z">
                    <w:rPr>
                      <w:rStyle w:val="af3"/>
                      <w:rFonts w:eastAsiaTheme="majorEastAsia" w:cs="Times New Roman"/>
                      <w:bCs/>
                      <w:noProof/>
                      <w:szCs w:val="28"/>
                    </w:rPr>
                  </w:rPrChange>
                </w:rPr>
                <w:delText>1.5.3.1.6</w:delText>
              </w:r>
              <w:r w:rsidRPr="00D01674" w:rsidDel="00D01674">
                <w:rPr>
                  <w:rFonts w:cs="Times New Roman"/>
                  <w:noProof/>
                  <w:szCs w:val="28"/>
                </w:rPr>
                <w:tab/>
              </w:r>
              <w:r w:rsidRPr="00D01674" w:rsidDel="00D01674">
                <w:rPr>
                  <w:rPrChange w:id="268" w:author="Анастасия ." w:date="2023-05-21T16:17:00Z">
                    <w:rPr>
                      <w:rStyle w:val="af3"/>
                      <w:rFonts w:eastAsiaTheme="majorEastAsia" w:cs="Times New Roman"/>
                      <w:bCs/>
                      <w:noProof/>
                      <w:szCs w:val="28"/>
                    </w:rPr>
                  </w:rPrChange>
                </w:rPr>
                <w:delText>Требования к представлению данных в ИУС</w:delText>
              </w:r>
              <w:r w:rsidRPr="00D01674" w:rsidDel="00D01674">
                <w:rPr>
                  <w:rFonts w:cs="Times New Roman"/>
                  <w:noProof/>
                  <w:webHidden/>
                  <w:szCs w:val="28"/>
                </w:rPr>
                <w:tab/>
                <w:delText>34</w:delText>
              </w:r>
            </w:del>
          </w:moveTo>
        </w:p>
        <w:p w:rsidR="00470787" w:rsidRPr="00D01674" w:rsidDel="00D01674" w:rsidRDefault="00470787">
          <w:pPr>
            <w:pStyle w:val="32"/>
            <w:tabs>
              <w:tab w:val="left" w:pos="1540"/>
              <w:tab w:val="right" w:leader="dot" w:pos="9628"/>
            </w:tabs>
            <w:spacing w:after="0"/>
            <w:ind w:left="0" w:firstLine="0"/>
            <w:rPr>
              <w:del w:id="269" w:author="Анастасия ." w:date="2023-05-21T16:15:00Z"/>
              <w:rFonts w:cs="Times New Roman"/>
              <w:noProof/>
              <w:szCs w:val="28"/>
            </w:rPr>
          </w:pPr>
          <w:moveTo w:id="270" w:author="Анастасия ." w:date="2023-05-21T15:42:00Z">
            <w:del w:id="271" w:author="Анастасия ." w:date="2023-05-21T16:15:00Z">
              <w:r w:rsidRPr="00D01674" w:rsidDel="00D01674">
                <w:rPr>
                  <w:rPrChange w:id="272" w:author="Анастасия ." w:date="2023-05-21T16:17:00Z">
                    <w:rPr>
                      <w:rStyle w:val="af3"/>
                      <w:rFonts w:eastAsiaTheme="majorEastAsia" w:cs="Times New Roman"/>
                      <w:bCs/>
                      <w:noProof/>
                      <w:szCs w:val="28"/>
                    </w:rPr>
                  </w:rPrChange>
                </w:rPr>
                <w:delText>1.5.3.1.7</w:delText>
              </w:r>
              <w:r w:rsidRPr="00D01674" w:rsidDel="00D01674">
                <w:rPr>
                  <w:rFonts w:cs="Times New Roman"/>
                  <w:noProof/>
                  <w:szCs w:val="28"/>
                </w:rPr>
                <w:tab/>
              </w:r>
              <w:r w:rsidRPr="00D01674" w:rsidDel="00D01674">
                <w:rPr>
                  <w:rPrChange w:id="273" w:author="Анастасия ." w:date="2023-05-21T16:17:00Z">
                    <w:rPr>
                      <w:rStyle w:val="af3"/>
                      <w:rFonts w:eastAsiaTheme="majorEastAsia" w:cs="Times New Roman"/>
                      <w:bCs/>
                      <w:noProof/>
                      <w:szCs w:val="28"/>
                    </w:rPr>
                  </w:rPrChange>
                </w:rPr>
                <w:delText>Требования к контролю, хранению, обновлению и восстановлению данных</w:delText>
              </w:r>
              <w:r w:rsidRPr="00D01674" w:rsidDel="00D01674">
                <w:rPr>
                  <w:rFonts w:cs="Times New Roman"/>
                  <w:noProof/>
                  <w:webHidden/>
                  <w:szCs w:val="28"/>
                </w:rPr>
                <w:tab/>
                <w:delText>35</w:delText>
              </w:r>
            </w:del>
          </w:moveTo>
        </w:p>
        <w:p w:rsidR="00470787" w:rsidRPr="00D01674" w:rsidDel="00D01674" w:rsidRDefault="00470787">
          <w:pPr>
            <w:pStyle w:val="24"/>
            <w:tabs>
              <w:tab w:val="left" w:pos="1100"/>
            </w:tabs>
            <w:rPr>
              <w:del w:id="274" w:author="Анастасия ." w:date="2023-05-21T16:15:00Z"/>
              <w:rFonts w:cs="Times New Roman"/>
              <w:noProof/>
              <w:szCs w:val="28"/>
            </w:rPr>
          </w:pPr>
          <w:moveTo w:id="275" w:author="Анастасия ." w:date="2023-05-21T15:42:00Z">
            <w:del w:id="276" w:author="Анастасия ." w:date="2023-05-21T16:15:00Z">
              <w:r w:rsidRPr="00D01674" w:rsidDel="00D01674">
                <w:rPr>
                  <w:rPrChange w:id="277" w:author="Анастасия ." w:date="2023-05-21T16:17:00Z">
                    <w:rPr>
                      <w:rStyle w:val="af3"/>
                      <w:rFonts w:cs="Times New Roman"/>
                      <w:noProof/>
                      <w:szCs w:val="28"/>
                    </w:rPr>
                  </w:rPrChange>
                </w:rPr>
                <w:delText>1.5.4</w:delText>
              </w:r>
              <w:r w:rsidRPr="00D01674" w:rsidDel="00D01674">
                <w:rPr>
                  <w:rFonts w:cs="Times New Roman"/>
                  <w:noProof/>
                  <w:szCs w:val="28"/>
                </w:rPr>
                <w:tab/>
              </w:r>
              <w:r w:rsidRPr="00D01674" w:rsidDel="00D01674">
                <w:rPr>
                  <w:rPrChange w:id="278" w:author="Анастасия ." w:date="2023-05-21T16:17:00Z">
                    <w:rPr>
                      <w:rStyle w:val="af3"/>
                      <w:rFonts w:cs="Times New Roman"/>
                      <w:noProof/>
                      <w:szCs w:val="28"/>
                    </w:rPr>
                  </w:rPrChange>
                </w:rPr>
                <w:delText>Требования к программному обеспечению ИУС</w:delText>
              </w:r>
              <w:r w:rsidRPr="00D01674" w:rsidDel="00D01674">
                <w:rPr>
                  <w:rFonts w:cs="Times New Roman"/>
                  <w:noProof/>
                  <w:webHidden/>
                  <w:szCs w:val="28"/>
                </w:rPr>
                <w:tab/>
                <w:delText>35</w:delText>
              </w:r>
            </w:del>
          </w:moveTo>
        </w:p>
        <w:p w:rsidR="00470787" w:rsidRPr="00D01674" w:rsidDel="00D01674" w:rsidRDefault="00470787">
          <w:pPr>
            <w:pStyle w:val="32"/>
            <w:tabs>
              <w:tab w:val="left" w:pos="1540"/>
              <w:tab w:val="right" w:leader="dot" w:pos="9628"/>
            </w:tabs>
            <w:spacing w:after="0"/>
            <w:ind w:left="0" w:firstLine="0"/>
            <w:rPr>
              <w:del w:id="279" w:author="Анастасия ." w:date="2023-05-21T16:15:00Z"/>
              <w:rFonts w:cs="Times New Roman"/>
              <w:noProof/>
              <w:szCs w:val="28"/>
            </w:rPr>
          </w:pPr>
          <w:moveTo w:id="280" w:author="Анастасия ." w:date="2023-05-21T15:42:00Z">
            <w:del w:id="281" w:author="Анастасия ." w:date="2023-05-21T16:15:00Z">
              <w:r w:rsidRPr="00D01674" w:rsidDel="00D01674">
                <w:rPr>
                  <w:rPrChange w:id="282" w:author="Анастасия ." w:date="2023-05-21T16:17:00Z">
                    <w:rPr>
                      <w:rStyle w:val="af3"/>
                      <w:rFonts w:eastAsiaTheme="majorEastAsia" w:cs="Times New Roman"/>
                      <w:bCs/>
                      <w:noProof/>
                      <w:szCs w:val="28"/>
                    </w:rPr>
                  </w:rPrChange>
                </w:rPr>
                <w:delText>1.5.4.1.1</w:delText>
              </w:r>
              <w:r w:rsidRPr="00D01674" w:rsidDel="00D01674">
                <w:rPr>
                  <w:rFonts w:cs="Times New Roman"/>
                  <w:noProof/>
                  <w:szCs w:val="28"/>
                </w:rPr>
                <w:tab/>
              </w:r>
              <w:r w:rsidRPr="00D01674" w:rsidDel="00D01674">
                <w:rPr>
                  <w:rPrChange w:id="283" w:author="Анастасия ." w:date="2023-05-21T16:17:00Z">
                    <w:rPr>
                      <w:rStyle w:val="af3"/>
                      <w:rFonts w:eastAsiaTheme="majorEastAsia" w:cs="Times New Roman"/>
                      <w:bCs/>
                      <w:noProof/>
                      <w:szCs w:val="28"/>
                    </w:rPr>
                  </w:rPrChange>
                </w:rPr>
                <w:delText>Требования к составу и видам программного обеспечения</w:delText>
              </w:r>
              <w:r w:rsidRPr="00D01674" w:rsidDel="00D01674">
                <w:rPr>
                  <w:rFonts w:cs="Times New Roman"/>
                  <w:noProof/>
                  <w:webHidden/>
                  <w:szCs w:val="28"/>
                </w:rPr>
                <w:tab/>
                <w:delText>35</w:delText>
              </w:r>
            </w:del>
          </w:moveTo>
        </w:p>
        <w:p w:rsidR="00470787" w:rsidRPr="00D01674" w:rsidDel="00D01674" w:rsidRDefault="00470787">
          <w:pPr>
            <w:pStyle w:val="32"/>
            <w:tabs>
              <w:tab w:val="left" w:pos="1540"/>
              <w:tab w:val="right" w:leader="dot" w:pos="9628"/>
            </w:tabs>
            <w:spacing w:after="0"/>
            <w:ind w:left="0" w:firstLine="0"/>
            <w:rPr>
              <w:del w:id="284" w:author="Анастасия ." w:date="2023-05-21T16:15:00Z"/>
              <w:rFonts w:cs="Times New Roman"/>
              <w:noProof/>
              <w:szCs w:val="28"/>
            </w:rPr>
          </w:pPr>
          <w:moveTo w:id="285" w:author="Анастасия ." w:date="2023-05-21T15:42:00Z">
            <w:del w:id="286" w:author="Анастасия ." w:date="2023-05-21T16:15:00Z">
              <w:r w:rsidRPr="00D01674" w:rsidDel="00D01674">
                <w:rPr>
                  <w:rPrChange w:id="287" w:author="Анастасия ." w:date="2023-05-21T16:17:00Z">
                    <w:rPr>
                      <w:rStyle w:val="af3"/>
                      <w:rFonts w:eastAsiaTheme="majorEastAsia" w:cs="Times New Roman"/>
                      <w:bCs/>
                      <w:noProof/>
                      <w:szCs w:val="28"/>
                    </w:rPr>
                  </w:rPrChange>
                </w:rPr>
                <w:delText>1.5.4.1.2</w:delText>
              </w:r>
              <w:r w:rsidRPr="00D01674" w:rsidDel="00D01674">
                <w:rPr>
                  <w:rFonts w:cs="Times New Roman"/>
                  <w:noProof/>
                  <w:szCs w:val="28"/>
                </w:rPr>
                <w:tab/>
              </w:r>
              <w:r w:rsidRPr="00D01674" w:rsidDel="00D01674">
                <w:rPr>
                  <w:rPrChange w:id="288" w:author="Анастасия ." w:date="2023-05-21T16:17:00Z">
                    <w:rPr>
                      <w:rStyle w:val="af3"/>
                      <w:rFonts w:eastAsiaTheme="majorEastAsia" w:cs="Times New Roman"/>
                      <w:bCs/>
                      <w:noProof/>
                      <w:szCs w:val="28"/>
                    </w:rPr>
                  </w:rPrChange>
                </w:rPr>
                <w:delText>Требования к выбору используемого программного обеспечения</w:delText>
              </w:r>
              <w:r w:rsidRPr="00D01674" w:rsidDel="00D01674">
                <w:rPr>
                  <w:rFonts w:cs="Times New Roman"/>
                  <w:noProof/>
                  <w:webHidden/>
                  <w:szCs w:val="28"/>
                </w:rPr>
                <w:tab/>
                <w:delText>36</w:delText>
              </w:r>
            </w:del>
          </w:moveTo>
        </w:p>
        <w:p w:rsidR="00470787" w:rsidRPr="00D01674" w:rsidDel="00D01674" w:rsidRDefault="00470787">
          <w:pPr>
            <w:pStyle w:val="32"/>
            <w:tabs>
              <w:tab w:val="left" w:pos="1540"/>
              <w:tab w:val="right" w:leader="dot" w:pos="9628"/>
            </w:tabs>
            <w:spacing w:after="0"/>
            <w:ind w:left="0" w:firstLine="0"/>
            <w:rPr>
              <w:del w:id="289" w:author="Анастасия ." w:date="2023-05-21T16:15:00Z"/>
              <w:rFonts w:cs="Times New Roman"/>
              <w:noProof/>
              <w:szCs w:val="28"/>
            </w:rPr>
          </w:pPr>
          <w:moveTo w:id="290" w:author="Анастасия ." w:date="2023-05-21T15:42:00Z">
            <w:del w:id="291" w:author="Анастасия ." w:date="2023-05-21T16:15:00Z">
              <w:r w:rsidRPr="00D01674" w:rsidDel="00D01674">
                <w:rPr>
                  <w:rPrChange w:id="292" w:author="Анастасия ." w:date="2023-05-21T16:17:00Z">
                    <w:rPr>
                      <w:rStyle w:val="af3"/>
                      <w:rFonts w:eastAsiaTheme="majorEastAsia" w:cs="Times New Roman"/>
                      <w:bCs/>
                      <w:noProof/>
                      <w:szCs w:val="28"/>
                    </w:rPr>
                  </w:rPrChange>
                </w:rPr>
                <w:delText>1.5.4.1.3</w:delText>
              </w:r>
              <w:r w:rsidRPr="00D01674" w:rsidDel="00D01674">
                <w:rPr>
                  <w:rFonts w:cs="Times New Roman"/>
                  <w:noProof/>
                  <w:szCs w:val="28"/>
                </w:rPr>
                <w:tab/>
              </w:r>
              <w:r w:rsidRPr="00D01674" w:rsidDel="00D01674">
                <w:rPr>
                  <w:rPrChange w:id="293" w:author="Анастасия ." w:date="2023-05-21T16:17:00Z">
                    <w:rPr>
                      <w:rStyle w:val="af3"/>
                      <w:rFonts w:eastAsiaTheme="majorEastAsia" w:cs="Times New Roman"/>
                      <w:bCs/>
                      <w:noProof/>
                      <w:szCs w:val="28"/>
                    </w:rPr>
                  </w:rPrChange>
                </w:rPr>
                <w:delText>Требования к разрабатываемому программному обеспечению</w:delText>
              </w:r>
              <w:r w:rsidRPr="00D01674" w:rsidDel="00D01674">
                <w:rPr>
                  <w:rFonts w:cs="Times New Roman"/>
                  <w:noProof/>
                  <w:webHidden/>
                  <w:szCs w:val="28"/>
                </w:rPr>
                <w:tab/>
                <w:delText>36</w:delText>
              </w:r>
            </w:del>
          </w:moveTo>
        </w:p>
        <w:p w:rsidR="00470787" w:rsidRPr="00D01674" w:rsidDel="00D01674" w:rsidRDefault="00470787">
          <w:pPr>
            <w:pStyle w:val="32"/>
            <w:tabs>
              <w:tab w:val="left" w:pos="1540"/>
              <w:tab w:val="right" w:leader="dot" w:pos="9628"/>
            </w:tabs>
            <w:spacing w:after="0"/>
            <w:ind w:left="0" w:firstLine="0"/>
            <w:rPr>
              <w:del w:id="294" w:author="Анастасия ." w:date="2023-05-21T16:15:00Z"/>
              <w:rFonts w:cs="Times New Roman"/>
              <w:noProof/>
              <w:szCs w:val="28"/>
            </w:rPr>
          </w:pPr>
          <w:moveTo w:id="295" w:author="Анастасия ." w:date="2023-05-21T15:42:00Z">
            <w:del w:id="296" w:author="Анастасия ." w:date="2023-05-21T16:15:00Z">
              <w:r w:rsidRPr="00D01674" w:rsidDel="00D01674">
                <w:rPr>
                  <w:rPrChange w:id="297" w:author="Анастасия ." w:date="2023-05-21T16:17:00Z">
                    <w:rPr>
                      <w:rStyle w:val="af3"/>
                      <w:rFonts w:eastAsiaTheme="majorEastAsia" w:cs="Times New Roman"/>
                      <w:bCs/>
                      <w:noProof/>
                      <w:szCs w:val="28"/>
                    </w:rPr>
                  </w:rPrChange>
                </w:rPr>
                <w:delText>1.5.4.1.4</w:delText>
              </w:r>
              <w:r w:rsidRPr="00D01674" w:rsidDel="00D01674">
                <w:rPr>
                  <w:rFonts w:cs="Times New Roman"/>
                  <w:noProof/>
                  <w:szCs w:val="28"/>
                </w:rPr>
                <w:tab/>
              </w:r>
              <w:r w:rsidRPr="00D01674" w:rsidDel="00D01674">
                <w:rPr>
                  <w:rPrChange w:id="298" w:author="Анастасия ." w:date="2023-05-21T16:17:00Z">
                    <w:rPr>
                      <w:rStyle w:val="af3"/>
                      <w:rFonts w:eastAsiaTheme="majorEastAsia" w:cs="Times New Roman"/>
                      <w:bCs/>
                      <w:noProof/>
                      <w:szCs w:val="28"/>
                    </w:rPr>
                  </w:rPrChange>
                </w:rPr>
                <w:delText>Перечень допустимых покупных программных средств</w:delText>
              </w:r>
              <w:r w:rsidRPr="00D01674" w:rsidDel="00D01674">
                <w:rPr>
                  <w:rFonts w:cs="Times New Roman"/>
                  <w:noProof/>
                  <w:webHidden/>
                  <w:szCs w:val="28"/>
                </w:rPr>
                <w:tab/>
                <w:delText>37</w:delText>
              </w:r>
            </w:del>
          </w:moveTo>
        </w:p>
        <w:p w:rsidR="00470787" w:rsidRPr="00D01674" w:rsidDel="00D01674" w:rsidRDefault="00470787">
          <w:pPr>
            <w:pStyle w:val="24"/>
            <w:tabs>
              <w:tab w:val="left" w:pos="1100"/>
            </w:tabs>
            <w:rPr>
              <w:del w:id="299" w:author="Анастасия ." w:date="2023-05-21T16:15:00Z"/>
              <w:rFonts w:cs="Times New Roman"/>
              <w:noProof/>
              <w:szCs w:val="28"/>
            </w:rPr>
          </w:pPr>
          <w:moveTo w:id="300" w:author="Анастасия ." w:date="2023-05-21T15:42:00Z">
            <w:del w:id="301" w:author="Анастасия ." w:date="2023-05-21T16:15:00Z">
              <w:r w:rsidRPr="00D01674" w:rsidDel="00D01674">
                <w:rPr>
                  <w:rPrChange w:id="302" w:author="Анастасия ." w:date="2023-05-21T16:17:00Z">
                    <w:rPr>
                      <w:rStyle w:val="af3"/>
                      <w:rFonts w:cs="Times New Roman"/>
                      <w:noProof/>
                      <w:szCs w:val="28"/>
                    </w:rPr>
                  </w:rPrChange>
                </w:rPr>
                <w:delText>1.5.5</w:delText>
              </w:r>
              <w:r w:rsidRPr="00D01674" w:rsidDel="00D01674">
                <w:rPr>
                  <w:rFonts w:cs="Times New Roman"/>
                  <w:noProof/>
                  <w:szCs w:val="28"/>
                </w:rPr>
                <w:tab/>
              </w:r>
              <w:r w:rsidRPr="00D01674" w:rsidDel="00D01674">
                <w:rPr>
                  <w:rPrChange w:id="303" w:author="Анастасия ." w:date="2023-05-21T16:17:00Z">
                    <w:rPr>
                      <w:rStyle w:val="af3"/>
                      <w:rFonts w:cs="Times New Roman"/>
                      <w:noProof/>
                      <w:szCs w:val="28"/>
                    </w:rPr>
                  </w:rPrChange>
                </w:rPr>
                <w:delText>Требования к техническому обеспечению ИУС</w:delText>
              </w:r>
              <w:r w:rsidRPr="00D01674" w:rsidDel="00D01674">
                <w:rPr>
                  <w:rFonts w:cs="Times New Roman"/>
                  <w:noProof/>
                  <w:webHidden/>
                  <w:szCs w:val="28"/>
                </w:rPr>
                <w:tab/>
                <w:delText>37</w:delText>
              </w:r>
            </w:del>
          </w:moveTo>
        </w:p>
        <w:p w:rsidR="00470787" w:rsidRPr="00D01674" w:rsidDel="00D01674" w:rsidRDefault="00470787">
          <w:pPr>
            <w:pStyle w:val="32"/>
            <w:tabs>
              <w:tab w:val="left" w:pos="1540"/>
              <w:tab w:val="right" w:leader="dot" w:pos="9628"/>
            </w:tabs>
            <w:spacing w:after="0"/>
            <w:ind w:left="0" w:firstLine="0"/>
            <w:rPr>
              <w:del w:id="304" w:author="Анастасия ." w:date="2023-05-21T16:15:00Z"/>
              <w:rFonts w:cs="Times New Roman"/>
              <w:noProof/>
              <w:szCs w:val="28"/>
            </w:rPr>
          </w:pPr>
          <w:moveTo w:id="305" w:author="Анастасия ." w:date="2023-05-21T15:42:00Z">
            <w:del w:id="306" w:author="Анастасия ." w:date="2023-05-21T16:15:00Z">
              <w:r w:rsidRPr="00D01674" w:rsidDel="00D01674">
                <w:rPr>
                  <w:rPrChange w:id="307" w:author="Анастасия ." w:date="2023-05-21T16:17:00Z">
                    <w:rPr>
                      <w:rStyle w:val="af3"/>
                      <w:rFonts w:eastAsiaTheme="majorEastAsia" w:cs="Times New Roman"/>
                      <w:bCs/>
                      <w:noProof/>
                      <w:szCs w:val="28"/>
                    </w:rPr>
                  </w:rPrChange>
                </w:rPr>
                <w:delText>1.5.5.1.1</w:delText>
              </w:r>
              <w:r w:rsidRPr="00D01674" w:rsidDel="00D01674">
                <w:rPr>
                  <w:rFonts w:cs="Times New Roman"/>
                  <w:noProof/>
                  <w:szCs w:val="28"/>
                </w:rPr>
                <w:tab/>
              </w:r>
              <w:r w:rsidRPr="00D01674" w:rsidDel="00D01674">
                <w:rPr>
                  <w:rPrChange w:id="308" w:author="Анастасия ." w:date="2023-05-21T16:17:00Z">
                    <w:rPr>
                      <w:rStyle w:val="af3"/>
                      <w:rFonts w:eastAsiaTheme="majorEastAsia" w:cs="Times New Roman"/>
                      <w:bCs/>
                      <w:noProof/>
                      <w:szCs w:val="28"/>
                    </w:rPr>
                  </w:rPrChange>
                </w:rPr>
                <w:delText>Требования к видам технических средств, в том числе к видам комплексов технических средств, программно-технических комплексов и других комплектующих изделий, допустимых к использованию в ИУС</w:delText>
              </w:r>
              <w:r w:rsidRPr="00D01674" w:rsidDel="00D01674">
                <w:rPr>
                  <w:rFonts w:cs="Times New Roman"/>
                  <w:noProof/>
                  <w:webHidden/>
                  <w:szCs w:val="28"/>
                </w:rPr>
                <w:tab/>
                <w:delText>37</w:delText>
              </w:r>
            </w:del>
          </w:moveTo>
        </w:p>
        <w:p w:rsidR="00470787" w:rsidRPr="00D01674" w:rsidDel="00D01674" w:rsidRDefault="00470787">
          <w:pPr>
            <w:pStyle w:val="24"/>
            <w:tabs>
              <w:tab w:val="left" w:pos="1100"/>
            </w:tabs>
            <w:rPr>
              <w:del w:id="309" w:author="Анастасия ." w:date="2023-05-21T16:15:00Z"/>
              <w:rFonts w:cs="Times New Roman"/>
              <w:noProof/>
              <w:szCs w:val="28"/>
            </w:rPr>
          </w:pPr>
          <w:moveTo w:id="310" w:author="Анастасия ." w:date="2023-05-21T15:42:00Z">
            <w:del w:id="311" w:author="Анастасия ." w:date="2023-05-21T16:15:00Z">
              <w:r w:rsidRPr="00D01674" w:rsidDel="00D01674">
                <w:rPr>
                  <w:rPrChange w:id="312" w:author="Анастасия ." w:date="2023-05-21T16:17:00Z">
                    <w:rPr>
                      <w:rStyle w:val="af3"/>
                      <w:rFonts w:cs="Times New Roman"/>
                      <w:noProof/>
                      <w:szCs w:val="28"/>
                    </w:rPr>
                  </w:rPrChange>
                </w:rPr>
                <w:delText>1.5.6</w:delText>
              </w:r>
              <w:r w:rsidRPr="00D01674" w:rsidDel="00D01674">
                <w:rPr>
                  <w:rFonts w:cs="Times New Roman"/>
                  <w:noProof/>
                  <w:szCs w:val="28"/>
                </w:rPr>
                <w:tab/>
              </w:r>
              <w:r w:rsidRPr="00D01674" w:rsidDel="00D01674">
                <w:rPr>
                  <w:rPrChange w:id="313" w:author="Анастасия ." w:date="2023-05-21T16:17:00Z">
                    <w:rPr>
                      <w:rStyle w:val="af3"/>
                      <w:rFonts w:cs="Times New Roman"/>
                      <w:noProof/>
                      <w:szCs w:val="28"/>
                    </w:rPr>
                  </w:rPrChange>
                </w:rPr>
                <w:delText>Требования к организационному обеспечению ИУС</w:delText>
              </w:r>
              <w:r w:rsidRPr="00D01674" w:rsidDel="00D01674">
                <w:rPr>
                  <w:rFonts w:cs="Times New Roman"/>
                  <w:noProof/>
                  <w:webHidden/>
                  <w:szCs w:val="28"/>
                </w:rPr>
                <w:tab/>
                <w:delText>38</w:delText>
              </w:r>
            </w:del>
          </w:moveTo>
        </w:p>
        <w:p w:rsidR="00470787" w:rsidRPr="00D01674" w:rsidDel="00D01674" w:rsidRDefault="00470787">
          <w:pPr>
            <w:pStyle w:val="32"/>
            <w:tabs>
              <w:tab w:val="left" w:pos="1540"/>
              <w:tab w:val="right" w:leader="dot" w:pos="9628"/>
            </w:tabs>
            <w:spacing w:after="0"/>
            <w:ind w:left="0" w:firstLine="0"/>
            <w:rPr>
              <w:del w:id="314" w:author="Анастасия ." w:date="2023-05-21T16:15:00Z"/>
              <w:rFonts w:cs="Times New Roman"/>
              <w:noProof/>
              <w:szCs w:val="28"/>
            </w:rPr>
          </w:pPr>
          <w:moveTo w:id="315" w:author="Анастасия ." w:date="2023-05-21T15:42:00Z">
            <w:del w:id="316" w:author="Анастасия ." w:date="2023-05-21T16:15:00Z">
              <w:r w:rsidRPr="00D01674" w:rsidDel="00D01674">
                <w:rPr>
                  <w:rPrChange w:id="317" w:author="Анастасия ." w:date="2023-05-21T16:17:00Z">
                    <w:rPr>
                      <w:rStyle w:val="af3"/>
                      <w:rFonts w:eastAsiaTheme="majorEastAsia" w:cs="Times New Roman"/>
                      <w:bCs/>
                      <w:noProof/>
                      <w:szCs w:val="28"/>
                    </w:rPr>
                  </w:rPrChange>
                </w:rPr>
                <w:delText>1.5.6.1.1</w:delText>
              </w:r>
              <w:r w:rsidRPr="00D01674" w:rsidDel="00D01674">
                <w:rPr>
                  <w:rFonts w:cs="Times New Roman"/>
                  <w:noProof/>
                  <w:szCs w:val="28"/>
                </w:rPr>
                <w:tab/>
              </w:r>
              <w:r w:rsidRPr="00D01674" w:rsidDel="00D01674">
                <w:rPr>
                  <w:rPrChange w:id="318" w:author="Анастасия ." w:date="2023-05-21T16:17:00Z">
                    <w:rPr>
                      <w:rStyle w:val="af3"/>
                      <w:rFonts w:eastAsiaTheme="majorEastAsia" w:cs="Times New Roman"/>
                      <w:bCs/>
                      <w:noProof/>
                      <w:szCs w:val="28"/>
                    </w:rPr>
                  </w:rPrChange>
                </w:rPr>
                <w:delText>Требования к структуре и функциям подразделений, участвующих в функционировании ИУС или обеспечивающих эксплуатацию</w:delText>
              </w:r>
              <w:r w:rsidRPr="00D01674" w:rsidDel="00D01674">
                <w:rPr>
                  <w:rFonts w:cs="Times New Roman"/>
                  <w:noProof/>
                  <w:webHidden/>
                  <w:szCs w:val="28"/>
                </w:rPr>
                <w:tab/>
                <w:delText>38</w:delText>
              </w:r>
            </w:del>
          </w:moveTo>
        </w:p>
        <w:p w:rsidR="00470787" w:rsidRPr="00D01674" w:rsidDel="00D01674" w:rsidRDefault="00470787">
          <w:pPr>
            <w:pStyle w:val="32"/>
            <w:tabs>
              <w:tab w:val="left" w:pos="1540"/>
              <w:tab w:val="right" w:leader="dot" w:pos="9628"/>
            </w:tabs>
            <w:spacing w:after="0"/>
            <w:ind w:left="0" w:firstLine="0"/>
            <w:rPr>
              <w:del w:id="319" w:author="Анастасия ." w:date="2023-05-21T16:15:00Z"/>
              <w:rFonts w:cs="Times New Roman"/>
              <w:noProof/>
              <w:szCs w:val="28"/>
            </w:rPr>
          </w:pPr>
          <w:moveTo w:id="320" w:author="Анастасия ." w:date="2023-05-21T15:42:00Z">
            <w:del w:id="321" w:author="Анастасия ." w:date="2023-05-21T16:15:00Z">
              <w:r w:rsidRPr="00D01674" w:rsidDel="00D01674">
                <w:rPr>
                  <w:rPrChange w:id="322" w:author="Анастасия ." w:date="2023-05-21T16:17:00Z">
                    <w:rPr>
                      <w:rStyle w:val="af3"/>
                      <w:rFonts w:eastAsiaTheme="majorEastAsia" w:cs="Times New Roman"/>
                      <w:bCs/>
                      <w:noProof/>
                      <w:szCs w:val="28"/>
                    </w:rPr>
                  </w:rPrChange>
                </w:rPr>
                <w:delText>1.5.6.1.2</w:delText>
              </w:r>
              <w:r w:rsidRPr="00D01674" w:rsidDel="00D01674">
                <w:rPr>
                  <w:rFonts w:cs="Times New Roman"/>
                  <w:noProof/>
                  <w:szCs w:val="28"/>
                </w:rPr>
                <w:tab/>
              </w:r>
              <w:r w:rsidRPr="00D01674" w:rsidDel="00D01674">
                <w:rPr>
                  <w:rPrChange w:id="323" w:author="Анастасия ." w:date="2023-05-21T16:17:00Z">
                    <w:rPr>
                      <w:rStyle w:val="af3"/>
                      <w:rFonts w:eastAsiaTheme="majorEastAsia" w:cs="Times New Roman"/>
                      <w:bCs/>
                      <w:noProof/>
                      <w:szCs w:val="28"/>
                    </w:rPr>
                  </w:rPrChange>
                </w:rPr>
                <w:delText>Требования к организации функционирования ИУС и порядку взаимодействия персонала и пользователей ИУС</w:delText>
              </w:r>
              <w:r w:rsidRPr="00D01674" w:rsidDel="00D01674">
                <w:rPr>
                  <w:rFonts w:cs="Times New Roman"/>
                  <w:noProof/>
                  <w:webHidden/>
                  <w:szCs w:val="28"/>
                </w:rPr>
                <w:tab/>
                <w:delText>38</w:delText>
              </w:r>
            </w:del>
          </w:moveTo>
        </w:p>
        <w:p w:rsidR="00470787" w:rsidRPr="00D01674" w:rsidDel="00D01674" w:rsidRDefault="00470787">
          <w:pPr>
            <w:pStyle w:val="32"/>
            <w:tabs>
              <w:tab w:val="left" w:pos="1540"/>
              <w:tab w:val="right" w:leader="dot" w:pos="9628"/>
            </w:tabs>
            <w:spacing w:after="0"/>
            <w:ind w:left="0" w:firstLine="0"/>
            <w:rPr>
              <w:del w:id="324" w:author="Анастасия ." w:date="2023-05-21T16:15:00Z"/>
              <w:rFonts w:cs="Times New Roman"/>
              <w:noProof/>
              <w:szCs w:val="28"/>
            </w:rPr>
          </w:pPr>
          <w:moveTo w:id="325" w:author="Анастасия ." w:date="2023-05-21T15:42:00Z">
            <w:del w:id="326" w:author="Анастасия ." w:date="2023-05-21T16:15:00Z">
              <w:r w:rsidRPr="00D01674" w:rsidDel="00D01674">
                <w:rPr>
                  <w:rPrChange w:id="327" w:author="Анастасия ." w:date="2023-05-21T16:17:00Z">
                    <w:rPr>
                      <w:rStyle w:val="af3"/>
                      <w:rFonts w:eastAsiaTheme="majorEastAsia" w:cs="Times New Roman"/>
                      <w:bCs/>
                      <w:noProof/>
                      <w:szCs w:val="28"/>
                    </w:rPr>
                  </w:rPrChange>
                </w:rPr>
                <w:delText>1.5.6.1.3</w:delText>
              </w:r>
              <w:r w:rsidRPr="00D01674" w:rsidDel="00D01674">
                <w:rPr>
                  <w:rFonts w:cs="Times New Roman"/>
                  <w:noProof/>
                  <w:szCs w:val="28"/>
                </w:rPr>
                <w:tab/>
              </w:r>
              <w:r w:rsidRPr="00D01674" w:rsidDel="00D01674">
                <w:rPr>
                  <w:rPrChange w:id="328" w:author="Анастасия ." w:date="2023-05-21T16:17:00Z">
                    <w:rPr>
                      <w:rStyle w:val="af3"/>
                      <w:rFonts w:eastAsiaTheme="majorEastAsia" w:cs="Times New Roman"/>
                      <w:bCs/>
                      <w:noProof/>
                      <w:szCs w:val="28"/>
                    </w:rPr>
                  </w:rPrChange>
                </w:rPr>
                <w:delText>Требования к организации функционирования ИУС при сбоях, отказах и авариях</w:delText>
              </w:r>
              <w:r w:rsidRPr="00D01674" w:rsidDel="00D01674">
                <w:rPr>
                  <w:rFonts w:cs="Times New Roman"/>
                  <w:noProof/>
                  <w:webHidden/>
                  <w:szCs w:val="28"/>
                </w:rPr>
                <w:tab/>
                <w:delText>39</w:delText>
              </w:r>
            </w:del>
          </w:moveTo>
        </w:p>
        <w:p w:rsidR="00470787" w:rsidRPr="00D01674" w:rsidDel="00D01674" w:rsidRDefault="00470787">
          <w:pPr>
            <w:pStyle w:val="24"/>
            <w:tabs>
              <w:tab w:val="left" w:pos="1100"/>
            </w:tabs>
            <w:rPr>
              <w:del w:id="329" w:author="Анастасия ." w:date="2023-05-21T16:15:00Z"/>
              <w:rFonts w:cs="Times New Roman"/>
              <w:noProof/>
              <w:szCs w:val="28"/>
            </w:rPr>
          </w:pPr>
          <w:moveTo w:id="330" w:author="Анастасия ." w:date="2023-05-21T15:42:00Z">
            <w:del w:id="331" w:author="Анастасия ." w:date="2023-05-21T16:15:00Z">
              <w:r w:rsidRPr="00D01674" w:rsidDel="00D01674">
                <w:rPr>
                  <w:rPrChange w:id="332" w:author="Анастасия ." w:date="2023-05-21T16:17:00Z">
                    <w:rPr>
                      <w:rStyle w:val="af3"/>
                      <w:rFonts w:cs="Times New Roman"/>
                      <w:noProof/>
                      <w:szCs w:val="28"/>
                    </w:rPr>
                  </w:rPrChange>
                </w:rPr>
                <w:delText>1.5.7</w:delText>
              </w:r>
              <w:r w:rsidRPr="00D01674" w:rsidDel="00D01674">
                <w:rPr>
                  <w:rFonts w:cs="Times New Roman"/>
                  <w:noProof/>
                  <w:szCs w:val="28"/>
                </w:rPr>
                <w:tab/>
              </w:r>
              <w:r w:rsidRPr="00D01674" w:rsidDel="00D01674">
                <w:rPr>
                  <w:rPrChange w:id="333" w:author="Анастасия ." w:date="2023-05-21T16:17:00Z">
                    <w:rPr>
                      <w:rStyle w:val="af3"/>
                      <w:rFonts w:cs="Times New Roman"/>
                      <w:noProof/>
                      <w:szCs w:val="28"/>
                    </w:rPr>
                  </w:rPrChange>
                </w:rPr>
                <w:delText>Требования к методическому обеспечению ИУС</w:delText>
              </w:r>
              <w:r w:rsidRPr="00D01674" w:rsidDel="00D01674">
                <w:rPr>
                  <w:rFonts w:cs="Times New Roman"/>
                  <w:noProof/>
                  <w:webHidden/>
                  <w:szCs w:val="28"/>
                </w:rPr>
                <w:tab/>
                <w:delText>40</w:delText>
              </w:r>
            </w:del>
          </w:moveTo>
        </w:p>
        <w:p w:rsidR="00470787" w:rsidRPr="00D01674" w:rsidDel="00D01674" w:rsidRDefault="00470787">
          <w:pPr>
            <w:pStyle w:val="32"/>
            <w:tabs>
              <w:tab w:val="left" w:pos="1540"/>
              <w:tab w:val="right" w:leader="dot" w:pos="9628"/>
            </w:tabs>
            <w:spacing w:after="0"/>
            <w:ind w:left="0" w:firstLine="0"/>
            <w:rPr>
              <w:del w:id="334" w:author="Анастасия ." w:date="2023-05-21T16:15:00Z"/>
              <w:rFonts w:cs="Times New Roman"/>
              <w:noProof/>
              <w:szCs w:val="28"/>
            </w:rPr>
          </w:pPr>
          <w:moveTo w:id="335" w:author="Анастасия ." w:date="2023-05-21T15:42:00Z">
            <w:del w:id="336" w:author="Анастасия ." w:date="2023-05-21T16:15:00Z">
              <w:r w:rsidRPr="00D01674" w:rsidDel="00D01674">
                <w:rPr>
                  <w:rPrChange w:id="337" w:author="Анастасия ." w:date="2023-05-21T16:17:00Z">
                    <w:rPr>
                      <w:rStyle w:val="af3"/>
                      <w:rFonts w:eastAsiaTheme="majorEastAsia" w:cs="Times New Roman"/>
                      <w:bCs/>
                      <w:noProof/>
                      <w:szCs w:val="28"/>
                    </w:rPr>
                  </w:rPrChange>
                </w:rPr>
                <w:delText>1.5.7.1.1</w:delText>
              </w:r>
              <w:r w:rsidRPr="00D01674" w:rsidDel="00D01674">
                <w:rPr>
                  <w:rFonts w:cs="Times New Roman"/>
                  <w:noProof/>
                  <w:szCs w:val="28"/>
                </w:rPr>
                <w:tab/>
              </w:r>
              <w:r w:rsidRPr="00D01674" w:rsidDel="00D01674">
                <w:rPr>
                  <w:rPrChange w:id="338" w:author="Анастасия ." w:date="2023-05-21T16:17:00Z">
                    <w:rPr>
                      <w:rStyle w:val="af3"/>
                      <w:rFonts w:eastAsiaTheme="majorEastAsia" w:cs="Times New Roman"/>
                      <w:bCs/>
                      <w:noProof/>
                      <w:szCs w:val="28"/>
                    </w:rPr>
                  </w:rPrChange>
                </w:rPr>
                <w:delText>Перечень применяемых при разработке и функционировании ИУС нормативно-технических документов</w:delText>
              </w:r>
              <w:r w:rsidRPr="00D01674" w:rsidDel="00D01674">
                <w:rPr>
                  <w:rFonts w:cs="Times New Roman"/>
                  <w:noProof/>
                  <w:webHidden/>
                  <w:szCs w:val="28"/>
                </w:rPr>
                <w:tab/>
                <w:delText>40</w:delText>
              </w:r>
            </w:del>
          </w:moveTo>
        </w:p>
        <w:p w:rsidR="00470787" w:rsidRPr="00D01674" w:rsidDel="00D01674" w:rsidRDefault="00470787">
          <w:pPr>
            <w:pStyle w:val="24"/>
            <w:tabs>
              <w:tab w:val="left" w:pos="1100"/>
            </w:tabs>
            <w:rPr>
              <w:del w:id="339" w:author="Анастасия ." w:date="2023-05-21T16:15:00Z"/>
              <w:rFonts w:cs="Times New Roman"/>
              <w:noProof/>
              <w:szCs w:val="28"/>
            </w:rPr>
          </w:pPr>
          <w:moveTo w:id="340" w:author="Анастасия ." w:date="2023-05-21T15:42:00Z">
            <w:del w:id="341" w:author="Анастасия ." w:date="2023-05-21T16:15:00Z">
              <w:r w:rsidRPr="00D01674" w:rsidDel="00D01674">
                <w:rPr>
                  <w:rPrChange w:id="342" w:author="Анастасия ." w:date="2023-05-21T16:17:00Z">
                    <w:rPr>
                      <w:rStyle w:val="af3"/>
                      <w:rFonts w:cs="Times New Roman"/>
                      <w:noProof/>
                      <w:szCs w:val="28"/>
                    </w:rPr>
                  </w:rPrChange>
                </w:rPr>
                <w:delText>1.5.8</w:delText>
              </w:r>
              <w:r w:rsidRPr="00D01674" w:rsidDel="00D01674">
                <w:rPr>
                  <w:rFonts w:cs="Times New Roman"/>
                  <w:noProof/>
                  <w:szCs w:val="28"/>
                </w:rPr>
                <w:tab/>
              </w:r>
              <w:r w:rsidRPr="00D01674" w:rsidDel="00D01674">
                <w:rPr>
                  <w:rPrChange w:id="343" w:author="Анастасия ." w:date="2023-05-21T16:17:00Z">
                    <w:rPr>
                      <w:rStyle w:val="af3"/>
                      <w:rFonts w:cs="Times New Roman"/>
                      <w:noProof/>
                      <w:szCs w:val="28"/>
                    </w:rPr>
                  </w:rPrChange>
                </w:rPr>
                <w:delText>Требования к лингвистическому обеспечению</w:delText>
              </w:r>
              <w:r w:rsidRPr="00D01674" w:rsidDel="00D01674">
                <w:rPr>
                  <w:rFonts w:cs="Times New Roman"/>
                  <w:noProof/>
                  <w:webHidden/>
                  <w:szCs w:val="28"/>
                </w:rPr>
                <w:tab/>
                <w:delText>40</w:delText>
              </w:r>
            </w:del>
          </w:moveTo>
        </w:p>
        <w:p w:rsidR="00470787" w:rsidRPr="00D01674" w:rsidDel="00D01674" w:rsidRDefault="00470787">
          <w:pPr>
            <w:pStyle w:val="32"/>
            <w:tabs>
              <w:tab w:val="left" w:pos="1540"/>
              <w:tab w:val="right" w:leader="dot" w:pos="9628"/>
            </w:tabs>
            <w:spacing w:after="0"/>
            <w:ind w:left="0" w:firstLine="0"/>
            <w:rPr>
              <w:del w:id="344" w:author="Анастасия ." w:date="2023-05-21T16:15:00Z"/>
              <w:rFonts w:cs="Times New Roman"/>
              <w:noProof/>
              <w:szCs w:val="28"/>
            </w:rPr>
          </w:pPr>
          <w:moveTo w:id="345" w:author="Анастасия ." w:date="2023-05-21T15:42:00Z">
            <w:del w:id="346" w:author="Анастасия ." w:date="2023-05-21T16:15:00Z">
              <w:r w:rsidRPr="00D01674" w:rsidDel="00D01674">
                <w:rPr>
                  <w:rPrChange w:id="347" w:author="Анастасия ." w:date="2023-05-21T16:17:00Z">
                    <w:rPr>
                      <w:rStyle w:val="af3"/>
                      <w:rFonts w:eastAsiaTheme="majorEastAsia" w:cs="Times New Roman"/>
                      <w:bCs/>
                      <w:noProof/>
                      <w:szCs w:val="28"/>
                    </w:rPr>
                  </w:rPrChange>
                </w:rPr>
                <w:delText>1.5.8.1.1</w:delText>
              </w:r>
              <w:r w:rsidRPr="00D01674" w:rsidDel="00D01674">
                <w:rPr>
                  <w:rFonts w:cs="Times New Roman"/>
                  <w:noProof/>
                  <w:szCs w:val="28"/>
                </w:rPr>
                <w:tab/>
              </w:r>
              <w:r w:rsidRPr="00D01674" w:rsidDel="00D01674">
                <w:rPr>
                  <w:rPrChange w:id="348" w:author="Анастасия ." w:date="2023-05-21T16:17:00Z">
                    <w:rPr>
                      <w:rStyle w:val="af3"/>
                      <w:rFonts w:eastAsiaTheme="majorEastAsia" w:cs="Times New Roman"/>
                      <w:bCs/>
                      <w:noProof/>
                      <w:szCs w:val="28"/>
                    </w:rPr>
                  </w:rPrChange>
                </w:rPr>
                <w:delText>Требования к языкам, используемым в ИУС, и возможности расширения набора языков</w:delText>
              </w:r>
              <w:r w:rsidRPr="00D01674" w:rsidDel="00D01674">
                <w:rPr>
                  <w:rFonts w:cs="Times New Roman"/>
                  <w:noProof/>
                  <w:webHidden/>
                  <w:szCs w:val="28"/>
                </w:rPr>
                <w:tab/>
                <w:delText>40</w:delText>
              </w:r>
            </w:del>
          </w:moveTo>
        </w:p>
        <w:p w:rsidR="00470787" w:rsidRPr="00D01674" w:rsidDel="00D01674" w:rsidRDefault="00470787">
          <w:pPr>
            <w:pStyle w:val="32"/>
            <w:tabs>
              <w:tab w:val="left" w:pos="1540"/>
              <w:tab w:val="right" w:leader="dot" w:pos="9628"/>
            </w:tabs>
            <w:spacing w:after="0"/>
            <w:ind w:left="0" w:firstLine="0"/>
            <w:rPr>
              <w:del w:id="349" w:author="Анастасия ." w:date="2023-05-21T16:15:00Z"/>
              <w:rFonts w:cs="Times New Roman"/>
              <w:noProof/>
              <w:szCs w:val="28"/>
            </w:rPr>
          </w:pPr>
          <w:moveTo w:id="350" w:author="Анастасия ." w:date="2023-05-21T15:42:00Z">
            <w:del w:id="351" w:author="Анастасия ." w:date="2023-05-21T16:15:00Z">
              <w:r w:rsidRPr="00D01674" w:rsidDel="00D01674">
                <w:rPr>
                  <w:rPrChange w:id="352" w:author="Анастасия ." w:date="2023-05-21T16:17:00Z">
                    <w:rPr>
                      <w:rStyle w:val="af3"/>
                      <w:rFonts w:eastAsiaTheme="majorEastAsia" w:cs="Times New Roman"/>
                      <w:bCs/>
                      <w:noProof/>
                      <w:szCs w:val="28"/>
                    </w:rPr>
                  </w:rPrChange>
                </w:rPr>
                <w:delText>1.5.8.1.2</w:delText>
              </w:r>
              <w:r w:rsidRPr="00D01674" w:rsidDel="00D01674">
                <w:rPr>
                  <w:rFonts w:cs="Times New Roman"/>
                  <w:noProof/>
                  <w:szCs w:val="28"/>
                </w:rPr>
                <w:tab/>
              </w:r>
              <w:r w:rsidRPr="00D01674" w:rsidDel="00D01674">
                <w:rPr>
                  <w:rPrChange w:id="353" w:author="Анастасия ." w:date="2023-05-21T16:17:00Z">
                    <w:rPr>
                      <w:rStyle w:val="af3"/>
                      <w:rFonts w:eastAsiaTheme="majorEastAsia" w:cs="Times New Roman"/>
                      <w:bCs/>
                      <w:noProof/>
                      <w:szCs w:val="28"/>
                    </w:rPr>
                  </w:rPrChange>
                </w:rPr>
                <w:delText>Требования к способам организации диалога</w:delText>
              </w:r>
              <w:r w:rsidRPr="00D01674" w:rsidDel="00D01674">
                <w:rPr>
                  <w:rFonts w:cs="Times New Roman"/>
                  <w:noProof/>
                  <w:webHidden/>
                  <w:szCs w:val="28"/>
                </w:rPr>
                <w:tab/>
                <w:delText>40</w:delText>
              </w:r>
            </w:del>
          </w:moveTo>
        </w:p>
        <w:p w:rsidR="00470787" w:rsidRPr="00D01674" w:rsidDel="00D01674" w:rsidRDefault="00470787">
          <w:pPr>
            <w:pStyle w:val="24"/>
            <w:tabs>
              <w:tab w:val="left" w:pos="1100"/>
            </w:tabs>
            <w:rPr>
              <w:del w:id="354" w:author="Анастасия ." w:date="2023-05-21T16:15:00Z"/>
              <w:rFonts w:cs="Times New Roman"/>
              <w:noProof/>
              <w:szCs w:val="28"/>
            </w:rPr>
          </w:pPr>
          <w:moveTo w:id="355" w:author="Анастасия ." w:date="2023-05-21T15:42:00Z">
            <w:del w:id="356" w:author="Анастасия ." w:date="2023-05-21T16:15:00Z">
              <w:r w:rsidRPr="00D01674" w:rsidDel="00D01674">
                <w:rPr>
                  <w:rPrChange w:id="357" w:author="Анастасия ." w:date="2023-05-21T16:17:00Z">
                    <w:rPr>
                      <w:rStyle w:val="af3"/>
                      <w:rFonts w:cs="Times New Roman"/>
                      <w:noProof/>
                      <w:szCs w:val="28"/>
                    </w:rPr>
                  </w:rPrChange>
                </w:rPr>
                <w:delText>1.5.9</w:delText>
              </w:r>
              <w:r w:rsidRPr="00D01674" w:rsidDel="00D01674">
                <w:rPr>
                  <w:rFonts w:cs="Times New Roman"/>
                  <w:noProof/>
                  <w:szCs w:val="28"/>
                </w:rPr>
                <w:tab/>
              </w:r>
              <w:r w:rsidRPr="00D01674" w:rsidDel="00D01674">
                <w:rPr>
                  <w:rPrChange w:id="358" w:author="Анастасия ." w:date="2023-05-21T16:17:00Z">
                    <w:rPr>
                      <w:rStyle w:val="af3"/>
                      <w:rFonts w:cs="Times New Roman"/>
                      <w:noProof/>
                      <w:szCs w:val="28"/>
                    </w:rPr>
                  </w:rPrChange>
                </w:rPr>
                <w:delText>Общие технические требования к ИУС</w:delText>
              </w:r>
              <w:r w:rsidRPr="00D01674" w:rsidDel="00D01674">
                <w:rPr>
                  <w:rFonts w:cs="Times New Roman"/>
                  <w:noProof/>
                  <w:webHidden/>
                  <w:szCs w:val="28"/>
                </w:rPr>
                <w:tab/>
                <w:delText>40</w:delText>
              </w:r>
            </w:del>
          </w:moveTo>
        </w:p>
        <w:p w:rsidR="00470787" w:rsidRPr="00D01674" w:rsidDel="00D01674" w:rsidRDefault="00470787">
          <w:pPr>
            <w:pStyle w:val="32"/>
            <w:tabs>
              <w:tab w:val="left" w:pos="1540"/>
              <w:tab w:val="right" w:leader="dot" w:pos="9628"/>
            </w:tabs>
            <w:spacing w:after="0"/>
            <w:ind w:left="0" w:firstLine="0"/>
            <w:rPr>
              <w:del w:id="359" w:author="Анастасия ." w:date="2023-05-21T16:15:00Z"/>
              <w:rFonts w:cs="Times New Roman"/>
              <w:noProof/>
              <w:szCs w:val="28"/>
            </w:rPr>
          </w:pPr>
          <w:moveTo w:id="360" w:author="Анастасия ." w:date="2023-05-21T15:42:00Z">
            <w:del w:id="361" w:author="Анастасия ." w:date="2023-05-21T16:15:00Z">
              <w:r w:rsidRPr="00D01674" w:rsidDel="00D01674">
                <w:rPr>
                  <w:rPrChange w:id="362" w:author="Анастасия ." w:date="2023-05-21T16:17:00Z">
                    <w:rPr>
                      <w:rStyle w:val="af3"/>
                      <w:rFonts w:eastAsiaTheme="majorEastAsia" w:cs="Times New Roman"/>
                      <w:bCs/>
                      <w:noProof/>
                      <w:szCs w:val="28"/>
                    </w:rPr>
                  </w:rPrChange>
                </w:rPr>
                <w:delText>1.5.9.1.1</w:delText>
              </w:r>
              <w:r w:rsidRPr="00D01674" w:rsidDel="00D01674">
                <w:rPr>
                  <w:rFonts w:cs="Times New Roman"/>
                  <w:noProof/>
                  <w:szCs w:val="28"/>
                </w:rPr>
                <w:tab/>
              </w:r>
              <w:r w:rsidRPr="00D01674" w:rsidDel="00D01674">
                <w:rPr>
                  <w:rPrChange w:id="363" w:author="Анастасия ." w:date="2023-05-21T16:17:00Z">
                    <w:rPr>
                      <w:rStyle w:val="af3"/>
                      <w:rFonts w:eastAsiaTheme="majorEastAsia" w:cs="Times New Roman"/>
                      <w:bCs/>
                      <w:noProof/>
                      <w:szCs w:val="28"/>
                    </w:rPr>
                  </w:rPrChange>
                </w:rPr>
                <w:delText>Требования к численности и квалификации персонала и пользователей ИУС</w:delText>
              </w:r>
              <w:r w:rsidRPr="00D01674" w:rsidDel="00D01674">
                <w:rPr>
                  <w:rFonts w:cs="Times New Roman"/>
                  <w:noProof/>
                  <w:webHidden/>
                  <w:szCs w:val="28"/>
                </w:rPr>
                <w:tab/>
                <w:delText>40</w:delText>
              </w:r>
            </w:del>
          </w:moveTo>
        </w:p>
        <w:p w:rsidR="00470787" w:rsidRPr="00D01674" w:rsidDel="00D01674" w:rsidRDefault="00470787">
          <w:pPr>
            <w:pStyle w:val="32"/>
            <w:tabs>
              <w:tab w:val="left" w:pos="1540"/>
              <w:tab w:val="right" w:leader="dot" w:pos="9628"/>
            </w:tabs>
            <w:spacing w:after="0"/>
            <w:ind w:left="0" w:firstLine="0"/>
            <w:rPr>
              <w:del w:id="364" w:author="Анастасия ." w:date="2023-05-21T16:15:00Z"/>
              <w:rFonts w:cs="Times New Roman"/>
              <w:noProof/>
              <w:szCs w:val="28"/>
            </w:rPr>
          </w:pPr>
          <w:moveTo w:id="365" w:author="Анастасия ." w:date="2023-05-21T15:42:00Z">
            <w:del w:id="366" w:author="Анастасия ." w:date="2023-05-21T16:15:00Z">
              <w:r w:rsidRPr="00D01674" w:rsidDel="00D01674">
                <w:rPr>
                  <w:rPrChange w:id="367" w:author="Анастасия ." w:date="2023-05-21T16:17:00Z">
                    <w:rPr>
                      <w:rStyle w:val="af3"/>
                      <w:rFonts w:eastAsiaTheme="majorEastAsia" w:cs="Times New Roman"/>
                      <w:bCs/>
                      <w:noProof/>
                      <w:szCs w:val="28"/>
                    </w:rPr>
                  </w:rPrChange>
                </w:rPr>
                <w:delText>1.5.9.1.2</w:delText>
              </w:r>
              <w:r w:rsidRPr="00D01674" w:rsidDel="00D01674">
                <w:rPr>
                  <w:rFonts w:cs="Times New Roman"/>
                  <w:noProof/>
                  <w:szCs w:val="28"/>
                </w:rPr>
                <w:tab/>
              </w:r>
              <w:r w:rsidRPr="00D01674" w:rsidDel="00D01674">
                <w:rPr>
                  <w:rPrChange w:id="368" w:author="Анастасия ." w:date="2023-05-21T16:17:00Z">
                    <w:rPr>
                      <w:rStyle w:val="af3"/>
                      <w:rFonts w:eastAsiaTheme="majorEastAsia" w:cs="Times New Roman"/>
                      <w:bCs/>
                      <w:noProof/>
                      <w:szCs w:val="28"/>
                    </w:rPr>
                  </w:rPrChange>
                </w:rPr>
                <w:delText>Требования по безопасности</w:delText>
              </w:r>
              <w:r w:rsidRPr="00D01674" w:rsidDel="00D01674">
                <w:rPr>
                  <w:rFonts w:cs="Times New Roman"/>
                  <w:noProof/>
                  <w:webHidden/>
                  <w:szCs w:val="28"/>
                </w:rPr>
                <w:tab/>
                <w:delText>41</w:delText>
              </w:r>
            </w:del>
          </w:moveTo>
        </w:p>
        <w:p w:rsidR="00470787" w:rsidRPr="00D01674" w:rsidDel="00D01674" w:rsidRDefault="00470787">
          <w:pPr>
            <w:pStyle w:val="32"/>
            <w:tabs>
              <w:tab w:val="left" w:pos="1540"/>
              <w:tab w:val="right" w:leader="dot" w:pos="9628"/>
            </w:tabs>
            <w:spacing w:after="0"/>
            <w:ind w:left="0" w:firstLine="0"/>
            <w:rPr>
              <w:del w:id="369" w:author="Анастасия ." w:date="2023-05-21T16:15:00Z"/>
              <w:rFonts w:cs="Times New Roman"/>
              <w:noProof/>
              <w:szCs w:val="28"/>
            </w:rPr>
          </w:pPr>
          <w:moveTo w:id="370" w:author="Анастасия ." w:date="2023-05-21T15:42:00Z">
            <w:del w:id="371" w:author="Анастасия ." w:date="2023-05-21T16:15:00Z">
              <w:r w:rsidRPr="00D01674" w:rsidDel="00D01674">
                <w:rPr>
                  <w:rPrChange w:id="372" w:author="Анастасия ." w:date="2023-05-21T16:17:00Z">
                    <w:rPr>
                      <w:rStyle w:val="af3"/>
                      <w:rFonts w:eastAsiaTheme="majorEastAsia" w:cs="Times New Roman"/>
                      <w:bCs/>
                      <w:noProof/>
                      <w:szCs w:val="28"/>
                    </w:rPr>
                  </w:rPrChange>
                </w:rPr>
                <w:delText>1.5.9.1.3</w:delText>
              </w:r>
              <w:r w:rsidRPr="00D01674" w:rsidDel="00D01674">
                <w:rPr>
                  <w:rFonts w:cs="Times New Roman"/>
                  <w:noProof/>
                  <w:szCs w:val="28"/>
                </w:rPr>
                <w:tab/>
              </w:r>
              <w:r w:rsidRPr="00D01674" w:rsidDel="00D01674">
                <w:rPr>
                  <w:rPrChange w:id="373" w:author="Анастасия ." w:date="2023-05-21T16:17:00Z">
                    <w:rPr>
                      <w:rStyle w:val="af3"/>
                      <w:rFonts w:eastAsiaTheme="majorEastAsia" w:cs="Times New Roman"/>
                      <w:bCs/>
                      <w:noProof/>
                      <w:szCs w:val="28"/>
                    </w:rPr>
                  </w:rPrChange>
                </w:rPr>
                <w:delText>Требования к эргономике и технической эстетике</w:delText>
              </w:r>
              <w:r w:rsidRPr="00D01674" w:rsidDel="00D01674">
                <w:rPr>
                  <w:rFonts w:cs="Times New Roman"/>
                  <w:noProof/>
                  <w:webHidden/>
                  <w:szCs w:val="28"/>
                </w:rPr>
                <w:tab/>
                <w:delText>42</w:delText>
              </w:r>
            </w:del>
          </w:moveTo>
        </w:p>
        <w:p w:rsidR="00470787" w:rsidRPr="00D01674" w:rsidDel="00D01674" w:rsidRDefault="00470787">
          <w:pPr>
            <w:pStyle w:val="32"/>
            <w:tabs>
              <w:tab w:val="left" w:pos="1540"/>
              <w:tab w:val="right" w:leader="dot" w:pos="9628"/>
            </w:tabs>
            <w:spacing w:after="0"/>
            <w:ind w:left="0" w:firstLine="0"/>
            <w:rPr>
              <w:del w:id="374" w:author="Анастасия ." w:date="2023-05-21T16:15:00Z"/>
              <w:rFonts w:cs="Times New Roman"/>
              <w:noProof/>
              <w:szCs w:val="28"/>
            </w:rPr>
          </w:pPr>
          <w:moveTo w:id="375" w:author="Анастасия ." w:date="2023-05-21T15:42:00Z">
            <w:del w:id="376" w:author="Анастасия ." w:date="2023-05-21T16:15:00Z">
              <w:r w:rsidRPr="00D01674" w:rsidDel="00D01674">
                <w:rPr>
                  <w:rPrChange w:id="377" w:author="Анастасия ." w:date="2023-05-21T16:17:00Z">
                    <w:rPr>
                      <w:rStyle w:val="af3"/>
                      <w:rFonts w:eastAsiaTheme="majorEastAsia" w:cs="Times New Roman"/>
                      <w:bCs/>
                      <w:noProof/>
                      <w:szCs w:val="28"/>
                    </w:rPr>
                  </w:rPrChange>
                </w:rPr>
                <w:delText>1.5.9.1.4</w:delText>
              </w:r>
              <w:r w:rsidRPr="00D01674" w:rsidDel="00D01674">
                <w:rPr>
                  <w:rFonts w:cs="Times New Roman"/>
                  <w:noProof/>
                  <w:szCs w:val="28"/>
                </w:rPr>
                <w:tab/>
              </w:r>
              <w:r w:rsidRPr="00D01674" w:rsidDel="00D01674">
                <w:rPr>
                  <w:rPrChange w:id="378" w:author="Анастасия ." w:date="2023-05-21T16:17:00Z">
                    <w:rPr>
                      <w:rStyle w:val="af3"/>
                      <w:rFonts w:eastAsiaTheme="majorEastAsia" w:cs="Times New Roman"/>
                      <w:bCs/>
                      <w:noProof/>
                      <w:szCs w:val="28"/>
                    </w:rPr>
                  </w:rPrChange>
                </w:rPr>
                <w:delText>Требования к защите информации от несанкционированного доступа</w:delText>
              </w:r>
              <w:r w:rsidRPr="00D01674" w:rsidDel="00D01674">
                <w:rPr>
                  <w:rFonts w:cs="Times New Roman"/>
                  <w:noProof/>
                  <w:webHidden/>
                  <w:szCs w:val="28"/>
                </w:rPr>
                <w:tab/>
                <w:delText>42</w:delText>
              </w:r>
            </w:del>
          </w:moveTo>
        </w:p>
        <w:p w:rsidR="00470787" w:rsidRPr="00D01674" w:rsidDel="00D01674" w:rsidRDefault="00470787">
          <w:pPr>
            <w:pStyle w:val="32"/>
            <w:tabs>
              <w:tab w:val="left" w:pos="1540"/>
              <w:tab w:val="right" w:leader="dot" w:pos="9628"/>
            </w:tabs>
            <w:spacing w:after="0"/>
            <w:ind w:left="0" w:firstLine="0"/>
            <w:rPr>
              <w:del w:id="379" w:author="Анастасия ." w:date="2023-05-21T16:15:00Z"/>
              <w:rFonts w:cs="Times New Roman"/>
              <w:noProof/>
              <w:szCs w:val="28"/>
            </w:rPr>
          </w:pPr>
          <w:moveTo w:id="380" w:author="Анастасия ." w:date="2023-05-21T15:42:00Z">
            <w:del w:id="381" w:author="Анастасия ." w:date="2023-05-21T16:15:00Z">
              <w:r w:rsidRPr="00D01674" w:rsidDel="00D01674">
                <w:rPr>
                  <w:rPrChange w:id="382" w:author="Анастасия ." w:date="2023-05-21T16:17:00Z">
                    <w:rPr>
                      <w:rStyle w:val="af3"/>
                      <w:rFonts w:eastAsiaTheme="majorEastAsia" w:cs="Times New Roman"/>
                      <w:bCs/>
                      <w:noProof/>
                      <w:szCs w:val="28"/>
                    </w:rPr>
                  </w:rPrChange>
                </w:rPr>
                <w:delText>1.5.9.1.5</w:delText>
              </w:r>
              <w:r w:rsidRPr="00D01674" w:rsidDel="00D01674">
                <w:rPr>
                  <w:rFonts w:cs="Times New Roman"/>
                  <w:noProof/>
                  <w:szCs w:val="28"/>
                </w:rPr>
                <w:tab/>
              </w:r>
              <w:r w:rsidRPr="00D01674" w:rsidDel="00D01674">
                <w:rPr>
                  <w:rPrChange w:id="383" w:author="Анастасия ." w:date="2023-05-21T16:17:00Z">
                    <w:rPr>
                      <w:rStyle w:val="af3"/>
                      <w:rFonts w:eastAsiaTheme="majorEastAsia" w:cs="Times New Roman"/>
                      <w:bCs/>
                      <w:noProof/>
                      <w:szCs w:val="28"/>
                    </w:rPr>
                  </w:rPrChange>
                </w:rPr>
                <w:delText>Требования по сохранности информации при авариях</w:delText>
              </w:r>
              <w:r w:rsidRPr="00D01674" w:rsidDel="00D01674">
                <w:rPr>
                  <w:rFonts w:cs="Times New Roman"/>
                  <w:noProof/>
                  <w:webHidden/>
                  <w:szCs w:val="28"/>
                </w:rPr>
                <w:tab/>
                <w:delText>43</w:delText>
              </w:r>
            </w:del>
          </w:moveTo>
        </w:p>
        <w:p w:rsidR="00470787" w:rsidRPr="00D01674" w:rsidDel="00D01674" w:rsidRDefault="00470787">
          <w:pPr>
            <w:pStyle w:val="32"/>
            <w:tabs>
              <w:tab w:val="left" w:pos="1540"/>
              <w:tab w:val="right" w:leader="dot" w:pos="9628"/>
            </w:tabs>
            <w:spacing w:after="0"/>
            <w:ind w:left="0" w:firstLine="0"/>
            <w:rPr>
              <w:del w:id="384" w:author="Анастасия ." w:date="2023-05-21T16:15:00Z"/>
              <w:rFonts w:cs="Times New Roman"/>
              <w:noProof/>
              <w:szCs w:val="28"/>
            </w:rPr>
          </w:pPr>
          <w:moveTo w:id="385" w:author="Анастасия ." w:date="2023-05-21T15:42:00Z">
            <w:del w:id="386" w:author="Анастасия ." w:date="2023-05-21T16:15:00Z">
              <w:r w:rsidRPr="00D01674" w:rsidDel="00D01674">
                <w:rPr>
                  <w:rPrChange w:id="387" w:author="Анастасия ." w:date="2023-05-21T16:17:00Z">
                    <w:rPr>
                      <w:rStyle w:val="af3"/>
                      <w:rFonts w:eastAsiaTheme="majorEastAsia" w:cs="Times New Roman"/>
                      <w:bCs/>
                      <w:noProof/>
                      <w:szCs w:val="28"/>
                    </w:rPr>
                  </w:rPrChange>
                </w:rPr>
                <w:delText>1.5.9.1.6</w:delText>
              </w:r>
              <w:r w:rsidRPr="00D01674" w:rsidDel="00D01674">
                <w:rPr>
                  <w:rFonts w:cs="Times New Roman"/>
                  <w:noProof/>
                  <w:szCs w:val="28"/>
                </w:rPr>
                <w:tab/>
              </w:r>
              <w:r w:rsidRPr="00D01674" w:rsidDel="00D01674">
                <w:rPr>
                  <w:rPrChange w:id="388" w:author="Анастасия ." w:date="2023-05-21T16:17:00Z">
                    <w:rPr>
                      <w:rStyle w:val="af3"/>
                      <w:rFonts w:eastAsiaTheme="majorEastAsia" w:cs="Times New Roman"/>
                      <w:bCs/>
                      <w:noProof/>
                      <w:szCs w:val="28"/>
                    </w:rPr>
                  </w:rPrChange>
                </w:rPr>
                <w:delText>Требования к патентной чистоте и патентоспособности</w:delText>
              </w:r>
              <w:r w:rsidRPr="00D01674" w:rsidDel="00D01674">
                <w:rPr>
                  <w:rFonts w:cs="Times New Roman"/>
                  <w:noProof/>
                  <w:webHidden/>
                  <w:szCs w:val="28"/>
                </w:rPr>
                <w:tab/>
                <w:delText>44</w:delText>
              </w:r>
            </w:del>
          </w:moveTo>
        </w:p>
        <w:p w:rsidR="00470787" w:rsidRPr="00D01674" w:rsidDel="00D01674" w:rsidRDefault="00470787">
          <w:pPr>
            <w:pStyle w:val="32"/>
            <w:tabs>
              <w:tab w:val="left" w:pos="1540"/>
              <w:tab w:val="right" w:leader="dot" w:pos="9628"/>
            </w:tabs>
            <w:spacing w:after="0"/>
            <w:ind w:left="0" w:firstLine="0"/>
            <w:rPr>
              <w:del w:id="389" w:author="Анастасия ." w:date="2023-05-21T16:15:00Z"/>
              <w:rFonts w:cs="Times New Roman"/>
              <w:noProof/>
              <w:szCs w:val="28"/>
            </w:rPr>
          </w:pPr>
          <w:moveTo w:id="390" w:author="Анастасия ." w:date="2023-05-21T15:42:00Z">
            <w:del w:id="391" w:author="Анастасия ." w:date="2023-05-21T16:15:00Z">
              <w:r w:rsidRPr="00D01674" w:rsidDel="00D01674">
                <w:rPr>
                  <w:rPrChange w:id="392" w:author="Анастасия ." w:date="2023-05-21T16:17:00Z">
                    <w:rPr>
                      <w:rStyle w:val="af3"/>
                      <w:rFonts w:eastAsiaTheme="majorEastAsia" w:cs="Times New Roman"/>
                      <w:bCs/>
                      <w:noProof/>
                      <w:szCs w:val="28"/>
                    </w:rPr>
                  </w:rPrChange>
                </w:rPr>
                <w:delText>1.5.9.1.7</w:delText>
              </w:r>
              <w:r w:rsidRPr="00D01674" w:rsidDel="00D01674">
                <w:rPr>
                  <w:rFonts w:cs="Times New Roman"/>
                  <w:noProof/>
                  <w:szCs w:val="28"/>
                </w:rPr>
                <w:tab/>
              </w:r>
              <w:r w:rsidRPr="00D01674" w:rsidDel="00D01674">
                <w:rPr>
                  <w:rPrChange w:id="393" w:author="Анастасия ." w:date="2023-05-21T16:17:00Z">
                    <w:rPr>
                      <w:rStyle w:val="af3"/>
                      <w:rFonts w:eastAsiaTheme="majorEastAsia" w:cs="Times New Roman"/>
                      <w:bCs/>
                      <w:noProof/>
                      <w:szCs w:val="28"/>
                    </w:rPr>
                  </w:rPrChange>
                </w:rPr>
                <w:delText>Требования по стандартизации и унификации</w:delText>
              </w:r>
              <w:r w:rsidRPr="00D01674" w:rsidDel="00D01674">
                <w:rPr>
                  <w:rFonts w:cs="Times New Roman"/>
                  <w:noProof/>
                  <w:webHidden/>
                  <w:szCs w:val="28"/>
                </w:rPr>
                <w:tab/>
                <w:delText>44</w:delText>
              </w:r>
            </w:del>
          </w:moveTo>
        </w:p>
        <w:p w:rsidR="00470787" w:rsidRPr="00D01674" w:rsidDel="00D01674" w:rsidRDefault="00470787">
          <w:pPr>
            <w:pStyle w:val="24"/>
            <w:tabs>
              <w:tab w:val="left" w:pos="1100"/>
            </w:tabs>
            <w:rPr>
              <w:del w:id="394" w:author="Анастасия ." w:date="2023-05-21T16:15:00Z"/>
              <w:rFonts w:cs="Times New Roman"/>
              <w:noProof/>
              <w:szCs w:val="28"/>
            </w:rPr>
          </w:pPr>
          <w:moveTo w:id="395" w:author="Анастасия ." w:date="2023-05-21T15:42:00Z">
            <w:del w:id="396" w:author="Анастасия ." w:date="2023-05-21T16:15:00Z">
              <w:r w:rsidRPr="00D01674" w:rsidDel="00D01674">
                <w:rPr>
                  <w:rPrChange w:id="397" w:author="Анастасия ." w:date="2023-05-21T16:17:00Z">
                    <w:rPr>
                      <w:rStyle w:val="af3"/>
                      <w:rFonts w:cs="Times New Roman"/>
                      <w:noProof/>
                      <w:szCs w:val="28"/>
                    </w:rPr>
                  </w:rPrChange>
                </w:rPr>
                <w:delText>1.5.10</w:delText>
              </w:r>
              <w:r w:rsidRPr="00D01674" w:rsidDel="00D01674">
                <w:rPr>
                  <w:rFonts w:cs="Times New Roman"/>
                  <w:noProof/>
                  <w:szCs w:val="28"/>
                </w:rPr>
                <w:tab/>
              </w:r>
              <w:r w:rsidRPr="00D01674" w:rsidDel="00D01674">
                <w:rPr>
                  <w:rPrChange w:id="398" w:author="Анастасия ." w:date="2023-05-21T16:17:00Z">
                    <w:rPr>
                      <w:rStyle w:val="af3"/>
                      <w:rFonts w:cs="Times New Roman"/>
                      <w:noProof/>
                      <w:szCs w:val="28"/>
                    </w:rPr>
                  </w:rPrChange>
                </w:rPr>
                <w:delText>Дополнительные требования</w:delText>
              </w:r>
              <w:r w:rsidRPr="00D01674" w:rsidDel="00D01674">
                <w:rPr>
                  <w:rFonts w:cs="Times New Roman"/>
                  <w:noProof/>
                  <w:webHidden/>
                  <w:szCs w:val="28"/>
                </w:rPr>
                <w:tab/>
                <w:delText>45</w:delText>
              </w:r>
            </w:del>
          </w:moveTo>
        </w:p>
        <w:p w:rsidR="00470787" w:rsidRPr="00D01674" w:rsidDel="00D01674" w:rsidRDefault="00470787">
          <w:pPr>
            <w:pStyle w:val="32"/>
            <w:tabs>
              <w:tab w:val="left" w:pos="1760"/>
              <w:tab w:val="right" w:leader="dot" w:pos="9628"/>
            </w:tabs>
            <w:spacing w:after="0"/>
            <w:ind w:left="0" w:firstLine="0"/>
            <w:rPr>
              <w:del w:id="399" w:author="Анастасия ." w:date="2023-05-21T16:15:00Z"/>
              <w:rFonts w:cs="Times New Roman"/>
              <w:noProof/>
              <w:szCs w:val="28"/>
            </w:rPr>
          </w:pPr>
          <w:moveTo w:id="400" w:author="Анастасия ." w:date="2023-05-21T15:42:00Z">
            <w:del w:id="401" w:author="Анастасия ." w:date="2023-05-21T16:15:00Z">
              <w:r w:rsidRPr="00D01674" w:rsidDel="00D01674">
                <w:rPr>
                  <w:rPrChange w:id="402" w:author="Анастасия ." w:date="2023-05-21T16:17:00Z">
                    <w:rPr>
                      <w:rStyle w:val="af3"/>
                      <w:rFonts w:eastAsiaTheme="majorEastAsia" w:cs="Times New Roman"/>
                      <w:bCs/>
                      <w:noProof/>
                      <w:szCs w:val="28"/>
                    </w:rPr>
                  </w:rPrChange>
                </w:rPr>
                <w:delText>1.5.10.1.1</w:delText>
              </w:r>
              <w:r w:rsidRPr="00D01674" w:rsidDel="00D01674">
                <w:rPr>
                  <w:rFonts w:cs="Times New Roman"/>
                  <w:noProof/>
                  <w:szCs w:val="28"/>
                </w:rPr>
                <w:tab/>
              </w:r>
              <w:r w:rsidRPr="00D01674" w:rsidDel="00D01674">
                <w:rPr>
                  <w:rPrChange w:id="403" w:author="Анастасия ." w:date="2023-05-21T16:17:00Z">
                    <w:rPr>
                      <w:rStyle w:val="af3"/>
                      <w:rFonts w:eastAsiaTheme="majorEastAsia" w:cs="Times New Roman"/>
                      <w:bCs/>
                      <w:noProof/>
                      <w:szCs w:val="28"/>
                    </w:rPr>
                  </w:rPrChange>
                </w:rPr>
                <w:delText>Нефункциональные требования</w:delText>
              </w:r>
              <w:r w:rsidRPr="00D01674" w:rsidDel="00D01674">
                <w:rPr>
                  <w:rFonts w:cs="Times New Roman"/>
                  <w:noProof/>
                  <w:webHidden/>
                  <w:szCs w:val="28"/>
                </w:rPr>
                <w:tab/>
                <w:delText>45</w:delText>
              </w:r>
            </w:del>
          </w:moveTo>
        </w:p>
        <w:p w:rsidR="00470787" w:rsidRPr="00D01674" w:rsidDel="00D01674" w:rsidRDefault="00470787">
          <w:pPr>
            <w:pStyle w:val="24"/>
            <w:tabs>
              <w:tab w:val="left" w:pos="880"/>
            </w:tabs>
            <w:rPr>
              <w:del w:id="404" w:author="Анастасия ." w:date="2023-05-21T16:15:00Z"/>
              <w:rFonts w:cs="Times New Roman"/>
              <w:noProof/>
              <w:szCs w:val="28"/>
            </w:rPr>
          </w:pPr>
          <w:moveTo w:id="405" w:author="Анастасия ." w:date="2023-05-21T15:42:00Z">
            <w:del w:id="406" w:author="Анастасия ." w:date="2023-05-21T16:15:00Z">
              <w:r w:rsidRPr="00D01674" w:rsidDel="00D01674">
                <w:rPr>
                  <w:rPrChange w:id="407" w:author="Анастасия ." w:date="2023-05-21T16:17:00Z">
                    <w:rPr>
                      <w:rStyle w:val="af3"/>
                      <w:rFonts w:eastAsia="Times New Roman" w:cs="Times New Roman"/>
                      <w:bCs/>
                      <w:noProof/>
                      <w:szCs w:val="28"/>
                    </w:rPr>
                  </w:rPrChange>
                </w:rPr>
                <w:delText>2.1</w:delText>
              </w:r>
              <w:r w:rsidRPr="00D01674" w:rsidDel="00D01674">
                <w:rPr>
                  <w:rFonts w:cs="Times New Roman"/>
                  <w:noProof/>
                  <w:szCs w:val="28"/>
                </w:rPr>
                <w:tab/>
              </w:r>
              <w:r w:rsidRPr="00D01674" w:rsidDel="00D01674">
                <w:rPr>
                  <w:rPrChange w:id="408" w:author="Анастасия ." w:date="2023-05-21T16:17:00Z">
                    <w:rPr>
                      <w:rStyle w:val="af3"/>
                      <w:rFonts w:cs="Times New Roman"/>
                      <w:noProof/>
                      <w:szCs w:val="28"/>
                    </w:rPr>
                  </w:rPrChange>
                </w:rPr>
                <w:delText>Структурно-функциональный анализ информационно-управляющей системы</w:delText>
              </w:r>
              <w:r w:rsidRPr="00D01674" w:rsidDel="00D01674">
                <w:rPr>
                  <w:rFonts w:cs="Times New Roman"/>
                  <w:noProof/>
                  <w:webHidden/>
                  <w:szCs w:val="28"/>
                </w:rPr>
                <w:tab/>
                <w:delText>47</w:delText>
              </w:r>
            </w:del>
          </w:moveTo>
        </w:p>
        <w:p w:rsidR="00470787" w:rsidRPr="00D01674" w:rsidDel="00D01674" w:rsidRDefault="00470787">
          <w:pPr>
            <w:pStyle w:val="24"/>
            <w:tabs>
              <w:tab w:val="left" w:pos="1100"/>
            </w:tabs>
            <w:rPr>
              <w:del w:id="409" w:author="Анастасия ." w:date="2023-05-21T16:15:00Z"/>
              <w:rFonts w:cs="Times New Roman"/>
              <w:noProof/>
              <w:szCs w:val="28"/>
            </w:rPr>
          </w:pPr>
          <w:moveTo w:id="410" w:author="Анастасия ." w:date="2023-05-21T15:42:00Z">
            <w:del w:id="411" w:author="Анастасия ." w:date="2023-05-21T16:15:00Z">
              <w:r w:rsidRPr="00D01674" w:rsidDel="00D01674">
                <w:rPr>
                  <w:rPrChange w:id="412" w:author="Анастасия ." w:date="2023-05-21T16:17:00Z">
                    <w:rPr>
                      <w:rStyle w:val="af3"/>
                      <w:rFonts w:eastAsia="Times New Roman" w:cs="Times New Roman"/>
                      <w:noProof/>
                      <w:szCs w:val="28"/>
                    </w:rPr>
                  </w:rPrChange>
                </w:rPr>
                <w:delText>2.1.1</w:delText>
              </w:r>
              <w:r w:rsidRPr="00D01674" w:rsidDel="00D01674">
                <w:rPr>
                  <w:rFonts w:cs="Times New Roman"/>
                  <w:noProof/>
                  <w:szCs w:val="28"/>
                </w:rPr>
                <w:tab/>
              </w:r>
              <w:r w:rsidRPr="00D01674" w:rsidDel="00D01674">
                <w:rPr>
                  <w:rPrChange w:id="413" w:author="Анастасия ." w:date="2023-05-21T16:17:00Z">
                    <w:rPr>
                      <w:rStyle w:val="af3"/>
                      <w:rFonts w:eastAsia="Calibri" w:cs="Times New Roman"/>
                      <w:noProof/>
                      <w:szCs w:val="28"/>
                    </w:rPr>
                  </w:rPrChange>
                </w:rPr>
                <w:delText>Моделирование в нотации IDEF0</w:delText>
              </w:r>
              <w:r w:rsidRPr="00D01674" w:rsidDel="00D01674">
                <w:rPr>
                  <w:rFonts w:cs="Times New Roman"/>
                  <w:noProof/>
                  <w:webHidden/>
                  <w:szCs w:val="28"/>
                </w:rPr>
                <w:tab/>
                <w:delText>47</w:delText>
              </w:r>
            </w:del>
          </w:moveTo>
        </w:p>
        <w:p w:rsidR="00470787" w:rsidRPr="00D01674" w:rsidDel="00D01674" w:rsidRDefault="00470787">
          <w:pPr>
            <w:pStyle w:val="24"/>
            <w:tabs>
              <w:tab w:val="left" w:pos="1100"/>
            </w:tabs>
            <w:rPr>
              <w:del w:id="414" w:author="Анастасия ." w:date="2023-05-21T16:15:00Z"/>
              <w:rFonts w:cs="Times New Roman"/>
              <w:noProof/>
              <w:szCs w:val="28"/>
            </w:rPr>
          </w:pPr>
          <w:moveTo w:id="415" w:author="Анастасия ." w:date="2023-05-21T15:42:00Z">
            <w:del w:id="416" w:author="Анастасия ." w:date="2023-05-21T16:15:00Z">
              <w:r w:rsidRPr="00D01674" w:rsidDel="00D01674">
                <w:rPr>
                  <w:rPrChange w:id="417" w:author="Анастасия ." w:date="2023-05-21T16:17:00Z">
                    <w:rPr>
                      <w:rStyle w:val="af3"/>
                      <w:rFonts w:eastAsia="Calibri" w:cs="Times New Roman"/>
                      <w:noProof/>
                      <w:szCs w:val="28"/>
                    </w:rPr>
                  </w:rPrChange>
                </w:rPr>
                <w:delText>2.1.2</w:delText>
              </w:r>
              <w:r w:rsidRPr="00D01674" w:rsidDel="00D01674">
                <w:rPr>
                  <w:rFonts w:cs="Times New Roman"/>
                  <w:noProof/>
                  <w:szCs w:val="28"/>
                </w:rPr>
                <w:tab/>
              </w:r>
              <w:r w:rsidRPr="00D01674" w:rsidDel="00D01674">
                <w:rPr>
                  <w:rPrChange w:id="418" w:author="Анастасия ." w:date="2023-05-21T16:17:00Z">
                    <w:rPr>
                      <w:rStyle w:val="af3"/>
                      <w:rFonts w:eastAsia="Calibri" w:cs="Times New Roman"/>
                      <w:noProof/>
                      <w:szCs w:val="28"/>
                    </w:rPr>
                  </w:rPrChange>
                </w:rPr>
                <w:delText>Моделирование в нотации DFD</w:delText>
              </w:r>
              <w:r w:rsidRPr="00D01674" w:rsidDel="00D01674">
                <w:rPr>
                  <w:rFonts w:cs="Times New Roman"/>
                  <w:noProof/>
                  <w:webHidden/>
                  <w:szCs w:val="28"/>
                </w:rPr>
                <w:tab/>
                <w:delText>49</w:delText>
              </w:r>
            </w:del>
          </w:moveTo>
        </w:p>
        <w:p w:rsidR="00470787" w:rsidRPr="00D01674" w:rsidDel="00D01674" w:rsidRDefault="00470787">
          <w:pPr>
            <w:pStyle w:val="24"/>
            <w:tabs>
              <w:tab w:val="left" w:pos="1100"/>
            </w:tabs>
            <w:rPr>
              <w:del w:id="419" w:author="Анастасия ." w:date="2023-05-21T16:15:00Z"/>
              <w:rFonts w:cs="Times New Roman"/>
              <w:noProof/>
              <w:szCs w:val="28"/>
            </w:rPr>
          </w:pPr>
          <w:moveTo w:id="420" w:author="Анастасия ." w:date="2023-05-21T15:42:00Z">
            <w:del w:id="421" w:author="Анастасия ." w:date="2023-05-21T16:15:00Z">
              <w:r w:rsidRPr="00D01674" w:rsidDel="00D01674">
                <w:rPr>
                  <w:rPrChange w:id="422" w:author="Анастасия ." w:date="2023-05-21T16:17:00Z">
                    <w:rPr>
                      <w:rStyle w:val="af3"/>
                      <w:rFonts w:eastAsia="Calibri" w:cs="Times New Roman"/>
                      <w:noProof/>
                      <w:szCs w:val="28"/>
                    </w:rPr>
                  </w:rPrChange>
                </w:rPr>
                <w:delText>2.1.3</w:delText>
              </w:r>
              <w:r w:rsidRPr="00D01674" w:rsidDel="00D01674">
                <w:rPr>
                  <w:rFonts w:cs="Times New Roman"/>
                  <w:noProof/>
                  <w:szCs w:val="28"/>
                </w:rPr>
                <w:tab/>
              </w:r>
              <w:r w:rsidRPr="00D01674" w:rsidDel="00D01674">
                <w:rPr>
                  <w:rPrChange w:id="423" w:author="Анастасия ." w:date="2023-05-21T16:17:00Z">
                    <w:rPr>
                      <w:rStyle w:val="af3"/>
                      <w:rFonts w:eastAsia="Calibri" w:cs="Times New Roman"/>
                      <w:noProof/>
                      <w:szCs w:val="28"/>
                    </w:rPr>
                  </w:rPrChange>
                </w:rPr>
                <w:delText>Моделирование в нотации BPMN</w:delText>
              </w:r>
              <w:r w:rsidRPr="00D01674" w:rsidDel="00D01674">
                <w:rPr>
                  <w:rFonts w:cs="Times New Roman"/>
                  <w:noProof/>
                  <w:webHidden/>
                  <w:szCs w:val="28"/>
                </w:rPr>
                <w:tab/>
                <w:delText>51</w:delText>
              </w:r>
            </w:del>
          </w:moveTo>
        </w:p>
        <w:p w:rsidR="00470787" w:rsidRPr="00D01674" w:rsidDel="00D01674" w:rsidRDefault="00470787">
          <w:pPr>
            <w:pStyle w:val="24"/>
            <w:tabs>
              <w:tab w:val="left" w:pos="880"/>
            </w:tabs>
            <w:rPr>
              <w:del w:id="424" w:author="Анастасия ." w:date="2023-05-21T16:15:00Z"/>
              <w:rFonts w:cs="Times New Roman"/>
              <w:noProof/>
              <w:szCs w:val="28"/>
            </w:rPr>
          </w:pPr>
          <w:moveTo w:id="425" w:author="Анастасия ." w:date="2023-05-21T15:42:00Z">
            <w:del w:id="426" w:author="Анастасия ." w:date="2023-05-21T16:15:00Z">
              <w:r w:rsidRPr="00D01674" w:rsidDel="00D01674">
                <w:rPr>
                  <w:rPrChange w:id="427" w:author="Анастасия ." w:date="2023-05-21T16:17:00Z">
                    <w:rPr>
                      <w:rStyle w:val="af3"/>
                      <w:rFonts w:cs="Times New Roman"/>
                      <w:noProof/>
                      <w:szCs w:val="28"/>
                    </w:rPr>
                  </w:rPrChange>
                </w:rPr>
                <w:delText>2.2</w:delText>
              </w:r>
              <w:r w:rsidRPr="00D01674" w:rsidDel="00D01674">
                <w:rPr>
                  <w:rFonts w:cs="Times New Roman"/>
                  <w:noProof/>
                  <w:szCs w:val="28"/>
                </w:rPr>
                <w:tab/>
              </w:r>
              <w:r w:rsidRPr="00D01674" w:rsidDel="00D01674">
                <w:rPr>
                  <w:rPrChange w:id="428" w:author="Анастасия ." w:date="2023-05-21T16:17:00Z">
                    <w:rPr>
                      <w:rStyle w:val="af3"/>
                      <w:rFonts w:cs="Times New Roman"/>
                      <w:noProof/>
                      <w:szCs w:val="28"/>
                    </w:rPr>
                  </w:rPrChange>
                </w:rPr>
                <w:delText>Архитектура информационно-управляющей системы</w:delText>
              </w:r>
              <w:r w:rsidRPr="00D01674" w:rsidDel="00D01674">
                <w:rPr>
                  <w:rFonts w:cs="Times New Roman"/>
                  <w:noProof/>
                  <w:webHidden/>
                  <w:szCs w:val="28"/>
                </w:rPr>
                <w:tab/>
                <w:delText>53</w:delText>
              </w:r>
            </w:del>
          </w:moveTo>
        </w:p>
        <w:p w:rsidR="00470787" w:rsidRPr="00D01674" w:rsidDel="00D01674" w:rsidRDefault="00470787">
          <w:pPr>
            <w:pStyle w:val="24"/>
            <w:tabs>
              <w:tab w:val="left" w:pos="1100"/>
            </w:tabs>
            <w:rPr>
              <w:del w:id="429" w:author="Анастасия ." w:date="2023-05-21T16:15:00Z"/>
              <w:rFonts w:cs="Times New Roman"/>
              <w:noProof/>
              <w:szCs w:val="28"/>
            </w:rPr>
          </w:pPr>
          <w:moveTo w:id="430" w:author="Анастасия ." w:date="2023-05-21T15:42:00Z">
            <w:del w:id="431" w:author="Анастасия ." w:date="2023-05-21T16:15:00Z">
              <w:r w:rsidRPr="00D01674" w:rsidDel="00D01674">
                <w:rPr>
                  <w:rPrChange w:id="432" w:author="Анастасия ." w:date="2023-05-21T16:17:00Z">
                    <w:rPr>
                      <w:rStyle w:val="af3"/>
                      <w:rFonts w:eastAsia="Calibri" w:cs="Times New Roman"/>
                      <w:noProof/>
                      <w:szCs w:val="28"/>
                    </w:rPr>
                  </w:rPrChange>
                </w:rPr>
                <w:delText>2.2.1</w:delText>
              </w:r>
              <w:r w:rsidRPr="00D01674" w:rsidDel="00D01674">
                <w:rPr>
                  <w:rFonts w:cs="Times New Roman"/>
                  <w:noProof/>
                  <w:szCs w:val="28"/>
                </w:rPr>
                <w:tab/>
              </w:r>
              <w:r w:rsidRPr="00D01674" w:rsidDel="00D01674">
                <w:rPr>
                  <w:rPrChange w:id="433" w:author="Анастасия ." w:date="2023-05-21T16:17:00Z">
                    <w:rPr>
                      <w:rStyle w:val="af3"/>
                      <w:rFonts w:eastAsia="Calibri" w:cs="Times New Roman"/>
                      <w:noProof/>
                      <w:szCs w:val="28"/>
                    </w:rPr>
                  </w:rPrChange>
                </w:rPr>
                <w:delText>ERP-системы на производстве</w:delText>
              </w:r>
              <w:r w:rsidRPr="00D01674" w:rsidDel="00D01674">
                <w:rPr>
                  <w:rFonts w:cs="Times New Roman"/>
                  <w:noProof/>
                  <w:webHidden/>
                  <w:szCs w:val="28"/>
                </w:rPr>
                <w:tab/>
                <w:delText>53</w:delText>
              </w:r>
            </w:del>
          </w:moveTo>
        </w:p>
        <w:p w:rsidR="00470787" w:rsidRPr="00D01674" w:rsidDel="00D01674" w:rsidRDefault="00470787">
          <w:pPr>
            <w:pStyle w:val="24"/>
            <w:tabs>
              <w:tab w:val="left" w:pos="1100"/>
            </w:tabs>
            <w:rPr>
              <w:del w:id="434" w:author="Анастасия ." w:date="2023-05-21T16:15:00Z"/>
              <w:rFonts w:cs="Times New Roman"/>
              <w:noProof/>
              <w:szCs w:val="28"/>
            </w:rPr>
          </w:pPr>
          <w:moveTo w:id="435" w:author="Анастасия ." w:date="2023-05-21T15:42:00Z">
            <w:del w:id="436" w:author="Анастасия ." w:date="2023-05-21T16:15:00Z">
              <w:r w:rsidRPr="00D01674" w:rsidDel="00D01674">
                <w:rPr>
                  <w:highlight w:val="red"/>
                  <w:rPrChange w:id="437" w:author="Анастасия ." w:date="2023-05-21T16:17:00Z">
                    <w:rPr>
                      <w:rStyle w:val="af3"/>
                      <w:rFonts w:eastAsia="Calibri" w:cs="Times New Roman"/>
                      <w:noProof/>
                      <w:szCs w:val="28"/>
                      <w:highlight w:val="red"/>
                    </w:rPr>
                  </w:rPrChange>
                </w:rPr>
                <w:delText>2.2.2</w:delText>
              </w:r>
              <w:r w:rsidRPr="00D01674" w:rsidDel="00D01674">
                <w:rPr>
                  <w:rFonts w:cs="Times New Roman"/>
                  <w:noProof/>
                  <w:szCs w:val="28"/>
                </w:rPr>
                <w:tab/>
              </w:r>
              <w:r w:rsidRPr="00D01674" w:rsidDel="00D01674">
                <w:rPr>
                  <w:highlight w:val="red"/>
                  <w:rPrChange w:id="438" w:author="Анастасия ." w:date="2023-05-21T16:17:00Z">
                    <w:rPr>
                      <w:rStyle w:val="af3"/>
                      <w:rFonts w:eastAsia="Calibri" w:cs="Times New Roman"/>
                      <w:noProof/>
                      <w:szCs w:val="28"/>
                      <w:highlight w:val="red"/>
                    </w:rPr>
                  </w:rPrChange>
                </w:rPr>
                <w:delText>Внедрения ERP-систем на российском рынке</w:delText>
              </w:r>
              <w:r w:rsidRPr="00D01674" w:rsidDel="00D01674">
                <w:rPr>
                  <w:rFonts w:cs="Times New Roman"/>
                  <w:noProof/>
                  <w:webHidden/>
                  <w:szCs w:val="28"/>
                </w:rPr>
                <w:tab/>
                <w:delText>56</w:delText>
              </w:r>
            </w:del>
          </w:moveTo>
        </w:p>
        <w:p w:rsidR="00470787" w:rsidRPr="00D01674" w:rsidDel="00D01674" w:rsidRDefault="00470787">
          <w:pPr>
            <w:pStyle w:val="24"/>
            <w:tabs>
              <w:tab w:val="left" w:pos="1100"/>
            </w:tabs>
            <w:rPr>
              <w:del w:id="439" w:author="Анастасия ." w:date="2023-05-21T16:15:00Z"/>
              <w:rFonts w:cs="Times New Roman"/>
              <w:noProof/>
              <w:szCs w:val="28"/>
            </w:rPr>
          </w:pPr>
          <w:moveTo w:id="440" w:author="Анастасия ." w:date="2023-05-21T15:42:00Z">
            <w:del w:id="441" w:author="Анастасия ." w:date="2023-05-21T16:15:00Z">
              <w:r w:rsidRPr="00D01674" w:rsidDel="00D01674">
                <w:rPr>
                  <w:rPrChange w:id="442" w:author="Анастасия ." w:date="2023-05-21T16:17:00Z">
                    <w:rPr>
                      <w:rStyle w:val="af3"/>
                      <w:rFonts w:eastAsia="Calibri" w:cs="Times New Roman"/>
                      <w:noProof/>
                      <w:szCs w:val="28"/>
                    </w:rPr>
                  </w:rPrChange>
                </w:rPr>
                <w:delText>2.2.3</w:delText>
              </w:r>
              <w:r w:rsidRPr="00D01674" w:rsidDel="00D01674">
                <w:rPr>
                  <w:rFonts w:cs="Times New Roman"/>
                  <w:noProof/>
                  <w:szCs w:val="28"/>
                </w:rPr>
                <w:tab/>
              </w:r>
              <w:r w:rsidRPr="00D01674" w:rsidDel="00D01674">
                <w:rPr>
                  <w:rPrChange w:id="443" w:author="Анастасия ." w:date="2023-05-21T16:17:00Z">
                    <w:rPr>
                      <w:rStyle w:val="af3"/>
                      <w:rFonts w:eastAsia="Calibri" w:cs="Times New Roman"/>
                      <w:noProof/>
                      <w:szCs w:val="28"/>
                    </w:rPr>
                  </w:rPrChange>
                </w:rPr>
                <w:delText>Интеграция ERP-систем с ИУС</w:delText>
              </w:r>
              <w:r w:rsidRPr="00D01674" w:rsidDel="00D01674">
                <w:rPr>
                  <w:rFonts w:cs="Times New Roman"/>
                  <w:noProof/>
                  <w:webHidden/>
                  <w:szCs w:val="28"/>
                </w:rPr>
                <w:tab/>
                <w:delText>59</w:delText>
              </w:r>
            </w:del>
          </w:moveTo>
        </w:p>
        <w:p w:rsidR="00470787" w:rsidRPr="00D01674" w:rsidDel="00D01674" w:rsidRDefault="00470787">
          <w:pPr>
            <w:pStyle w:val="14"/>
            <w:tabs>
              <w:tab w:val="left" w:pos="560"/>
              <w:tab w:val="right" w:leader="dot" w:pos="9628"/>
            </w:tabs>
            <w:spacing w:after="0"/>
            <w:ind w:firstLine="0"/>
            <w:rPr>
              <w:del w:id="444" w:author="Анастасия ." w:date="2023-05-21T16:15:00Z"/>
              <w:rFonts w:cs="Times New Roman"/>
              <w:noProof/>
              <w:szCs w:val="28"/>
            </w:rPr>
          </w:pPr>
          <w:moveTo w:id="445" w:author="Анастасия ." w:date="2023-05-21T15:42:00Z">
            <w:del w:id="446" w:author="Анастасия ." w:date="2023-05-21T16:15:00Z">
              <w:r w:rsidRPr="00D01674" w:rsidDel="00D01674">
                <w:rPr>
                  <w:rPrChange w:id="447" w:author="Анастасия ." w:date="2023-05-21T16:17:00Z">
                    <w:rPr>
                      <w:rStyle w:val="af3"/>
                      <w:rFonts w:cs="Times New Roman"/>
                      <w:noProof/>
                      <w:szCs w:val="28"/>
                    </w:rPr>
                  </w:rPrChange>
                </w:rPr>
                <w:delText>3</w:delText>
              </w:r>
              <w:r w:rsidRPr="00D01674" w:rsidDel="00D01674">
                <w:rPr>
                  <w:rFonts w:cs="Times New Roman"/>
                  <w:noProof/>
                  <w:szCs w:val="28"/>
                </w:rPr>
                <w:tab/>
              </w:r>
              <w:r w:rsidRPr="00D01674" w:rsidDel="00D01674">
                <w:rPr>
                  <w:rPrChange w:id="448" w:author="Анастасия ." w:date="2023-05-21T16:17:00Z">
                    <w:rPr>
                      <w:rStyle w:val="af3"/>
                      <w:rFonts w:cs="Times New Roman"/>
                      <w:noProof/>
                      <w:szCs w:val="28"/>
                    </w:rPr>
                  </w:rPrChange>
                </w:rPr>
                <w:delText>ПРОГРАММНАЯ РЕАЛИЗАЦИЯ</w:delText>
              </w:r>
              <w:r w:rsidRPr="00D01674" w:rsidDel="00D01674">
                <w:rPr>
                  <w:rFonts w:cs="Times New Roman"/>
                  <w:noProof/>
                  <w:webHidden/>
                  <w:szCs w:val="28"/>
                </w:rPr>
                <w:tab/>
                <w:delText>63</w:delText>
              </w:r>
            </w:del>
          </w:moveTo>
        </w:p>
        <w:p w:rsidR="00470787" w:rsidRPr="00D01674" w:rsidDel="00D01674" w:rsidRDefault="00470787">
          <w:pPr>
            <w:pStyle w:val="24"/>
            <w:tabs>
              <w:tab w:val="left" w:pos="880"/>
            </w:tabs>
            <w:rPr>
              <w:del w:id="449" w:author="Анастасия ." w:date="2023-05-21T16:15:00Z"/>
              <w:rFonts w:cs="Times New Roman"/>
              <w:noProof/>
              <w:szCs w:val="28"/>
            </w:rPr>
          </w:pPr>
          <w:moveTo w:id="450" w:author="Анастасия ." w:date="2023-05-21T15:42:00Z">
            <w:del w:id="451" w:author="Анастасия ." w:date="2023-05-21T16:15:00Z">
              <w:r w:rsidRPr="00D01674" w:rsidDel="00D01674">
                <w:rPr>
                  <w:rPrChange w:id="452" w:author="Анастасия ." w:date="2023-05-21T16:17:00Z">
                    <w:rPr>
                      <w:rStyle w:val="af3"/>
                      <w:rFonts w:cs="Times New Roman"/>
                      <w:noProof/>
                      <w:szCs w:val="28"/>
                    </w:rPr>
                  </w:rPrChange>
                </w:rPr>
                <w:delText>3.1</w:delText>
              </w:r>
              <w:r w:rsidRPr="00D01674" w:rsidDel="00D01674">
                <w:rPr>
                  <w:rFonts w:cs="Times New Roman"/>
                  <w:noProof/>
                  <w:szCs w:val="28"/>
                </w:rPr>
                <w:tab/>
              </w:r>
              <w:r w:rsidRPr="00D01674" w:rsidDel="00D01674">
                <w:rPr>
                  <w:rPrChange w:id="453" w:author="Анастасия ." w:date="2023-05-21T16:17:00Z">
                    <w:rPr>
                      <w:rStyle w:val="af3"/>
                      <w:rFonts w:cs="Times New Roman"/>
                      <w:noProof/>
                      <w:szCs w:val="28"/>
                    </w:rPr>
                  </w:rPrChange>
                </w:rPr>
                <w:delText>Разработка базы данных</w:delText>
              </w:r>
              <w:r w:rsidRPr="00D01674" w:rsidDel="00D01674">
                <w:rPr>
                  <w:rFonts w:cs="Times New Roman"/>
                  <w:noProof/>
                  <w:webHidden/>
                  <w:szCs w:val="28"/>
                </w:rPr>
                <w:tab/>
                <w:delText>63</w:delText>
              </w:r>
            </w:del>
          </w:moveTo>
        </w:p>
        <w:p w:rsidR="00470787" w:rsidRPr="00D01674" w:rsidDel="00D01674" w:rsidRDefault="00470787">
          <w:pPr>
            <w:pStyle w:val="24"/>
            <w:tabs>
              <w:tab w:val="left" w:pos="1100"/>
            </w:tabs>
            <w:rPr>
              <w:del w:id="454" w:author="Анастасия ." w:date="2023-05-21T16:15:00Z"/>
              <w:rFonts w:cs="Times New Roman"/>
              <w:noProof/>
              <w:szCs w:val="28"/>
            </w:rPr>
          </w:pPr>
          <w:moveTo w:id="455" w:author="Анастасия ." w:date="2023-05-21T15:42:00Z">
            <w:del w:id="456" w:author="Анастасия ." w:date="2023-05-21T16:15:00Z">
              <w:r w:rsidRPr="00D01674" w:rsidDel="00D01674">
                <w:rPr>
                  <w:rPrChange w:id="457" w:author="Анастасия ." w:date="2023-05-21T16:17:00Z">
                    <w:rPr>
                      <w:rStyle w:val="af3"/>
                      <w:rFonts w:eastAsia="Calibri" w:cs="Times New Roman"/>
                      <w:noProof/>
                      <w:szCs w:val="28"/>
                    </w:rPr>
                  </w:rPrChange>
                </w:rPr>
                <w:delText>3.1.1</w:delText>
              </w:r>
              <w:r w:rsidRPr="00D01674" w:rsidDel="00D01674">
                <w:rPr>
                  <w:rFonts w:cs="Times New Roman"/>
                  <w:noProof/>
                  <w:szCs w:val="28"/>
                </w:rPr>
                <w:tab/>
              </w:r>
              <w:r w:rsidRPr="00D01674" w:rsidDel="00D01674">
                <w:rPr>
                  <w:rPrChange w:id="458" w:author="Анастасия ." w:date="2023-05-21T16:17:00Z">
                    <w:rPr>
                      <w:rStyle w:val="af3"/>
                      <w:rFonts w:eastAsia="Calibri" w:cs="Times New Roman"/>
                      <w:noProof/>
                      <w:szCs w:val="28"/>
                    </w:rPr>
                  </w:rPrChange>
                </w:rPr>
                <w:delText>Описание средств проектирования и разработки</w:delText>
              </w:r>
              <w:r w:rsidRPr="00D01674" w:rsidDel="00D01674">
                <w:rPr>
                  <w:rFonts w:cs="Times New Roman"/>
                  <w:noProof/>
                  <w:webHidden/>
                  <w:szCs w:val="28"/>
                </w:rPr>
                <w:tab/>
                <w:delText>63</w:delText>
              </w:r>
            </w:del>
          </w:moveTo>
        </w:p>
        <w:p w:rsidR="00470787" w:rsidRPr="00D01674" w:rsidDel="00D01674" w:rsidRDefault="00470787">
          <w:pPr>
            <w:pStyle w:val="24"/>
            <w:tabs>
              <w:tab w:val="left" w:pos="1100"/>
            </w:tabs>
            <w:rPr>
              <w:del w:id="459" w:author="Анастасия ." w:date="2023-05-21T16:15:00Z"/>
              <w:rFonts w:cs="Times New Roman"/>
              <w:noProof/>
              <w:szCs w:val="28"/>
            </w:rPr>
          </w:pPr>
          <w:moveTo w:id="460" w:author="Анастасия ." w:date="2023-05-21T15:42:00Z">
            <w:del w:id="461" w:author="Анастасия ." w:date="2023-05-21T16:15:00Z">
              <w:r w:rsidRPr="00D01674" w:rsidDel="00D01674">
                <w:rPr>
                  <w:rPrChange w:id="462" w:author="Анастасия ." w:date="2023-05-21T16:17:00Z">
                    <w:rPr>
                      <w:rStyle w:val="af3"/>
                      <w:rFonts w:eastAsia="Calibri" w:cs="Times New Roman"/>
                      <w:noProof/>
                      <w:szCs w:val="28"/>
                    </w:rPr>
                  </w:rPrChange>
                </w:rPr>
                <w:delText>3.1.2</w:delText>
              </w:r>
              <w:r w:rsidRPr="00D01674" w:rsidDel="00D01674">
                <w:rPr>
                  <w:rFonts w:cs="Times New Roman"/>
                  <w:noProof/>
                  <w:szCs w:val="28"/>
                </w:rPr>
                <w:tab/>
              </w:r>
              <w:r w:rsidRPr="00D01674" w:rsidDel="00D01674">
                <w:rPr>
                  <w:rPrChange w:id="463" w:author="Анастасия ." w:date="2023-05-21T16:17:00Z">
                    <w:rPr>
                      <w:rStyle w:val="af3"/>
                      <w:rFonts w:eastAsia="Calibri" w:cs="Times New Roman"/>
                      <w:noProof/>
                      <w:szCs w:val="28"/>
                    </w:rPr>
                  </w:rPrChange>
                </w:rPr>
                <w:delText>Моделирование логической схемы базы данных</w:delText>
              </w:r>
              <w:r w:rsidRPr="00D01674" w:rsidDel="00D01674">
                <w:rPr>
                  <w:rFonts w:cs="Times New Roman"/>
                  <w:noProof/>
                  <w:webHidden/>
                  <w:szCs w:val="28"/>
                </w:rPr>
                <w:tab/>
                <w:delText>64</w:delText>
              </w:r>
            </w:del>
          </w:moveTo>
        </w:p>
        <w:p w:rsidR="00470787" w:rsidRPr="00D01674" w:rsidDel="00D01674" w:rsidRDefault="00470787">
          <w:pPr>
            <w:pStyle w:val="24"/>
            <w:tabs>
              <w:tab w:val="left" w:pos="1100"/>
            </w:tabs>
            <w:rPr>
              <w:del w:id="464" w:author="Анастасия ." w:date="2023-05-21T16:15:00Z"/>
              <w:rFonts w:cs="Times New Roman"/>
              <w:noProof/>
              <w:szCs w:val="28"/>
            </w:rPr>
          </w:pPr>
          <w:moveTo w:id="465" w:author="Анастасия ." w:date="2023-05-21T15:42:00Z">
            <w:del w:id="466" w:author="Анастасия ." w:date="2023-05-21T16:15:00Z">
              <w:r w:rsidRPr="00D01674" w:rsidDel="00D01674">
                <w:rPr>
                  <w:rPrChange w:id="467" w:author="Анастасия ." w:date="2023-05-21T16:17:00Z">
                    <w:rPr>
                      <w:rStyle w:val="af3"/>
                      <w:rFonts w:eastAsia="Calibri" w:cs="Times New Roman"/>
                      <w:noProof/>
                      <w:szCs w:val="28"/>
                    </w:rPr>
                  </w:rPrChange>
                </w:rPr>
                <w:delText>3.1.3</w:delText>
              </w:r>
              <w:r w:rsidRPr="00D01674" w:rsidDel="00D01674">
                <w:rPr>
                  <w:rFonts w:cs="Times New Roman"/>
                  <w:noProof/>
                  <w:szCs w:val="28"/>
                </w:rPr>
                <w:tab/>
              </w:r>
              <w:r w:rsidRPr="00D01674" w:rsidDel="00D01674">
                <w:rPr>
                  <w:rPrChange w:id="468" w:author="Анастасия ." w:date="2023-05-21T16:17:00Z">
                    <w:rPr>
                      <w:rStyle w:val="af3"/>
                      <w:rFonts w:eastAsia="Calibri" w:cs="Times New Roman"/>
                      <w:noProof/>
                      <w:szCs w:val="28"/>
                    </w:rPr>
                  </w:rPrChange>
                </w:rPr>
                <w:delText>Моделирование физической схемы базы данных</w:delText>
              </w:r>
              <w:r w:rsidRPr="00D01674" w:rsidDel="00D01674">
                <w:rPr>
                  <w:rFonts w:cs="Times New Roman"/>
                  <w:noProof/>
                  <w:webHidden/>
                  <w:szCs w:val="28"/>
                </w:rPr>
                <w:tab/>
                <w:delText>66</w:delText>
              </w:r>
            </w:del>
          </w:moveTo>
        </w:p>
        <w:p w:rsidR="00470787" w:rsidRPr="00D01674" w:rsidDel="00D01674" w:rsidRDefault="00470787">
          <w:pPr>
            <w:pStyle w:val="24"/>
            <w:tabs>
              <w:tab w:val="left" w:pos="880"/>
            </w:tabs>
            <w:rPr>
              <w:del w:id="469" w:author="Анастасия ." w:date="2023-05-21T16:15:00Z"/>
              <w:rFonts w:cs="Times New Roman"/>
              <w:noProof/>
              <w:szCs w:val="28"/>
            </w:rPr>
          </w:pPr>
          <w:moveTo w:id="470" w:author="Анастасия ." w:date="2023-05-21T15:42:00Z">
            <w:del w:id="471" w:author="Анастасия ." w:date="2023-05-21T16:15:00Z">
              <w:r w:rsidRPr="00D01674" w:rsidDel="00D01674">
                <w:rPr>
                  <w:rPrChange w:id="472" w:author="Анастасия ." w:date="2023-05-21T16:17:00Z">
                    <w:rPr>
                      <w:rStyle w:val="af3"/>
                      <w:rFonts w:cs="Times New Roman"/>
                      <w:noProof/>
                      <w:szCs w:val="28"/>
                    </w:rPr>
                  </w:rPrChange>
                </w:rPr>
                <w:delText>3.2</w:delText>
              </w:r>
              <w:r w:rsidRPr="00D01674" w:rsidDel="00D01674">
                <w:rPr>
                  <w:rFonts w:cs="Times New Roman"/>
                  <w:noProof/>
                  <w:szCs w:val="28"/>
                </w:rPr>
                <w:tab/>
              </w:r>
              <w:r w:rsidRPr="00D01674" w:rsidDel="00D01674">
                <w:rPr>
                  <w:rPrChange w:id="473" w:author="Анастасия ." w:date="2023-05-21T16:17:00Z">
                    <w:rPr>
                      <w:rStyle w:val="af3"/>
                      <w:rFonts w:cs="Times New Roman"/>
                      <w:noProof/>
                      <w:szCs w:val="28"/>
                    </w:rPr>
                  </w:rPrChange>
                </w:rPr>
                <w:delText>Разработка алгоритма функционирования информационно-управляющей системы</w:delText>
              </w:r>
              <w:r w:rsidRPr="00D01674" w:rsidDel="00D01674">
                <w:rPr>
                  <w:rFonts w:cs="Times New Roman"/>
                  <w:noProof/>
                  <w:webHidden/>
                  <w:szCs w:val="28"/>
                </w:rPr>
                <w:tab/>
                <w:delText>68</w:delText>
              </w:r>
            </w:del>
          </w:moveTo>
        </w:p>
        <w:p w:rsidR="00470787" w:rsidRPr="00D01674" w:rsidDel="00D01674" w:rsidRDefault="00470787">
          <w:pPr>
            <w:pStyle w:val="24"/>
            <w:tabs>
              <w:tab w:val="left" w:pos="880"/>
            </w:tabs>
            <w:rPr>
              <w:del w:id="474" w:author="Анастасия ." w:date="2023-05-21T16:15:00Z"/>
              <w:rFonts w:cs="Times New Roman"/>
              <w:noProof/>
              <w:szCs w:val="28"/>
            </w:rPr>
          </w:pPr>
          <w:moveTo w:id="475" w:author="Анастасия ." w:date="2023-05-21T15:42:00Z">
            <w:del w:id="476" w:author="Анастасия ." w:date="2023-05-21T16:15:00Z">
              <w:r w:rsidRPr="00D01674" w:rsidDel="00D01674">
                <w:rPr>
                  <w:rPrChange w:id="477" w:author="Анастасия ." w:date="2023-05-21T16:17:00Z">
                    <w:rPr>
                      <w:rStyle w:val="af3"/>
                      <w:rFonts w:cs="Times New Roman"/>
                      <w:noProof/>
                      <w:szCs w:val="28"/>
                    </w:rPr>
                  </w:rPrChange>
                </w:rPr>
                <w:delText>3.3</w:delText>
              </w:r>
              <w:r w:rsidRPr="00D01674" w:rsidDel="00D01674">
                <w:rPr>
                  <w:rFonts w:cs="Times New Roman"/>
                  <w:noProof/>
                  <w:szCs w:val="28"/>
                </w:rPr>
                <w:tab/>
              </w:r>
              <w:r w:rsidRPr="00D01674" w:rsidDel="00D01674">
                <w:rPr>
                  <w:rPrChange w:id="478" w:author="Анастасия ." w:date="2023-05-21T16:17:00Z">
                    <w:rPr>
                      <w:rStyle w:val="af3"/>
                      <w:rFonts w:cs="Times New Roman"/>
                      <w:noProof/>
                      <w:szCs w:val="28"/>
                    </w:rPr>
                  </w:rPrChange>
                </w:rPr>
                <w:delText>Разработка программного обеспечения</w:delText>
              </w:r>
              <w:r w:rsidRPr="00D01674" w:rsidDel="00D01674">
                <w:rPr>
                  <w:rFonts w:cs="Times New Roman"/>
                  <w:noProof/>
                  <w:webHidden/>
                  <w:szCs w:val="28"/>
                </w:rPr>
                <w:tab/>
                <w:delText>71</w:delText>
              </w:r>
            </w:del>
          </w:moveTo>
        </w:p>
        <w:p w:rsidR="00470787" w:rsidRPr="00D01674" w:rsidDel="00D01674" w:rsidRDefault="00470787">
          <w:pPr>
            <w:pStyle w:val="24"/>
            <w:tabs>
              <w:tab w:val="left" w:pos="1100"/>
            </w:tabs>
            <w:rPr>
              <w:del w:id="479" w:author="Анастасия ." w:date="2023-05-21T16:15:00Z"/>
              <w:rFonts w:cs="Times New Roman"/>
              <w:noProof/>
              <w:szCs w:val="28"/>
            </w:rPr>
          </w:pPr>
          <w:moveTo w:id="480" w:author="Анастасия ." w:date="2023-05-21T15:42:00Z">
            <w:del w:id="481" w:author="Анастасия ." w:date="2023-05-21T16:15:00Z">
              <w:r w:rsidRPr="00D01674" w:rsidDel="00D01674">
                <w:rPr>
                  <w:rPrChange w:id="482" w:author="Анастасия ." w:date="2023-05-21T16:17:00Z">
                    <w:rPr>
                      <w:rStyle w:val="af3"/>
                      <w:rFonts w:eastAsia="Calibri" w:cs="Times New Roman"/>
                      <w:noProof/>
                      <w:szCs w:val="28"/>
                    </w:rPr>
                  </w:rPrChange>
                </w:rPr>
                <w:delText>3.3.1</w:delText>
              </w:r>
              <w:r w:rsidRPr="00D01674" w:rsidDel="00D01674">
                <w:rPr>
                  <w:rFonts w:cs="Times New Roman"/>
                  <w:noProof/>
                  <w:szCs w:val="28"/>
                </w:rPr>
                <w:tab/>
              </w:r>
              <w:r w:rsidRPr="00D01674" w:rsidDel="00D01674">
                <w:rPr>
                  <w:rPrChange w:id="483" w:author="Анастасия ." w:date="2023-05-21T16:17:00Z">
                    <w:rPr>
                      <w:rStyle w:val="af3"/>
                      <w:rFonts w:eastAsia="Calibri" w:cs="Times New Roman"/>
                      <w:noProof/>
                      <w:szCs w:val="28"/>
                    </w:rPr>
                  </w:rPrChange>
                </w:rPr>
                <w:delText>Описание разработки</w:delText>
              </w:r>
              <w:r w:rsidRPr="00D01674" w:rsidDel="00D01674">
                <w:rPr>
                  <w:rFonts w:cs="Times New Roman"/>
                  <w:noProof/>
                  <w:webHidden/>
                  <w:szCs w:val="28"/>
                </w:rPr>
                <w:tab/>
                <w:delText>71</w:delText>
              </w:r>
            </w:del>
          </w:moveTo>
        </w:p>
        <w:p w:rsidR="00470787" w:rsidRPr="00D01674" w:rsidDel="00D01674" w:rsidRDefault="00470787">
          <w:pPr>
            <w:pStyle w:val="24"/>
            <w:tabs>
              <w:tab w:val="left" w:pos="880"/>
            </w:tabs>
            <w:rPr>
              <w:del w:id="484" w:author="Анастасия ." w:date="2023-05-21T16:15:00Z"/>
              <w:rFonts w:cs="Times New Roman"/>
              <w:noProof/>
              <w:szCs w:val="28"/>
            </w:rPr>
          </w:pPr>
          <w:moveTo w:id="485" w:author="Анастасия ." w:date="2023-05-21T15:42:00Z">
            <w:del w:id="486" w:author="Анастасия ." w:date="2023-05-21T16:15:00Z">
              <w:r w:rsidRPr="00D01674" w:rsidDel="00D01674">
                <w:rPr>
                  <w:rPrChange w:id="487" w:author="Анастасия ." w:date="2023-05-21T16:17:00Z">
                    <w:rPr>
                      <w:rStyle w:val="af3"/>
                      <w:rFonts w:cs="Times New Roman"/>
                      <w:noProof/>
                      <w:szCs w:val="28"/>
                    </w:rPr>
                  </w:rPrChange>
                </w:rPr>
                <w:delText>3.4</w:delText>
              </w:r>
              <w:r w:rsidRPr="00D01674" w:rsidDel="00D01674">
                <w:rPr>
                  <w:rFonts w:cs="Times New Roman"/>
                  <w:noProof/>
                  <w:szCs w:val="28"/>
                </w:rPr>
                <w:tab/>
              </w:r>
              <w:r w:rsidRPr="00D01674" w:rsidDel="00D01674">
                <w:rPr>
                  <w:rPrChange w:id="488" w:author="Анастасия ." w:date="2023-05-21T16:17:00Z">
                    <w:rPr>
                      <w:rStyle w:val="af3"/>
                      <w:rFonts w:cs="Times New Roman"/>
                      <w:noProof/>
                      <w:szCs w:val="28"/>
                    </w:rPr>
                  </w:rPrChange>
                </w:rPr>
                <w:delText>Верификация программного обеспечения</w:delText>
              </w:r>
              <w:r w:rsidRPr="00D01674" w:rsidDel="00D01674">
                <w:rPr>
                  <w:rFonts w:cs="Times New Roman"/>
                  <w:noProof/>
                  <w:webHidden/>
                  <w:szCs w:val="28"/>
                </w:rPr>
                <w:tab/>
                <w:delText>73</w:delText>
              </w:r>
            </w:del>
          </w:moveTo>
        </w:p>
        <w:p w:rsidR="00470787" w:rsidRPr="00D01674" w:rsidDel="00D01674" w:rsidRDefault="00470787">
          <w:pPr>
            <w:pStyle w:val="24"/>
            <w:tabs>
              <w:tab w:val="left" w:pos="1100"/>
            </w:tabs>
            <w:rPr>
              <w:del w:id="489" w:author="Анастасия ." w:date="2023-05-21T16:15:00Z"/>
              <w:rFonts w:cs="Times New Roman"/>
              <w:noProof/>
              <w:szCs w:val="28"/>
            </w:rPr>
          </w:pPr>
          <w:moveTo w:id="490" w:author="Анастасия ." w:date="2023-05-21T15:42:00Z">
            <w:del w:id="491" w:author="Анастасия ." w:date="2023-05-21T16:15:00Z">
              <w:r w:rsidRPr="00D01674" w:rsidDel="00D01674">
                <w:rPr>
                  <w:rPrChange w:id="492" w:author="Анастасия ." w:date="2023-05-21T16:17:00Z">
                    <w:rPr>
                      <w:rStyle w:val="af3"/>
                      <w:rFonts w:eastAsia="Calibri" w:cs="Times New Roman"/>
                      <w:noProof/>
                      <w:szCs w:val="28"/>
                    </w:rPr>
                  </w:rPrChange>
                </w:rPr>
                <w:delText>3.4.1</w:delText>
              </w:r>
              <w:r w:rsidRPr="00D01674" w:rsidDel="00D01674">
                <w:rPr>
                  <w:rFonts w:cs="Times New Roman"/>
                  <w:noProof/>
                  <w:szCs w:val="28"/>
                </w:rPr>
                <w:tab/>
              </w:r>
              <w:r w:rsidRPr="00D01674" w:rsidDel="00D01674">
                <w:rPr>
                  <w:rPrChange w:id="493" w:author="Анастасия ." w:date="2023-05-21T16:17:00Z">
                    <w:rPr>
                      <w:rStyle w:val="af3"/>
                      <w:rFonts w:eastAsia="Calibri" w:cs="Times New Roman"/>
                      <w:noProof/>
                      <w:szCs w:val="28"/>
                    </w:rPr>
                  </w:rPrChange>
                </w:rPr>
                <w:delText>Тестирование</w:delText>
              </w:r>
              <w:r w:rsidRPr="00D01674" w:rsidDel="00D01674">
                <w:rPr>
                  <w:rFonts w:cs="Times New Roman"/>
                  <w:noProof/>
                  <w:webHidden/>
                  <w:szCs w:val="28"/>
                </w:rPr>
                <w:tab/>
                <w:delText>73</w:delText>
              </w:r>
            </w:del>
          </w:moveTo>
        </w:p>
        <w:p w:rsidR="00470787" w:rsidRPr="00D01674" w:rsidDel="00D01674" w:rsidRDefault="00470787">
          <w:pPr>
            <w:pStyle w:val="14"/>
            <w:tabs>
              <w:tab w:val="left" w:pos="560"/>
              <w:tab w:val="right" w:leader="dot" w:pos="9628"/>
            </w:tabs>
            <w:spacing w:after="0"/>
            <w:ind w:firstLine="0"/>
            <w:rPr>
              <w:del w:id="494" w:author="Анастасия ." w:date="2023-05-21T16:15:00Z"/>
              <w:rFonts w:cs="Times New Roman"/>
              <w:noProof/>
              <w:szCs w:val="28"/>
            </w:rPr>
          </w:pPr>
          <w:moveTo w:id="495" w:author="Анастасия ." w:date="2023-05-21T15:42:00Z">
            <w:del w:id="496" w:author="Анастасия ." w:date="2023-05-21T16:15:00Z">
              <w:r w:rsidRPr="00D01674" w:rsidDel="00D01674">
                <w:rPr>
                  <w:rPrChange w:id="497" w:author="Анастасия ." w:date="2023-05-21T16:17:00Z">
                    <w:rPr>
                      <w:rStyle w:val="af3"/>
                      <w:rFonts w:cs="Times New Roman"/>
                      <w:noProof/>
                      <w:szCs w:val="28"/>
                    </w:rPr>
                  </w:rPrChange>
                </w:rPr>
                <w:delText>4</w:delText>
              </w:r>
              <w:r w:rsidRPr="00D01674" w:rsidDel="00D01674">
                <w:rPr>
                  <w:rFonts w:cs="Times New Roman"/>
                  <w:noProof/>
                  <w:szCs w:val="28"/>
                </w:rPr>
                <w:tab/>
              </w:r>
              <w:r w:rsidRPr="00D01674" w:rsidDel="00D01674">
                <w:rPr>
                  <w:rPrChange w:id="498" w:author="Анастасия ." w:date="2023-05-21T16:17:00Z">
                    <w:rPr>
                      <w:rStyle w:val="af3"/>
                      <w:rFonts w:cs="Times New Roman"/>
                      <w:noProof/>
                      <w:szCs w:val="28"/>
                    </w:rPr>
                  </w:rPrChange>
                </w:rPr>
                <w:delText>ЭКОНОМИЧЕСКИЙ РАЗДЕЛ</w:delText>
              </w:r>
              <w:r w:rsidRPr="00D01674" w:rsidDel="00D01674">
                <w:rPr>
                  <w:rFonts w:cs="Times New Roman"/>
                  <w:noProof/>
                  <w:webHidden/>
                  <w:szCs w:val="28"/>
                </w:rPr>
                <w:tab/>
                <w:delText>81</w:delText>
              </w:r>
            </w:del>
          </w:moveTo>
        </w:p>
        <w:p w:rsidR="00470787" w:rsidRPr="00D01674" w:rsidDel="00D01674" w:rsidRDefault="00470787">
          <w:pPr>
            <w:pStyle w:val="24"/>
            <w:tabs>
              <w:tab w:val="left" w:pos="880"/>
            </w:tabs>
            <w:rPr>
              <w:del w:id="499" w:author="Анастасия ." w:date="2023-05-21T16:15:00Z"/>
              <w:rFonts w:cs="Times New Roman"/>
              <w:noProof/>
              <w:szCs w:val="28"/>
            </w:rPr>
          </w:pPr>
          <w:moveTo w:id="500" w:author="Анастасия ." w:date="2023-05-21T15:42:00Z">
            <w:del w:id="501" w:author="Анастасия ." w:date="2023-05-21T16:15:00Z">
              <w:r w:rsidRPr="00D01674" w:rsidDel="00D01674">
                <w:rPr>
                  <w:rPrChange w:id="502" w:author="Анастасия ." w:date="2023-05-21T16:17:00Z">
                    <w:rPr>
                      <w:rStyle w:val="af3"/>
                      <w:rFonts w:cs="Times New Roman"/>
                      <w:noProof/>
                      <w:szCs w:val="28"/>
                    </w:rPr>
                  </w:rPrChange>
                </w:rPr>
                <w:delText>4.1</w:delText>
              </w:r>
              <w:r w:rsidRPr="00D01674" w:rsidDel="00D01674">
                <w:rPr>
                  <w:rFonts w:cs="Times New Roman"/>
                  <w:noProof/>
                  <w:szCs w:val="28"/>
                </w:rPr>
                <w:tab/>
              </w:r>
              <w:r w:rsidRPr="00D01674" w:rsidDel="00D01674">
                <w:rPr>
                  <w:rPrChange w:id="503" w:author="Анастасия ." w:date="2023-05-21T16:17:00Z">
                    <w:rPr>
                      <w:rStyle w:val="af3"/>
                      <w:rFonts w:cs="Times New Roman"/>
                      <w:noProof/>
                      <w:szCs w:val="28"/>
                    </w:rPr>
                  </w:rPrChange>
                </w:rPr>
                <w:delText>Организация и планирование работ по теме</w:delText>
              </w:r>
              <w:r w:rsidRPr="00D01674" w:rsidDel="00D01674">
                <w:rPr>
                  <w:rFonts w:cs="Times New Roman"/>
                  <w:noProof/>
                  <w:webHidden/>
                  <w:szCs w:val="28"/>
                </w:rPr>
                <w:tab/>
                <w:delText>81</w:delText>
              </w:r>
            </w:del>
          </w:moveTo>
        </w:p>
        <w:p w:rsidR="00470787" w:rsidRPr="00D01674" w:rsidDel="00D01674" w:rsidRDefault="00470787">
          <w:pPr>
            <w:pStyle w:val="24"/>
            <w:tabs>
              <w:tab w:val="left" w:pos="1100"/>
            </w:tabs>
            <w:rPr>
              <w:del w:id="504" w:author="Анастасия ." w:date="2023-05-21T16:15:00Z"/>
              <w:rFonts w:cs="Times New Roman"/>
              <w:noProof/>
              <w:szCs w:val="28"/>
            </w:rPr>
          </w:pPr>
          <w:moveTo w:id="505" w:author="Анастасия ." w:date="2023-05-21T15:42:00Z">
            <w:del w:id="506" w:author="Анастасия ." w:date="2023-05-21T16:15:00Z">
              <w:r w:rsidRPr="00D01674" w:rsidDel="00D01674">
                <w:rPr>
                  <w:rPrChange w:id="507" w:author="Анастасия ." w:date="2023-05-21T16:17:00Z">
                    <w:rPr>
                      <w:rStyle w:val="af3"/>
                      <w:rFonts w:eastAsia="Calibri" w:cs="Times New Roman"/>
                      <w:noProof/>
                      <w:szCs w:val="28"/>
                    </w:rPr>
                  </w:rPrChange>
                </w:rPr>
                <w:delText>4.1.1</w:delText>
              </w:r>
              <w:r w:rsidRPr="00D01674" w:rsidDel="00D01674">
                <w:rPr>
                  <w:rFonts w:cs="Times New Roman"/>
                  <w:noProof/>
                  <w:szCs w:val="28"/>
                </w:rPr>
                <w:tab/>
              </w:r>
              <w:r w:rsidRPr="00D01674" w:rsidDel="00D01674">
                <w:rPr>
                  <w:rPrChange w:id="508" w:author="Анастасия ." w:date="2023-05-21T16:17:00Z">
                    <w:rPr>
                      <w:rStyle w:val="af3"/>
                      <w:rFonts w:eastAsia="Calibri" w:cs="Times New Roman"/>
                      <w:noProof/>
                      <w:szCs w:val="28"/>
                    </w:rPr>
                  </w:rPrChange>
                </w:rPr>
                <w:delText>Организация работ</w:delText>
              </w:r>
              <w:r w:rsidRPr="00D01674" w:rsidDel="00D01674">
                <w:rPr>
                  <w:rFonts w:cs="Times New Roman"/>
                  <w:noProof/>
                  <w:webHidden/>
                  <w:szCs w:val="28"/>
                </w:rPr>
                <w:tab/>
                <w:delText>81</w:delText>
              </w:r>
            </w:del>
          </w:moveTo>
        </w:p>
        <w:p w:rsidR="00470787" w:rsidRPr="00D01674" w:rsidDel="00D01674" w:rsidRDefault="00470787">
          <w:pPr>
            <w:pStyle w:val="24"/>
            <w:tabs>
              <w:tab w:val="left" w:pos="1100"/>
            </w:tabs>
            <w:rPr>
              <w:del w:id="509" w:author="Анастасия ." w:date="2023-05-21T16:15:00Z"/>
              <w:rFonts w:cs="Times New Roman"/>
              <w:noProof/>
              <w:szCs w:val="28"/>
            </w:rPr>
          </w:pPr>
          <w:moveTo w:id="510" w:author="Анастасия ." w:date="2023-05-21T15:42:00Z">
            <w:del w:id="511" w:author="Анастасия ." w:date="2023-05-21T16:15:00Z">
              <w:r w:rsidRPr="00D01674" w:rsidDel="00D01674">
                <w:rPr>
                  <w:rPrChange w:id="512" w:author="Анастасия ." w:date="2023-05-21T16:17:00Z">
                    <w:rPr>
                      <w:rStyle w:val="af3"/>
                      <w:rFonts w:eastAsia="Calibri" w:cs="Times New Roman"/>
                      <w:noProof/>
                      <w:szCs w:val="28"/>
                    </w:rPr>
                  </w:rPrChange>
                </w:rPr>
                <w:delText>4.1.2</w:delText>
              </w:r>
              <w:r w:rsidRPr="00D01674" w:rsidDel="00D01674">
                <w:rPr>
                  <w:rFonts w:cs="Times New Roman"/>
                  <w:noProof/>
                  <w:szCs w:val="28"/>
                </w:rPr>
                <w:tab/>
              </w:r>
              <w:r w:rsidRPr="00D01674" w:rsidDel="00D01674">
                <w:rPr>
                  <w:rPrChange w:id="513" w:author="Анастасия ." w:date="2023-05-21T16:17:00Z">
                    <w:rPr>
                      <w:rStyle w:val="af3"/>
                      <w:rFonts w:eastAsia="Calibri" w:cs="Times New Roman"/>
                      <w:noProof/>
                      <w:szCs w:val="28"/>
                    </w:rPr>
                  </w:rPrChange>
                </w:rPr>
                <w:delText>График проведения работ</w:delText>
              </w:r>
              <w:r w:rsidRPr="00D01674" w:rsidDel="00D01674">
                <w:rPr>
                  <w:rFonts w:cs="Times New Roman"/>
                  <w:noProof/>
                  <w:webHidden/>
                  <w:szCs w:val="28"/>
                </w:rPr>
                <w:tab/>
                <w:delText>82</w:delText>
              </w:r>
            </w:del>
          </w:moveTo>
        </w:p>
        <w:p w:rsidR="00470787" w:rsidRPr="00D01674" w:rsidDel="00D01674" w:rsidRDefault="00470787">
          <w:pPr>
            <w:pStyle w:val="24"/>
            <w:tabs>
              <w:tab w:val="left" w:pos="880"/>
            </w:tabs>
            <w:rPr>
              <w:del w:id="514" w:author="Анастасия ." w:date="2023-05-21T16:15:00Z"/>
              <w:rFonts w:cs="Times New Roman"/>
              <w:noProof/>
              <w:szCs w:val="28"/>
            </w:rPr>
          </w:pPr>
          <w:moveTo w:id="515" w:author="Анастасия ." w:date="2023-05-21T15:42:00Z">
            <w:del w:id="516" w:author="Анастасия ." w:date="2023-05-21T16:15:00Z">
              <w:r w:rsidRPr="00D01674" w:rsidDel="00D01674">
                <w:rPr>
                  <w:rPrChange w:id="517" w:author="Анастасия ." w:date="2023-05-21T16:17:00Z">
                    <w:rPr>
                      <w:rStyle w:val="af3"/>
                      <w:rFonts w:cs="Times New Roman"/>
                      <w:noProof/>
                      <w:szCs w:val="28"/>
                    </w:rPr>
                  </w:rPrChange>
                </w:rPr>
                <w:delText>4.2</w:delText>
              </w:r>
              <w:r w:rsidRPr="00D01674" w:rsidDel="00D01674">
                <w:rPr>
                  <w:rFonts w:cs="Times New Roman"/>
                  <w:noProof/>
                  <w:szCs w:val="28"/>
                </w:rPr>
                <w:tab/>
              </w:r>
              <w:r w:rsidRPr="00D01674" w:rsidDel="00D01674">
                <w:rPr>
                  <w:rPrChange w:id="518" w:author="Анастасия ." w:date="2023-05-21T16:17:00Z">
                    <w:rPr>
                      <w:rStyle w:val="af3"/>
                      <w:rFonts w:cs="Times New Roman"/>
                      <w:noProof/>
                      <w:szCs w:val="28"/>
                    </w:rPr>
                  </w:rPrChange>
                </w:rPr>
                <w:delText>Расчет стоимости проведения работ по теме</w:delText>
              </w:r>
              <w:r w:rsidRPr="00D01674" w:rsidDel="00D01674">
                <w:rPr>
                  <w:rFonts w:cs="Times New Roman"/>
                  <w:noProof/>
                  <w:webHidden/>
                  <w:szCs w:val="28"/>
                </w:rPr>
                <w:tab/>
                <w:delText>83</w:delText>
              </w:r>
            </w:del>
          </w:moveTo>
        </w:p>
        <w:p w:rsidR="00470787" w:rsidRPr="00D01674" w:rsidDel="00D01674" w:rsidRDefault="00470787">
          <w:pPr>
            <w:pStyle w:val="24"/>
            <w:tabs>
              <w:tab w:val="left" w:pos="1100"/>
            </w:tabs>
            <w:rPr>
              <w:del w:id="519" w:author="Анастасия ." w:date="2023-05-21T16:15:00Z"/>
              <w:rFonts w:cs="Times New Roman"/>
              <w:noProof/>
              <w:szCs w:val="28"/>
            </w:rPr>
          </w:pPr>
          <w:moveTo w:id="520" w:author="Анастасия ." w:date="2023-05-21T15:42:00Z">
            <w:del w:id="521" w:author="Анастасия ." w:date="2023-05-21T16:15:00Z">
              <w:r w:rsidRPr="00D01674" w:rsidDel="00D01674">
                <w:rPr>
                  <w:rPrChange w:id="522" w:author="Анастасия ." w:date="2023-05-21T16:17:00Z">
                    <w:rPr>
                      <w:rStyle w:val="af3"/>
                      <w:rFonts w:eastAsia="Calibri" w:cs="Times New Roman"/>
                      <w:noProof/>
                      <w:szCs w:val="28"/>
                    </w:rPr>
                  </w:rPrChange>
                </w:rPr>
                <w:delText>4.2.1</w:delText>
              </w:r>
              <w:r w:rsidRPr="00D01674" w:rsidDel="00D01674">
                <w:rPr>
                  <w:rFonts w:cs="Times New Roman"/>
                  <w:noProof/>
                  <w:szCs w:val="28"/>
                </w:rPr>
                <w:tab/>
              </w:r>
              <w:r w:rsidRPr="00D01674" w:rsidDel="00D01674">
                <w:rPr>
                  <w:rPrChange w:id="523" w:author="Анастасия ." w:date="2023-05-21T16:17:00Z">
                    <w:rPr>
                      <w:rStyle w:val="af3"/>
                      <w:rFonts w:eastAsia="Calibri" w:cs="Times New Roman"/>
                      <w:noProof/>
                      <w:szCs w:val="28"/>
                    </w:rPr>
                  </w:rPrChange>
                </w:rPr>
                <w:delText>Первая статья «Материалы, покупные изделия и полуфабрикаты»</w:delText>
              </w:r>
              <w:r w:rsidRPr="00D01674" w:rsidDel="00D01674">
                <w:rPr>
                  <w:rFonts w:cs="Times New Roman"/>
                  <w:noProof/>
                  <w:webHidden/>
                  <w:szCs w:val="28"/>
                </w:rPr>
                <w:tab/>
                <w:delText>83</w:delText>
              </w:r>
            </w:del>
          </w:moveTo>
        </w:p>
        <w:p w:rsidR="00470787" w:rsidRPr="00D01674" w:rsidDel="00D01674" w:rsidRDefault="00470787">
          <w:pPr>
            <w:pStyle w:val="24"/>
            <w:tabs>
              <w:tab w:val="left" w:pos="1100"/>
            </w:tabs>
            <w:rPr>
              <w:del w:id="524" w:author="Анастасия ." w:date="2023-05-21T16:15:00Z"/>
              <w:rFonts w:cs="Times New Roman"/>
              <w:noProof/>
              <w:szCs w:val="28"/>
            </w:rPr>
          </w:pPr>
          <w:moveTo w:id="525" w:author="Анастасия ." w:date="2023-05-21T15:42:00Z">
            <w:del w:id="526" w:author="Анастасия ." w:date="2023-05-21T16:15:00Z">
              <w:r w:rsidRPr="00D01674" w:rsidDel="00D01674">
                <w:rPr>
                  <w:rPrChange w:id="527" w:author="Анастасия ." w:date="2023-05-21T16:17:00Z">
                    <w:rPr>
                      <w:rStyle w:val="af3"/>
                      <w:rFonts w:eastAsia="Calibri" w:cs="Times New Roman"/>
                      <w:noProof/>
                      <w:szCs w:val="28"/>
                    </w:rPr>
                  </w:rPrChange>
                </w:rPr>
                <w:delText>4.2.2</w:delText>
              </w:r>
              <w:r w:rsidRPr="00D01674" w:rsidDel="00D01674">
                <w:rPr>
                  <w:rFonts w:cs="Times New Roman"/>
                  <w:noProof/>
                  <w:szCs w:val="28"/>
                </w:rPr>
                <w:tab/>
              </w:r>
              <w:r w:rsidRPr="00D01674" w:rsidDel="00D01674">
                <w:rPr>
                  <w:rPrChange w:id="528" w:author="Анастасия ." w:date="2023-05-21T16:17:00Z">
                    <w:rPr>
                      <w:rStyle w:val="af3"/>
                      <w:rFonts w:eastAsia="Calibri" w:cs="Times New Roman"/>
                      <w:noProof/>
                      <w:szCs w:val="28"/>
                    </w:rPr>
                  </w:rPrChange>
                </w:rPr>
                <w:delText>Вторая статья «Специальное оборудование»</w:delText>
              </w:r>
              <w:r w:rsidRPr="00D01674" w:rsidDel="00D01674">
                <w:rPr>
                  <w:rFonts w:cs="Times New Roman"/>
                  <w:noProof/>
                  <w:webHidden/>
                  <w:szCs w:val="28"/>
                </w:rPr>
                <w:tab/>
                <w:delText>84</w:delText>
              </w:r>
            </w:del>
          </w:moveTo>
        </w:p>
        <w:p w:rsidR="00470787" w:rsidRPr="00D01674" w:rsidDel="00D01674" w:rsidRDefault="00470787">
          <w:pPr>
            <w:pStyle w:val="24"/>
            <w:tabs>
              <w:tab w:val="left" w:pos="1100"/>
            </w:tabs>
            <w:rPr>
              <w:del w:id="529" w:author="Анастасия ." w:date="2023-05-21T16:15:00Z"/>
              <w:rFonts w:cs="Times New Roman"/>
              <w:noProof/>
              <w:szCs w:val="28"/>
            </w:rPr>
          </w:pPr>
          <w:moveTo w:id="530" w:author="Анастасия ." w:date="2023-05-21T15:42:00Z">
            <w:del w:id="531" w:author="Анастасия ." w:date="2023-05-21T16:15:00Z">
              <w:r w:rsidRPr="00D01674" w:rsidDel="00D01674">
                <w:rPr>
                  <w:rPrChange w:id="532" w:author="Анастасия ." w:date="2023-05-21T16:17:00Z">
                    <w:rPr>
                      <w:rStyle w:val="af3"/>
                      <w:rFonts w:eastAsia="Calibri" w:cs="Times New Roman"/>
                      <w:noProof/>
                      <w:szCs w:val="28"/>
                    </w:rPr>
                  </w:rPrChange>
                </w:rPr>
                <w:delText>4.2.3</w:delText>
              </w:r>
              <w:r w:rsidRPr="00D01674" w:rsidDel="00D01674">
                <w:rPr>
                  <w:rFonts w:cs="Times New Roman"/>
                  <w:noProof/>
                  <w:szCs w:val="28"/>
                </w:rPr>
                <w:tab/>
              </w:r>
              <w:r w:rsidRPr="00D01674" w:rsidDel="00D01674">
                <w:rPr>
                  <w:rPrChange w:id="533" w:author="Анастасия ." w:date="2023-05-21T16:17:00Z">
                    <w:rPr>
                      <w:rStyle w:val="af3"/>
                      <w:rFonts w:eastAsia="Calibri" w:cs="Times New Roman"/>
                      <w:noProof/>
                      <w:szCs w:val="28"/>
                    </w:rPr>
                  </w:rPrChange>
                </w:rPr>
                <w:delText>Третья статья «Основная заработная плата»</w:delText>
              </w:r>
              <w:r w:rsidRPr="00D01674" w:rsidDel="00D01674">
                <w:rPr>
                  <w:rFonts w:cs="Times New Roman"/>
                  <w:noProof/>
                  <w:webHidden/>
                  <w:szCs w:val="28"/>
                </w:rPr>
                <w:tab/>
                <w:delText>84</w:delText>
              </w:r>
            </w:del>
          </w:moveTo>
        </w:p>
        <w:p w:rsidR="00470787" w:rsidRPr="00D01674" w:rsidDel="00D01674" w:rsidRDefault="00470787">
          <w:pPr>
            <w:pStyle w:val="24"/>
            <w:tabs>
              <w:tab w:val="left" w:pos="1100"/>
            </w:tabs>
            <w:rPr>
              <w:del w:id="534" w:author="Анастасия ." w:date="2023-05-21T16:15:00Z"/>
              <w:rFonts w:cs="Times New Roman"/>
              <w:noProof/>
              <w:szCs w:val="28"/>
            </w:rPr>
          </w:pPr>
          <w:moveTo w:id="535" w:author="Анастасия ." w:date="2023-05-21T15:42:00Z">
            <w:del w:id="536" w:author="Анастасия ." w:date="2023-05-21T16:15:00Z">
              <w:r w:rsidRPr="00D01674" w:rsidDel="00D01674">
                <w:rPr>
                  <w:rPrChange w:id="537" w:author="Анастасия ." w:date="2023-05-21T16:17:00Z">
                    <w:rPr>
                      <w:rStyle w:val="af3"/>
                      <w:rFonts w:eastAsia="Calibri" w:cs="Times New Roman"/>
                      <w:noProof/>
                      <w:szCs w:val="28"/>
                    </w:rPr>
                  </w:rPrChange>
                </w:rPr>
                <w:delText>4.2.4</w:delText>
              </w:r>
              <w:r w:rsidRPr="00D01674" w:rsidDel="00D01674">
                <w:rPr>
                  <w:rFonts w:cs="Times New Roman"/>
                  <w:noProof/>
                  <w:szCs w:val="28"/>
                </w:rPr>
                <w:tab/>
              </w:r>
              <w:r w:rsidRPr="00D01674" w:rsidDel="00D01674">
                <w:rPr>
                  <w:rPrChange w:id="538" w:author="Анастасия ." w:date="2023-05-21T16:17:00Z">
                    <w:rPr>
                      <w:rStyle w:val="af3"/>
                      <w:rFonts w:eastAsia="Calibri" w:cs="Times New Roman"/>
                      <w:noProof/>
                      <w:szCs w:val="28"/>
                    </w:rPr>
                  </w:rPrChange>
                </w:rPr>
                <w:delText>Четвертая статья «Дополнительная заработная плата»</w:delText>
              </w:r>
              <w:r w:rsidRPr="00D01674" w:rsidDel="00D01674">
                <w:rPr>
                  <w:rFonts w:cs="Times New Roman"/>
                  <w:noProof/>
                  <w:webHidden/>
                  <w:szCs w:val="28"/>
                </w:rPr>
                <w:tab/>
                <w:delText>84</w:delText>
              </w:r>
            </w:del>
          </w:moveTo>
        </w:p>
        <w:p w:rsidR="00470787" w:rsidRPr="00D01674" w:rsidDel="00D01674" w:rsidRDefault="00470787">
          <w:pPr>
            <w:pStyle w:val="24"/>
            <w:tabs>
              <w:tab w:val="left" w:pos="1100"/>
            </w:tabs>
            <w:rPr>
              <w:del w:id="539" w:author="Анастасия ." w:date="2023-05-21T16:15:00Z"/>
              <w:rFonts w:cs="Times New Roman"/>
              <w:noProof/>
              <w:szCs w:val="28"/>
            </w:rPr>
          </w:pPr>
          <w:moveTo w:id="540" w:author="Анастасия ." w:date="2023-05-21T15:42:00Z">
            <w:del w:id="541" w:author="Анастасия ." w:date="2023-05-21T16:15:00Z">
              <w:r w:rsidRPr="00D01674" w:rsidDel="00D01674">
                <w:rPr>
                  <w:rPrChange w:id="542" w:author="Анастасия ." w:date="2023-05-21T16:17:00Z">
                    <w:rPr>
                      <w:rStyle w:val="af3"/>
                      <w:rFonts w:eastAsia="Calibri" w:cs="Times New Roman"/>
                      <w:noProof/>
                      <w:szCs w:val="28"/>
                    </w:rPr>
                  </w:rPrChange>
                </w:rPr>
                <w:delText>4.2.5</w:delText>
              </w:r>
              <w:r w:rsidRPr="00D01674" w:rsidDel="00D01674">
                <w:rPr>
                  <w:rFonts w:cs="Times New Roman"/>
                  <w:noProof/>
                  <w:szCs w:val="28"/>
                </w:rPr>
                <w:tab/>
              </w:r>
              <w:r w:rsidRPr="00D01674" w:rsidDel="00D01674">
                <w:rPr>
                  <w:rPrChange w:id="543" w:author="Анастасия ." w:date="2023-05-21T16:17:00Z">
                    <w:rPr>
                      <w:rStyle w:val="af3"/>
                      <w:rFonts w:eastAsia="Calibri" w:cs="Times New Roman"/>
                      <w:noProof/>
                      <w:szCs w:val="28"/>
                    </w:rPr>
                  </w:rPrChange>
                </w:rPr>
                <w:delText>Пятая статья «Страховые отчисления»</w:delText>
              </w:r>
              <w:r w:rsidRPr="00D01674" w:rsidDel="00D01674">
                <w:rPr>
                  <w:rFonts w:cs="Times New Roman"/>
                  <w:noProof/>
                  <w:webHidden/>
                  <w:szCs w:val="28"/>
                </w:rPr>
                <w:tab/>
                <w:delText>85</w:delText>
              </w:r>
            </w:del>
          </w:moveTo>
        </w:p>
        <w:p w:rsidR="00470787" w:rsidRPr="00D01674" w:rsidDel="00D01674" w:rsidRDefault="00470787">
          <w:pPr>
            <w:pStyle w:val="24"/>
            <w:tabs>
              <w:tab w:val="left" w:pos="1100"/>
            </w:tabs>
            <w:rPr>
              <w:del w:id="544" w:author="Анастасия ." w:date="2023-05-21T16:15:00Z"/>
              <w:rFonts w:cs="Times New Roman"/>
              <w:noProof/>
              <w:szCs w:val="28"/>
            </w:rPr>
          </w:pPr>
          <w:moveTo w:id="545" w:author="Анастасия ." w:date="2023-05-21T15:42:00Z">
            <w:del w:id="546" w:author="Анастасия ." w:date="2023-05-21T16:15:00Z">
              <w:r w:rsidRPr="00D01674" w:rsidDel="00D01674">
                <w:rPr>
                  <w:rPrChange w:id="547" w:author="Анастасия ." w:date="2023-05-21T16:17:00Z">
                    <w:rPr>
                      <w:rStyle w:val="af3"/>
                      <w:rFonts w:eastAsia="Calibri" w:cs="Times New Roman"/>
                      <w:noProof/>
                      <w:szCs w:val="28"/>
                    </w:rPr>
                  </w:rPrChange>
                </w:rPr>
                <w:delText>4.2.6</w:delText>
              </w:r>
              <w:r w:rsidRPr="00D01674" w:rsidDel="00D01674">
                <w:rPr>
                  <w:rFonts w:cs="Times New Roman"/>
                  <w:noProof/>
                  <w:szCs w:val="28"/>
                </w:rPr>
                <w:tab/>
              </w:r>
              <w:r w:rsidRPr="00D01674" w:rsidDel="00D01674">
                <w:rPr>
                  <w:rPrChange w:id="548" w:author="Анастасия ." w:date="2023-05-21T16:17:00Z">
                    <w:rPr>
                      <w:rStyle w:val="af3"/>
                      <w:rFonts w:eastAsia="Calibri" w:cs="Times New Roman"/>
                      <w:noProof/>
                      <w:szCs w:val="28"/>
                    </w:rPr>
                  </w:rPrChange>
                </w:rPr>
                <w:delText>Шестая статья «Командировочные расходы»</w:delText>
              </w:r>
              <w:r w:rsidRPr="00D01674" w:rsidDel="00D01674">
                <w:rPr>
                  <w:rFonts w:cs="Times New Roman"/>
                  <w:noProof/>
                  <w:webHidden/>
                  <w:szCs w:val="28"/>
                </w:rPr>
                <w:tab/>
                <w:delText>85</w:delText>
              </w:r>
            </w:del>
          </w:moveTo>
        </w:p>
        <w:p w:rsidR="00470787" w:rsidRPr="00D01674" w:rsidDel="00D01674" w:rsidRDefault="00470787">
          <w:pPr>
            <w:pStyle w:val="24"/>
            <w:tabs>
              <w:tab w:val="left" w:pos="1100"/>
            </w:tabs>
            <w:rPr>
              <w:del w:id="549" w:author="Анастасия ." w:date="2023-05-21T16:15:00Z"/>
              <w:rFonts w:cs="Times New Roman"/>
              <w:noProof/>
              <w:szCs w:val="28"/>
            </w:rPr>
          </w:pPr>
          <w:moveTo w:id="550" w:author="Анастасия ." w:date="2023-05-21T15:42:00Z">
            <w:del w:id="551" w:author="Анастасия ." w:date="2023-05-21T16:15:00Z">
              <w:r w:rsidRPr="00D01674" w:rsidDel="00D01674">
                <w:rPr>
                  <w:rPrChange w:id="552" w:author="Анастасия ." w:date="2023-05-21T16:17:00Z">
                    <w:rPr>
                      <w:rStyle w:val="af3"/>
                      <w:rFonts w:eastAsia="Calibri" w:cs="Times New Roman"/>
                      <w:noProof/>
                      <w:szCs w:val="28"/>
                    </w:rPr>
                  </w:rPrChange>
                </w:rPr>
                <w:delText>4.2.7</w:delText>
              </w:r>
              <w:r w:rsidRPr="00D01674" w:rsidDel="00D01674">
                <w:rPr>
                  <w:rFonts w:cs="Times New Roman"/>
                  <w:noProof/>
                  <w:szCs w:val="28"/>
                </w:rPr>
                <w:tab/>
              </w:r>
              <w:r w:rsidRPr="00D01674" w:rsidDel="00D01674">
                <w:rPr>
                  <w:rPrChange w:id="553" w:author="Анастасия ." w:date="2023-05-21T16:17:00Z">
                    <w:rPr>
                      <w:rStyle w:val="af3"/>
                      <w:rFonts w:eastAsia="Calibri" w:cs="Times New Roman"/>
                      <w:noProof/>
                      <w:szCs w:val="28"/>
                    </w:rPr>
                  </w:rPrChange>
                </w:rPr>
                <w:delText>Седьмая статья «Контрагентские услуги»</w:delText>
              </w:r>
              <w:r w:rsidRPr="00D01674" w:rsidDel="00D01674">
                <w:rPr>
                  <w:rFonts w:cs="Times New Roman"/>
                  <w:noProof/>
                  <w:webHidden/>
                  <w:szCs w:val="28"/>
                </w:rPr>
                <w:tab/>
                <w:delText>85</w:delText>
              </w:r>
            </w:del>
          </w:moveTo>
        </w:p>
        <w:p w:rsidR="00470787" w:rsidRPr="00D01674" w:rsidDel="00D01674" w:rsidRDefault="00470787">
          <w:pPr>
            <w:pStyle w:val="24"/>
            <w:tabs>
              <w:tab w:val="left" w:pos="1100"/>
            </w:tabs>
            <w:rPr>
              <w:del w:id="554" w:author="Анастасия ." w:date="2023-05-21T16:15:00Z"/>
              <w:rFonts w:cs="Times New Roman"/>
              <w:noProof/>
              <w:szCs w:val="28"/>
            </w:rPr>
          </w:pPr>
          <w:moveTo w:id="555" w:author="Анастасия ." w:date="2023-05-21T15:42:00Z">
            <w:del w:id="556" w:author="Анастасия ." w:date="2023-05-21T16:15:00Z">
              <w:r w:rsidRPr="00D01674" w:rsidDel="00D01674">
                <w:rPr>
                  <w:rPrChange w:id="557" w:author="Анастасия ." w:date="2023-05-21T16:17:00Z">
                    <w:rPr>
                      <w:rStyle w:val="af3"/>
                      <w:rFonts w:eastAsia="Calibri" w:cs="Times New Roman"/>
                      <w:noProof/>
                      <w:szCs w:val="28"/>
                    </w:rPr>
                  </w:rPrChange>
                </w:rPr>
                <w:delText>4.2.8</w:delText>
              </w:r>
              <w:r w:rsidRPr="00D01674" w:rsidDel="00D01674">
                <w:rPr>
                  <w:rFonts w:cs="Times New Roman"/>
                  <w:noProof/>
                  <w:szCs w:val="28"/>
                </w:rPr>
                <w:tab/>
              </w:r>
              <w:r w:rsidRPr="00D01674" w:rsidDel="00D01674">
                <w:rPr>
                  <w:rPrChange w:id="558" w:author="Анастасия ." w:date="2023-05-21T16:17:00Z">
                    <w:rPr>
                      <w:rStyle w:val="af3"/>
                      <w:rFonts w:eastAsia="Calibri" w:cs="Times New Roman"/>
                      <w:noProof/>
                      <w:szCs w:val="28"/>
                    </w:rPr>
                  </w:rPrChange>
                </w:rPr>
                <w:delText>Восьмая статья «Накладные расходы»</w:delText>
              </w:r>
              <w:r w:rsidRPr="00D01674" w:rsidDel="00D01674">
                <w:rPr>
                  <w:rFonts w:cs="Times New Roman"/>
                  <w:noProof/>
                  <w:webHidden/>
                  <w:szCs w:val="28"/>
                </w:rPr>
                <w:tab/>
                <w:delText>85</w:delText>
              </w:r>
            </w:del>
          </w:moveTo>
        </w:p>
        <w:p w:rsidR="00470787" w:rsidRPr="00D01674" w:rsidDel="00D01674" w:rsidRDefault="00470787">
          <w:pPr>
            <w:pStyle w:val="24"/>
            <w:tabs>
              <w:tab w:val="left" w:pos="1100"/>
            </w:tabs>
            <w:rPr>
              <w:del w:id="559" w:author="Анастасия ." w:date="2023-05-21T16:15:00Z"/>
              <w:rFonts w:cs="Times New Roman"/>
              <w:noProof/>
              <w:szCs w:val="28"/>
            </w:rPr>
          </w:pPr>
          <w:moveTo w:id="560" w:author="Анастасия ." w:date="2023-05-21T15:42:00Z">
            <w:del w:id="561" w:author="Анастасия ." w:date="2023-05-21T16:15:00Z">
              <w:r w:rsidRPr="00D01674" w:rsidDel="00D01674">
                <w:rPr>
                  <w:rPrChange w:id="562" w:author="Анастасия ." w:date="2023-05-21T16:17:00Z">
                    <w:rPr>
                      <w:rStyle w:val="af3"/>
                      <w:rFonts w:eastAsia="Calibri" w:cs="Times New Roman"/>
                      <w:noProof/>
                      <w:szCs w:val="28"/>
                    </w:rPr>
                  </w:rPrChange>
                </w:rPr>
                <w:delText>4.2.9</w:delText>
              </w:r>
              <w:r w:rsidRPr="00D01674" w:rsidDel="00D01674">
                <w:rPr>
                  <w:rFonts w:cs="Times New Roman"/>
                  <w:noProof/>
                  <w:szCs w:val="28"/>
                </w:rPr>
                <w:tab/>
              </w:r>
              <w:r w:rsidRPr="00D01674" w:rsidDel="00D01674">
                <w:rPr>
                  <w:rPrChange w:id="563" w:author="Анастасия ." w:date="2023-05-21T16:17:00Z">
                    <w:rPr>
                      <w:rStyle w:val="af3"/>
                      <w:rFonts w:eastAsia="Calibri" w:cs="Times New Roman"/>
                      <w:noProof/>
                      <w:szCs w:val="28"/>
                    </w:rPr>
                  </w:rPrChange>
                </w:rPr>
                <w:delText>Девятая статья «Прочие расходы»</w:delText>
              </w:r>
              <w:r w:rsidRPr="00D01674" w:rsidDel="00D01674">
                <w:rPr>
                  <w:rFonts w:cs="Times New Roman"/>
                  <w:noProof/>
                  <w:webHidden/>
                  <w:szCs w:val="28"/>
                </w:rPr>
                <w:tab/>
                <w:delText>85</w:delText>
              </w:r>
            </w:del>
          </w:moveTo>
        </w:p>
        <w:p w:rsidR="00470787" w:rsidRPr="00D01674" w:rsidDel="00D01674" w:rsidRDefault="00470787">
          <w:pPr>
            <w:pStyle w:val="24"/>
            <w:tabs>
              <w:tab w:val="left" w:pos="1100"/>
            </w:tabs>
            <w:rPr>
              <w:del w:id="564" w:author="Анастасия ." w:date="2023-05-21T16:15:00Z"/>
              <w:rFonts w:cs="Times New Roman"/>
              <w:noProof/>
              <w:szCs w:val="28"/>
            </w:rPr>
          </w:pPr>
          <w:moveTo w:id="565" w:author="Анастасия ." w:date="2023-05-21T15:42:00Z">
            <w:del w:id="566" w:author="Анастасия ." w:date="2023-05-21T16:15:00Z">
              <w:r w:rsidRPr="00D01674" w:rsidDel="00D01674">
                <w:rPr>
                  <w:rPrChange w:id="567" w:author="Анастасия ." w:date="2023-05-21T16:17:00Z">
                    <w:rPr>
                      <w:rStyle w:val="af3"/>
                      <w:rFonts w:eastAsia="Calibri" w:cs="Times New Roman"/>
                      <w:noProof/>
                      <w:szCs w:val="28"/>
                    </w:rPr>
                  </w:rPrChange>
                </w:rPr>
                <w:delText>4.2.10</w:delText>
              </w:r>
              <w:r w:rsidRPr="00D01674" w:rsidDel="00D01674">
                <w:rPr>
                  <w:rFonts w:cs="Times New Roman"/>
                  <w:noProof/>
                  <w:szCs w:val="28"/>
                </w:rPr>
                <w:tab/>
              </w:r>
              <w:r w:rsidRPr="00D01674" w:rsidDel="00D01674">
                <w:rPr>
                  <w:rPrChange w:id="568" w:author="Анастасия ." w:date="2023-05-21T16:17:00Z">
                    <w:rPr>
                      <w:rStyle w:val="af3"/>
                      <w:rFonts w:eastAsia="Calibri" w:cs="Times New Roman"/>
                      <w:noProof/>
                      <w:szCs w:val="28"/>
                    </w:rPr>
                  </w:rPrChange>
                </w:rPr>
                <w:delText>Итоговые расчеты</w:delText>
              </w:r>
              <w:r w:rsidRPr="00D01674" w:rsidDel="00D01674">
                <w:rPr>
                  <w:rFonts w:cs="Times New Roman"/>
                  <w:noProof/>
                  <w:webHidden/>
                  <w:szCs w:val="28"/>
                </w:rPr>
                <w:tab/>
                <w:delText>85</w:delText>
              </w:r>
            </w:del>
          </w:moveTo>
        </w:p>
        <w:p w:rsidR="00470787" w:rsidRPr="00D01674" w:rsidDel="00D01674" w:rsidRDefault="00470787">
          <w:pPr>
            <w:pStyle w:val="14"/>
            <w:tabs>
              <w:tab w:val="right" w:leader="dot" w:pos="9628"/>
            </w:tabs>
            <w:spacing w:after="0"/>
            <w:ind w:firstLine="0"/>
            <w:rPr>
              <w:del w:id="569" w:author="Анастасия ." w:date="2023-05-21T16:15:00Z"/>
              <w:rFonts w:cs="Times New Roman"/>
              <w:noProof/>
              <w:szCs w:val="28"/>
            </w:rPr>
          </w:pPr>
          <w:moveTo w:id="570" w:author="Анастасия ." w:date="2023-05-21T15:42:00Z">
            <w:del w:id="571" w:author="Анастасия ." w:date="2023-05-21T16:15:00Z">
              <w:r w:rsidRPr="00D01674" w:rsidDel="00D01674">
                <w:rPr>
                  <w:rPrChange w:id="572" w:author="Анастасия ." w:date="2023-05-21T16:17:00Z">
                    <w:rPr>
                      <w:rStyle w:val="af3"/>
                      <w:rFonts w:cs="Times New Roman"/>
                      <w:caps/>
                      <w:noProof/>
                      <w:szCs w:val="28"/>
                      <w:lang w:eastAsia="en-US"/>
                    </w:rPr>
                  </w:rPrChange>
                </w:rPr>
                <w:delText>ЗАКЛЮЧЕНИЕ</w:delText>
              </w:r>
              <w:r w:rsidRPr="00D01674" w:rsidDel="00D01674">
                <w:rPr>
                  <w:rFonts w:cs="Times New Roman"/>
                  <w:noProof/>
                  <w:webHidden/>
                  <w:szCs w:val="28"/>
                </w:rPr>
                <w:tab/>
                <w:delText>87</w:delText>
              </w:r>
            </w:del>
          </w:moveTo>
        </w:p>
        <w:p w:rsidR="00470787" w:rsidRPr="00D01674" w:rsidDel="00D01674" w:rsidRDefault="00470787">
          <w:pPr>
            <w:pStyle w:val="14"/>
            <w:tabs>
              <w:tab w:val="right" w:leader="dot" w:pos="9628"/>
            </w:tabs>
            <w:spacing w:after="0"/>
            <w:ind w:firstLine="0"/>
            <w:rPr>
              <w:del w:id="573" w:author="Анастасия ." w:date="2023-05-21T16:15:00Z"/>
              <w:rFonts w:cs="Times New Roman"/>
              <w:noProof/>
              <w:szCs w:val="28"/>
            </w:rPr>
          </w:pPr>
          <w:moveTo w:id="574" w:author="Анастасия ." w:date="2023-05-21T15:42:00Z">
            <w:del w:id="575" w:author="Анастасия ." w:date="2023-05-21T16:15:00Z">
              <w:r w:rsidRPr="00D01674" w:rsidDel="00D01674">
                <w:rPr>
                  <w:rPrChange w:id="576" w:author="Анастасия ." w:date="2023-05-21T16:17:00Z">
                    <w:rPr>
                      <w:rStyle w:val="af3"/>
                      <w:rFonts w:cs="Times New Roman"/>
                      <w:noProof/>
                      <w:szCs w:val="28"/>
                    </w:rPr>
                  </w:rPrChange>
                </w:rPr>
                <w:delText>Список использованных источников</w:delText>
              </w:r>
              <w:r w:rsidRPr="00D01674" w:rsidDel="00D01674">
                <w:rPr>
                  <w:rFonts w:cs="Times New Roman"/>
                  <w:noProof/>
                  <w:webHidden/>
                  <w:szCs w:val="28"/>
                </w:rPr>
                <w:tab/>
                <w:delText>88</w:delText>
              </w:r>
            </w:del>
          </w:moveTo>
        </w:p>
        <w:p w:rsidR="00470787" w:rsidRPr="00D01674" w:rsidDel="00D01674" w:rsidRDefault="00470787">
          <w:pPr>
            <w:pStyle w:val="14"/>
            <w:tabs>
              <w:tab w:val="right" w:leader="dot" w:pos="9628"/>
            </w:tabs>
            <w:spacing w:after="0"/>
            <w:ind w:firstLine="0"/>
            <w:rPr>
              <w:del w:id="577" w:author="Анастасия ." w:date="2023-05-21T16:15:00Z"/>
              <w:rFonts w:cs="Times New Roman"/>
              <w:noProof/>
              <w:szCs w:val="28"/>
            </w:rPr>
          </w:pPr>
          <w:moveTo w:id="578" w:author="Анастасия ." w:date="2023-05-21T15:42:00Z">
            <w:del w:id="579" w:author="Анастасия ." w:date="2023-05-21T16:15:00Z">
              <w:r w:rsidRPr="00D01674" w:rsidDel="00D01674">
                <w:rPr>
                  <w:rPrChange w:id="580" w:author="Анастасия ." w:date="2023-05-21T16:17:00Z">
                    <w:rPr>
                      <w:rStyle w:val="af3"/>
                      <w:rFonts w:cs="Times New Roman"/>
                      <w:caps/>
                      <w:noProof/>
                      <w:szCs w:val="28"/>
                      <w:lang w:eastAsia="en-US"/>
                    </w:rPr>
                  </w:rPrChange>
                </w:rPr>
                <w:delText>ПРИЛОЖЕНИЯ</w:delText>
              </w:r>
              <w:r w:rsidRPr="00D01674" w:rsidDel="00D01674">
                <w:rPr>
                  <w:rFonts w:cs="Times New Roman"/>
                  <w:noProof/>
                  <w:webHidden/>
                  <w:szCs w:val="28"/>
                </w:rPr>
                <w:tab/>
                <w:delText>91</w:delText>
              </w:r>
            </w:del>
          </w:moveTo>
        </w:p>
        <w:p w:rsidR="00470787" w:rsidRPr="00D01674" w:rsidDel="00D01674" w:rsidRDefault="00470787">
          <w:pPr>
            <w:pStyle w:val="24"/>
            <w:rPr>
              <w:del w:id="581" w:author="Анастасия ." w:date="2023-05-21T16:15:00Z"/>
              <w:rFonts w:cs="Times New Roman"/>
              <w:noProof/>
              <w:szCs w:val="28"/>
            </w:rPr>
          </w:pPr>
          <w:moveTo w:id="582" w:author="Анастасия ." w:date="2023-05-21T15:42:00Z">
            <w:del w:id="583" w:author="Анастасия ." w:date="2023-05-21T16:15:00Z">
              <w:r w:rsidRPr="00D01674" w:rsidDel="00D01674">
                <w:rPr>
                  <w:rPrChange w:id="584" w:author="Анастасия ." w:date="2023-05-21T16:17:00Z">
                    <w:rPr>
                      <w:rStyle w:val="af3"/>
                      <w:rFonts w:cs="Times New Roman"/>
                      <w:noProof/>
                      <w:szCs w:val="28"/>
                    </w:rPr>
                  </w:rPrChange>
                </w:rPr>
                <w:delText>Приложение А — Листинги триггеров</w:delText>
              </w:r>
              <w:r w:rsidRPr="00D01674" w:rsidDel="00D01674">
                <w:rPr>
                  <w:rFonts w:cs="Times New Roman"/>
                  <w:noProof/>
                  <w:webHidden/>
                  <w:szCs w:val="28"/>
                </w:rPr>
                <w:tab/>
                <w:delText>92</w:delText>
              </w:r>
            </w:del>
          </w:moveTo>
        </w:p>
        <w:p w:rsidR="00470787" w:rsidRPr="00D01674" w:rsidDel="00D01674" w:rsidRDefault="00470787">
          <w:pPr>
            <w:pStyle w:val="24"/>
            <w:rPr>
              <w:del w:id="585" w:author="Анастасия ." w:date="2023-05-21T16:15:00Z"/>
              <w:rFonts w:cs="Times New Roman"/>
              <w:noProof/>
              <w:szCs w:val="28"/>
              <w:rPrChange w:id="586" w:author="Анастасия ." w:date="2023-05-21T16:17:00Z">
                <w:rPr>
                  <w:del w:id="587" w:author="Анастасия ." w:date="2023-05-21T16:15:00Z"/>
                  <w:noProof/>
                </w:rPr>
              </w:rPrChange>
            </w:rPr>
          </w:pPr>
          <w:moveTo w:id="588" w:author="Анастасия ." w:date="2023-05-21T15:42:00Z">
            <w:del w:id="589" w:author="Анастасия ." w:date="2023-05-21T16:15:00Z">
              <w:r w:rsidRPr="00D01674" w:rsidDel="00D01674">
                <w:rPr>
                  <w:rPrChange w:id="590" w:author="Анастасия ." w:date="2023-05-21T16:17:00Z">
                    <w:rPr>
                      <w:rStyle w:val="af3"/>
                      <w:rFonts w:cs="Times New Roman"/>
                      <w:noProof/>
                      <w:szCs w:val="28"/>
                    </w:rPr>
                  </w:rPrChange>
                </w:rPr>
                <w:delText>Приложение Б — Листинг программы формирования QR-кодов</w:delText>
              </w:r>
              <w:r w:rsidRPr="00D01674" w:rsidDel="00D01674">
                <w:rPr>
                  <w:rFonts w:cs="Times New Roman"/>
                  <w:noProof/>
                  <w:webHidden/>
                  <w:szCs w:val="28"/>
                </w:rPr>
                <w:tab/>
                <w:delText>96</w:delText>
              </w:r>
            </w:del>
          </w:moveTo>
        </w:p>
        <w:p w:rsidR="00470787" w:rsidRPr="00D01674" w:rsidDel="00866AF5" w:rsidRDefault="00470787">
          <w:pPr>
            <w:ind w:firstLine="0"/>
            <w:rPr>
              <w:del w:id="591" w:author="Анастасия ." w:date="2023-10-11T17:39:00Z"/>
              <w:rFonts w:cs="Times New Roman"/>
              <w:b/>
              <w:szCs w:val="28"/>
              <w:rPrChange w:id="592" w:author="Анастасия ." w:date="2023-05-21T16:16:00Z">
                <w:rPr>
                  <w:del w:id="593" w:author="Анастасия ." w:date="2023-10-11T17:39:00Z"/>
                </w:rPr>
              </w:rPrChange>
            </w:rPr>
            <w:pPrChange w:id="594" w:author="Анастасия ." w:date="2023-05-22T15:27:00Z">
              <w:pPr/>
            </w:pPrChange>
          </w:pPr>
          <w:moveTo w:id="595" w:author="Анастасия ." w:date="2023-05-21T15:42:00Z">
            <w:del w:id="596" w:author="Анастасия ." w:date="2023-10-11T17:39:00Z">
              <w:r w:rsidRPr="00D01674" w:rsidDel="00866AF5">
                <w:rPr>
                  <w:rFonts w:cs="Times New Roman"/>
                  <w:bCs/>
                  <w:noProof/>
                  <w:szCs w:val="28"/>
                  <w:rPrChange w:id="597" w:author="Анастасия ." w:date="2023-05-21T16:17:00Z">
                    <w:rPr>
                      <w:b/>
                      <w:bCs/>
                      <w:noProof/>
                    </w:rPr>
                  </w:rPrChange>
                </w:rPr>
                <w:fldChar w:fldCharType="end"/>
              </w:r>
            </w:del>
            <w:del w:id="598" w:author="Анастасия ." w:date="2023-05-22T15:25:00Z">
              <w:r w:rsidRPr="00EE69B9" w:rsidDel="00C6281A">
                <w:rPr>
                  <w:rFonts w:cs="Times New Roman"/>
                  <w:b/>
                  <w:bCs/>
                  <w:noProof/>
                  <w:szCs w:val="28"/>
                </w:rPr>
                <w:delText xml:space="preserve"> </w:delText>
              </w:r>
            </w:del>
          </w:moveTo>
        </w:p>
        <w:customXmlMoveToRangeStart w:id="599" w:author="Анастасия ." w:date="2023-05-21T15:42:00Z"/>
        <w:customXmlDelRangeStart w:id="600" w:author="Анастасия ." w:date="2023-10-11T17:39:00Z"/>
      </w:sdtContent>
    </w:sdt>
    <w:customXmlDelRangeEnd w:id="600"/>
    <w:customXmlMoveToRangeEnd w:id="599"/>
    <w:p w:rsidR="002D3CC0" w:rsidRPr="002D3CC0" w:rsidDel="00866AF5" w:rsidRDefault="002D3CC0" w:rsidP="00B21B7A">
      <w:pPr>
        <w:pStyle w:val="1"/>
        <w:rPr>
          <w:del w:id="601" w:author="Анастасия ." w:date="2023-10-11T17:39:00Z"/>
        </w:rPr>
      </w:pPr>
      <w:bookmarkStart w:id="602" w:name="_Toc135666426"/>
      <w:bookmarkEnd w:id="185"/>
      <w:bookmarkEnd w:id="184"/>
      <w:moveToRangeEnd w:id="183"/>
      <w:del w:id="603" w:author="Анастасия ." w:date="2023-10-11T17:39:00Z">
        <w:r w:rsidRPr="002D3CC0" w:rsidDel="00866AF5">
          <w:delText>ВВЕДЕНИЕ</w:delText>
        </w:r>
        <w:bookmarkEnd w:id="602"/>
      </w:del>
    </w:p>
    <w:p w:rsidR="002D3CC0" w:rsidRPr="002D3CC0" w:rsidDel="00866AF5" w:rsidRDefault="002D3CC0" w:rsidP="002D3CC0">
      <w:pPr>
        <w:rPr>
          <w:del w:id="604" w:author="Анастасия ." w:date="2023-10-11T17:39:00Z"/>
        </w:rPr>
      </w:pPr>
      <w:del w:id="605" w:author="Анастасия ." w:date="2023-10-11T17:39:00Z">
        <w:r w:rsidRPr="002D3CC0" w:rsidDel="00866AF5">
          <w:delText>В настоящее время, для получения сведений о характеристиках шины при покупке новой или замене старой, нужно обладать знаниями о расшифровке условных изображений, находящихся на бортах шины. Для этого нужно прибегнуть к помощи технических специалистов в местах дистрибьюции и ремонта или использовать сеть Интернет. Распоряжением Правительства РФ № 792-р от 28 апреля 2018 года</w:delText>
        </w:r>
      </w:del>
      <w:del w:id="606" w:author="Анастасия ." w:date="2023-05-21T15:28:00Z">
        <w:r w:rsidRPr="002D3CC0" w:rsidDel="00FA7444">
          <w:delText xml:space="preserve"> </w:delText>
        </w:r>
      </w:del>
      <w:del w:id="607" w:author="Анастасия ." w:date="2023-10-11T17:39:00Z">
        <w:r w:rsidRPr="002D3CC0" w:rsidDel="00866AF5">
          <w:delText xml:space="preserve"> и постановлением Правительства РФ № 1958 от 31 декабря 2019 года регламентирована обязательная маркировка шин. Участники оборота регистрируются в ГИС МТ «Честный зна</w:delText>
        </w:r>
        <w:r w:rsidR="00217134" w:rsidDel="00866AF5">
          <w:delText>к»,</w:delText>
        </w:r>
        <w:r w:rsidRPr="002D3CC0" w:rsidDel="00866AF5">
          <w:delText xml:space="preserve"> производитель получает коды и наносит их на товар. </w:delText>
        </w:r>
      </w:del>
      <w:del w:id="608" w:author="Анастасия ." w:date="2023-05-21T15:31:00Z">
        <w:r w:rsidRPr="002D3CC0" w:rsidDel="00FA7444">
          <w:delText xml:space="preserve">Предназначена для маркировки и прослеживания товаров. </w:delText>
        </w:r>
      </w:del>
      <w:del w:id="609" w:author="Анастасия ." w:date="2023-10-11T17:39:00Z">
        <w:r w:rsidRPr="002D3CC0" w:rsidDel="00866AF5">
          <w:delText>В дальнейшем пользователи системы «Честный знак» — дистрибьютор, розничные магазины и операторы электронного документооборота могут отследить произведенную продукцию и удостовериться, в ее оригинальном происхождении и качестве. Покупатели шин могут воспользоваться официальным приложением, чтобы сканировать коды маркировки и получить представление о не</w:delText>
        </w:r>
        <w:r w:rsidR="00217134" w:rsidDel="00866AF5">
          <w:delText>которых характеристиках товара.</w:delText>
        </w:r>
      </w:del>
    </w:p>
    <w:p w:rsidR="000B1D7F" w:rsidDel="00FA7444" w:rsidRDefault="000B1D7F" w:rsidP="000B1D7F">
      <w:pPr>
        <w:rPr>
          <w:del w:id="610" w:author="Анастасия ." w:date="2023-05-21T15:29:00Z"/>
        </w:rPr>
      </w:pPr>
      <w:del w:id="611" w:author="Анастасия ." w:date="2023-05-21T15:29:00Z">
        <w:r w:rsidDel="00FA7444">
          <w:delText>В ходе технологического процесса производства шин в ИУС накапливаются данные, характеризующие как технические параметры шины, так и сам процесс. Помимо них, существуют данные не возникающие в процессе производства, а такие, которые являются запланированными или их нельзя измерить. Например, вид транспорта, для которого изготовляется шина, тип герметизации, тип каркаса или номер партии, модель, бренд, информация об изготовителе. Эти сведения поступают из планов производства, хранящихся в модулях ERP системы.</w:delText>
        </w:r>
      </w:del>
    </w:p>
    <w:p w:rsidR="000B1D7F" w:rsidDel="00FA7444" w:rsidRDefault="000B1D7F" w:rsidP="000B1D7F">
      <w:pPr>
        <w:rPr>
          <w:del w:id="612" w:author="Анастасия ." w:date="2023-05-21T15:25:00Z"/>
        </w:rPr>
      </w:pPr>
      <w:del w:id="613" w:author="Анастасия ." w:date="2023-05-21T15:25:00Z">
        <w:r w:rsidDel="00FA7444">
          <w:delText xml:space="preserve">ERP-система представляет собой комплексную информационную систему управления предприятием. Её целью является интеграция всех сфер деятельности компании в единую модель данных и процессов, что обеспечивает оптимизацию использования ресурсов всех подразделений предприятия в целом. Историю ERP-систем можно отследить до середины 1950-х годов, когда были созданы системы MRP. Основными функциями MRP-систем были планирование потребностей в материалах, компонентах и продукции, обеспечение минимального уровня запасов и планирование производственных операций, доставки и закупок. </w:delText>
        </w:r>
      </w:del>
    </w:p>
    <w:p w:rsidR="000B1D7F" w:rsidDel="00FA7444" w:rsidRDefault="000B1D7F" w:rsidP="000B1D7F">
      <w:pPr>
        <w:rPr>
          <w:del w:id="614" w:author="Анастасия ." w:date="2023-05-21T15:26:00Z"/>
        </w:rPr>
      </w:pPr>
      <w:del w:id="615" w:author="Анастасия ." w:date="2023-05-21T15:25:00Z">
        <w:r w:rsidDel="00FA7444">
          <w:delText>С развитием концепции MRP II MRP-системы постепенно уступили место ERP-системам, предоставляющим более широкий охват ресурсов предприятия. Сегодня MRP-системы используются отдельно только в составе устаревших информационных систем на некоторых предприятиях.</w:delText>
        </w:r>
      </w:del>
      <w:del w:id="616" w:author="Анастасия ." w:date="2023-05-21T15:26:00Z">
        <w:r w:rsidDel="00FA7444">
          <w:delText xml:space="preserve"> </w:delText>
        </w:r>
      </w:del>
    </w:p>
    <w:p w:rsidR="00FD0CFD" w:rsidRPr="003B558E" w:rsidDel="00FA7444" w:rsidRDefault="000B1D7F" w:rsidP="00FD0CFD">
      <w:pPr>
        <w:rPr>
          <w:del w:id="617" w:author="Анастасия ." w:date="2023-05-21T15:27:00Z"/>
          <w:rFonts w:cs="Times New Roman"/>
          <w:szCs w:val="28"/>
        </w:rPr>
      </w:pPr>
      <w:del w:id="618" w:author="Анастасия ." w:date="2023-05-21T15:27:00Z">
        <w:r w:rsidDel="00FA7444">
          <w:delText>Для своего функционирования ИУС должна оперировать информацией, поступающей из ERP-системы предприятия и из базы данных, а также дополнительно обрабатывать ее.</w:delText>
        </w:r>
        <w:r w:rsidR="00FD0CFD" w:rsidRPr="00FD0CFD" w:rsidDel="00FA7444">
          <w:rPr>
            <w:rFonts w:cs="Times New Roman"/>
            <w:szCs w:val="28"/>
          </w:rPr>
          <w:delText xml:space="preserve"> </w:delText>
        </w:r>
      </w:del>
    </w:p>
    <w:p w:rsidR="00FD0CFD" w:rsidDel="00FA7444" w:rsidRDefault="00217134" w:rsidP="00FD0CFD">
      <w:pPr>
        <w:rPr>
          <w:del w:id="619" w:author="Анастасия ." w:date="2023-05-21T15:27:00Z"/>
          <w:rFonts w:cs="Times New Roman"/>
          <w:szCs w:val="28"/>
        </w:rPr>
      </w:pPr>
      <w:del w:id="620" w:author="Анастасия ." w:date="2023-05-21T15:27:00Z">
        <w:r w:rsidDel="00FA7444">
          <w:rPr>
            <w:rFonts w:cs="Times New Roman"/>
            <w:szCs w:val="28"/>
          </w:rPr>
          <w:delText>Задача разработки</w:delText>
        </w:r>
        <w:r w:rsidR="00FD0CFD" w:rsidDel="00FA7444">
          <w:rPr>
            <w:rFonts w:cs="Times New Roman"/>
            <w:szCs w:val="28"/>
          </w:rPr>
          <w:delText xml:space="preserve"> состоит в создании и заполнении БД тестовыми значениями, написании триггеров, обрабатывающих пользовательский ввод, генерирующих некоторые выходные значения и ведущими таблицу логов и написании программного модуля. </w:delText>
        </w:r>
      </w:del>
    </w:p>
    <w:p w:rsidR="00FD0CFD" w:rsidRPr="00FA7444" w:rsidDel="00866AF5" w:rsidRDefault="00FD0CFD" w:rsidP="00FD0CFD">
      <w:pPr>
        <w:rPr>
          <w:del w:id="621" w:author="Анастасия ." w:date="2023-10-11T17:39:00Z"/>
          <w:rFonts w:cs="Times New Roman"/>
          <w:szCs w:val="28"/>
        </w:rPr>
      </w:pPr>
      <w:del w:id="622" w:author="Анастасия ." w:date="2023-10-11T17:39:00Z">
        <w:r w:rsidDel="00866AF5">
          <w:rPr>
            <w:rFonts w:cs="Times New Roman"/>
            <w:szCs w:val="28"/>
          </w:rPr>
          <w:delText>Разработанный программный модуль является частью информационно-управляющей системы,</w:delText>
        </w:r>
      </w:del>
      <w:del w:id="623" w:author="Анастасия ." w:date="2023-05-21T15:31:00Z">
        <w:r w:rsidDel="00FA7444">
          <w:rPr>
            <w:rFonts w:cs="Times New Roman"/>
            <w:szCs w:val="28"/>
          </w:rPr>
          <w:delText xml:space="preserve"> непосредственно взаимодействует с ним только одна роль и это — второй оператор в цехе финальной инспекции. Запустив его, на выходе оператор получает сформированные </w:delText>
        </w:r>
        <w:r w:rsidDel="00FA7444">
          <w:rPr>
            <w:rFonts w:cs="Times New Roman"/>
            <w:szCs w:val="28"/>
            <w:lang w:val="en-US"/>
          </w:rPr>
          <w:delText>QR</w:delText>
        </w:r>
        <w:r w:rsidRPr="00187BDE" w:rsidDel="00FA7444">
          <w:rPr>
            <w:rFonts w:cs="Times New Roman"/>
            <w:szCs w:val="28"/>
          </w:rPr>
          <w:delText>-</w:delText>
        </w:r>
        <w:r w:rsidDel="00FA7444">
          <w:rPr>
            <w:rFonts w:cs="Times New Roman"/>
            <w:szCs w:val="28"/>
          </w:rPr>
          <w:delText>коды, которые впоследствии скачиваются на носитель и загружаются в маркиратор.</w:delText>
        </w:r>
      </w:del>
    </w:p>
    <w:p w:rsidR="007A0F48" w:rsidDel="00866AF5" w:rsidRDefault="00217134">
      <w:pPr>
        <w:rPr>
          <w:del w:id="624" w:author="Анастасия ." w:date="2023-10-11T17:39:00Z"/>
        </w:rPr>
      </w:pPr>
      <w:del w:id="625" w:author="Анастасия ." w:date="2023-10-11T17:39:00Z">
        <w:r w:rsidRPr="002D3CC0" w:rsidDel="00866AF5">
          <w:delText xml:space="preserve">Таким образом, разработка и </w:delText>
        </w:r>
      </w:del>
      <w:del w:id="626" w:author="Анастасия ." w:date="2023-05-21T15:39:00Z">
        <w:r w:rsidRPr="002D3CC0" w:rsidDel="007A0F48">
          <w:delText xml:space="preserve">внедрения </w:delText>
        </w:r>
      </w:del>
      <w:del w:id="627" w:author="Анастасия ." w:date="2023-10-11T17:39:00Z">
        <w:r w:rsidRPr="002D3CC0" w:rsidDel="00866AF5">
          <w:delText>маркировочной системы, дружелюбной к конечным пользователям шин, не только поможет автомобилистам самостоятельно выбрать подходящие шины, но и поможет производителю сэкономить на обучении сотрудников, участвующих в продаже, транспортировке и распространении товара, а так же повысит привлекательность бренда.</w:delText>
        </w:r>
        <w:r w:rsidRPr="000B1D7F" w:rsidDel="00866AF5">
          <w:delText xml:space="preserve"> </w:delText>
        </w:r>
      </w:del>
    </w:p>
    <w:p w:rsidR="002D3CC0" w:rsidRPr="002D3CC0" w:rsidDel="00866AF5" w:rsidRDefault="002D3CC0" w:rsidP="002D3CC0">
      <w:pPr>
        <w:rPr>
          <w:del w:id="628" w:author="Анастасия ." w:date="2023-10-11T17:39:00Z"/>
          <w:b/>
          <w:sz w:val="36"/>
        </w:rPr>
        <w:sectPr w:rsidR="002D3CC0" w:rsidRPr="002D3CC0" w:rsidDel="00866AF5" w:rsidSect="003019C4">
          <w:footerReference w:type="default" r:id="rId10"/>
          <w:pgSz w:w="11906" w:h="16838"/>
          <w:pgMar w:top="1134" w:right="567" w:bottom="1134" w:left="1701" w:header="709" w:footer="709" w:gutter="0"/>
          <w:cols w:space="708"/>
          <w:docGrid w:linePitch="360"/>
        </w:sectPr>
      </w:pPr>
    </w:p>
    <w:p w:rsidR="003019C4" w:rsidRPr="003019C4" w:rsidDel="00866AF5" w:rsidRDefault="003019C4" w:rsidP="00465E1C">
      <w:pPr>
        <w:pStyle w:val="a6"/>
        <w:numPr>
          <w:ilvl w:val="0"/>
          <w:numId w:val="1"/>
        </w:numPr>
        <w:spacing w:after="200"/>
        <w:ind w:left="0" w:firstLine="709"/>
        <w:contextualSpacing w:val="0"/>
        <w:jc w:val="left"/>
        <w:outlineLvl w:val="0"/>
        <w:rPr>
          <w:del w:id="641" w:author="Анастасия ." w:date="2023-10-11T17:39:00Z"/>
          <w:b/>
          <w:sz w:val="36"/>
        </w:rPr>
      </w:pPr>
      <w:bookmarkStart w:id="642" w:name="_Toc135666427"/>
      <w:del w:id="643" w:author="Анастасия ." w:date="2023-10-11T17:39:00Z">
        <w:r w:rsidRPr="003019C4" w:rsidDel="00866AF5">
          <w:rPr>
            <w:b/>
            <w:sz w:val="36"/>
          </w:rPr>
          <w:delText>АНАЛИТИЧЕСКИЙ РАЗДЕЛ</w:delText>
        </w:r>
        <w:bookmarkEnd w:id="642"/>
      </w:del>
    </w:p>
    <w:p w:rsidR="003019C4" w:rsidRPr="00E13F1B" w:rsidDel="00866AF5" w:rsidRDefault="003019C4" w:rsidP="00465E1C">
      <w:pPr>
        <w:pStyle w:val="a6"/>
        <w:numPr>
          <w:ilvl w:val="1"/>
          <w:numId w:val="2"/>
        </w:numPr>
        <w:spacing w:before="300" w:after="200"/>
        <w:ind w:left="0" w:firstLine="709"/>
        <w:contextualSpacing w:val="0"/>
        <w:jc w:val="left"/>
        <w:outlineLvl w:val="1"/>
        <w:rPr>
          <w:del w:id="644" w:author="Анастасия ." w:date="2023-10-11T17:39:00Z"/>
          <w:b/>
          <w:sz w:val="32"/>
        </w:rPr>
      </w:pPr>
      <w:bookmarkStart w:id="645" w:name="_Toc135666428"/>
      <w:del w:id="646" w:author="Анастасия ." w:date="2023-10-11T17:39:00Z">
        <w:r w:rsidRPr="003019C4" w:rsidDel="00866AF5">
          <w:rPr>
            <w:b/>
            <w:sz w:val="32"/>
          </w:rPr>
          <w:delText>Анализ и описание технологического процесса производства шин</w:delText>
        </w:r>
        <w:bookmarkEnd w:id="645"/>
      </w:del>
    </w:p>
    <w:p w:rsidR="00E13F1B" w:rsidRPr="00E13F1B" w:rsidDel="00866AF5" w:rsidRDefault="00E13F1B" w:rsidP="00E13F1B">
      <w:pPr>
        <w:rPr>
          <w:del w:id="647" w:author="Анастасия ." w:date="2023-10-11T17:39:00Z"/>
          <w:rFonts w:eastAsiaTheme="minorHAnsi"/>
          <w:lang w:eastAsia="en-US"/>
        </w:rPr>
      </w:pPr>
      <w:del w:id="648" w:author="Анастасия ." w:date="2023-10-11T17:39:00Z">
        <w:r w:rsidRPr="00E13F1B" w:rsidDel="00866AF5">
          <w:rPr>
            <w:rFonts w:eastAsiaTheme="minorHAnsi"/>
            <w:lang w:eastAsia="en-US"/>
          </w:rPr>
          <w:delText>Рецепт смеси для резины производители шин держат в секрете, по разным источникам в состав могут входить и 25 или более компонентов, тем не менее, известны основные составляющие смесь элементы:</w:delText>
        </w:r>
      </w:del>
    </w:p>
    <w:p w:rsidR="00E13F1B" w:rsidRPr="00E13F1B" w:rsidDel="00866AF5" w:rsidRDefault="00E13F1B" w:rsidP="00465E1C">
      <w:pPr>
        <w:numPr>
          <w:ilvl w:val="0"/>
          <w:numId w:val="4"/>
        </w:numPr>
        <w:tabs>
          <w:tab w:val="left" w:pos="993"/>
        </w:tabs>
        <w:suppressAutoHyphens/>
        <w:ind w:left="0" w:firstLine="709"/>
        <w:rPr>
          <w:del w:id="649" w:author="Анастасия ." w:date="2023-10-11T17:39:00Z"/>
          <w:rFonts w:eastAsia="Times New Roman" w:cs="Times New Roman"/>
          <w:color w:val="000000" w:themeColor="text1"/>
          <w:szCs w:val="28"/>
          <w:lang w:eastAsia="en-US"/>
        </w:rPr>
      </w:pPr>
      <w:del w:id="650" w:author="Анастасия ." w:date="2023-10-11T17:39:00Z">
        <w:r w:rsidRPr="00E13F1B" w:rsidDel="00866AF5">
          <w:rPr>
            <w:rFonts w:eastAsia="Times New Roman" w:cs="Times New Roman"/>
            <w:color w:val="000000" w:themeColor="text1"/>
            <w:szCs w:val="28"/>
            <w:lang w:eastAsia="en-US"/>
          </w:rPr>
          <w:delText>Полимеры (натуральные и синтетические каучуки).</w:delText>
        </w:r>
      </w:del>
    </w:p>
    <w:p w:rsidR="00E13F1B" w:rsidRPr="00E13F1B" w:rsidDel="00866AF5" w:rsidRDefault="00E13F1B" w:rsidP="00465E1C">
      <w:pPr>
        <w:numPr>
          <w:ilvl w:val="0"/>
          <w:numId w:val="4"/>
        </w:numPr>
        <w:tabs>
          <w:tab w:val="left" w:pos="993"/>
        </w:tabs>
        <w:suppressAutoHyphens/>
        <w:ind w:left="0" w:firstLine="709"/>
        <w:rPr>
          <w:del w:id="651" w:author="Анастасия ." w:date="2023-10-11T17:39:00Z"/>
          <w:rFonts w:eastAsia="Times New Roman" w:cs="Times New Roman"/>
          <w:color w:val="000000" w:themeColor="text1"/>
          <w:szCs w:val="28"/>
          <w:lang w:eastAsia="en-US"/>
        </w:rPr>
      </w:pPr>
      <w:del w:id="652" w:author="Анастасия ." w:date="2023-10-11T17:39:00Z">
        <w:r w:rsidRPr="00E13F1B" w:rsidDel="00866AF5">
          <w:rPr>
            <w:rFonts w:eastAsia="Times New Roman" w:cs="Times New Roman"/>
            <w:color w:val="000000" w:themeColor="text1"/>
            <w:szCs w:val="28"/>
            <w:lang w:eastAsia="en-US"/>
          </w:rPr>
          <w:delText>Активные и инертные наполнители (газовая сажа, окись цинка и каолин, мел и тяжелый шпат).</w:delText>
        </w:r>
      </w:del>
    </w:p>
    <w:p w:rsidR="00E13F1B" w:rsidRPr="00E13F1B" w:rsidDel="00866AF5" w:rsidRDefault="00E13F1B" w:rsidP="00465E1C">
      <w:pPr>
        <w:numPr>
          <w:ilvl w:val="0"/>
          <w:numId w:val="4"/>
        </w:numPr>
        <w:tabs>
          <w:tab w:val="left" w:pos="993"/>
        </w:tabs>
        <w:suppressAutoHyphens/>
        <w:ind w:left="0" w:firstLine="709"/>
        <w:rPr>
          <w:del w:id="653" w:author="Анастасия ." w:date="2023-10-11T17:39:00Z"/>
          <w:rFonts w:eastAsia="Times New Roman" w:cs="Times New Roman"/>
          <w:color w:val="000000" w:themeColor="text1"/>
          <w:szCs w:val="28"/>
          <w:lang w:eastAsia="en-US"/>
        </w:rPr>
      </w:pPr>
      <w:del w:id="654" w:author="Анастасия ." w:date="2023-10-11T17:39:00Z">
        <w:r w:rsidRPr="00E13F1B" w:rsidDel="00866AF5">
          <w:rPr>
            <w:rFonts w:eastAsia="Times New Roman" w:cs="Times New Roman"/>
            <w:color w:val="000000" w:themeColor="text1"/>
            <w:szCs w:val="28"/>
            <w:lang w:eastAsia="en-US"/>
          </w:rPr>
          <w:delText>Стабилизаторы (нефтепродукты, анилин, воск).</w:delText>
        </w:r>
      </w:del>
    </w:p>
    <w:p w:rsidR="00E13F1B" w:rsidRPr="00E13F1B" w:rsidDel="00866AF5" w:rsidRDefault="00E13F1B" w:rsidP="00465E1C">
      <w:pPr>
        <w:numPr>
          <w:ilvl w:val="0"/>
          <w:numId w:val="4"/>
        </w:numPr>
        <w:tabs>
          <w:tab w:val="left" w:pos="993"/>
        </w:tabs>
        <w:suppressAutoHyphens/>
        <w:ind w:left="0" w:firstLine="709"/>
        <w:rPr>
          <w:del w:id="655" w:author="Анастасия ." w:date="2023-10-11T17:39:00Z"/>
          <w:rFonts w:eastAsia="Times New Roman" w:cs="Times New Roman"/>
          <w:color w:val="000000" w:themeColor="text1"/>
          <w:szCs w:val="28"/>
          <w:lang w:eastAsia="en-US"/>
        </w:rPr>
      </w:pPr>
      <w:del w:id="656" w:author="Анастасия ." w:date="2023-10-11T17:39:00Z">
        <w:r w:rsidRPr="00E13F1B" w:rsidDel="00866AF5">
          <w:rPr>
            <w:rFonts w:eastAsia="Times New Roman" w:cs="Times New Roman"/>
            <w:color w:val="000000" w:themeColor="text1"/>
            <w:szCs w:val="28"/>
            <w:lang w:eastAsia="en-US"/>
          </w:rPr>
          <w:delText>Активаторы и ускорители (сера, азот).</w:delText>
        </w:r>
      </w:del>
    </w:p>
    <w:p w:rsidR="00E13F1B" w:rsidRPr="00E13F1B" w:rsidDel="00866AF5" w:rsidRDefault="00E13F1B" w:rsidP="00465E1C">
      <w:pPr>
        <w:numPr>
          <w:ilvl w:val="0"/>
          <w:numId w:val="4"/>
        </w:numPr>
        <w:tabs>
          <w:tab w:val="left" w:pos="993"/>
        </w:tabs>
        <w:suppressAutoHyphens/>
        <w:ind w:left="0" w:firstLine="709"/>
        <w:rPr>
          <w:del w:id="657" w:author="Анастасия ." w:date="2023-10-11T17:39:00Z"/>
          <w:rFonts w:eastAsia="Times New Roman" w:cs="Times New Roman"/>
          <w:color w:val="000000" w:themeColor="text1"/>
          <w:szCs w:val="28"/>
          <w:lang w:eastAsia="en-US"/>
        </w:rPr>
      </w:pPr>
      <w:del w:id="658" w:author="Анастасия ." w:date="2023-10-11T17:39:00Z">
        <w:r w:rsidRPr="00E13F1B" w:rsidDel="00866AF5">
          <w:rPr>
            <w:rFonts w:eastAsia="Times New Roman" w:cs="Times New Roman"/>
            <w:color w:val="000000" w:themeColor="text1"/>
            <w:szCs w:val="28"/>
            <w:lang w:eastAsia="en-US"/>
          </w:rPr>
          <w:delText>Специальные компоненты (пигментные масла, смолы, короткие волокна).</w:delText>
        </w:r>
      </w:del>
    </w:p>
    <w:p w:rsidR="00E13F1B" w:rsidRPr="00E13F1B" w:rsidDel="00866AF5" w:rsidRDefault="00E13F1B" w:rsidP="00E13F1B">
      <w:pPr>
        <w:rPr>
          <w:del w:id="659" w:author="Анастасия ." w:date="2023-10-11T17:39:00Z"/>
          <w:rFonts w:eastAsiaTheme="minorHAnsi"/>
          <w:lang w:eastAsia="en-US"/>
        </w:rPr>
      </w:pPr>
      <w:del w:id="660" w:author="Анастасия ." w:date="2023-10-11T17:39:00Z">
        <w:r w:rsidRPr="00E13F1B" w:rsidDel="00866AF5">
          <w:rPr>
            <w:rFonts w:eastAsiaTheme="minorHAnsi"/>
            <w:lang w:eastAsia="en-US"/>
          </w:rPr>
          <w:delText xml:space="preserve">На данный момент существует три типа резиновых смесей для протекторов шин легковых автомобилей: летний, зимний и всесезонный. Это обусловлено тем, что резиновая смесь протектора способна эффективно работать только в изначально заданном температурном режиме. </w:delText>
        </w:r>
      </w:del>
    </w:p>
    <w:p w:rsidR="00E13F1B" w:rsidRPr="0009721A" w:rsidDel="00866AF5" w:rsidRDefault="00E13F1B" w:rsidP="00465E1C">
      <w:pPr>
        <w:pStyle w:val="a6"/>
        <w:keepNext/>
        <w:keepLines/>
        <w:numPr>
          <w:ilvl w:val="2"/>
          <w:numId w:val="2"/>
        </w:numPr>
        <w:tabs>
          <w:tab w:val="left" w:pos="709"/>
        </w:tabs>
        <w:spacing w:before="300" w:after="200"/>
        <w:ind w:left="0" w:firstLine="709"/>
        <w:contextualSpacing w:val="0"/>
        <w:jc w:val="left"/>
        <w:outlineLvl w:val="1"/>
        <w:rPr>
          <w:del w:id="661" w:author="Анастасия ." w:date="2023-10-11T17:39:00Z"/>
          <w:rFonts w:eastAsiaTheme="majorEastAsia" w:cstheme="majorBidi"/>
          <w:b/>
          <w:bCs/>
          <w:szCs w:val="26"/>
          <w:lang w:eastAsia="en-US"/>
        </w:rPr>
      </w:pPr>
      <w:bookmarkStart w:id="662" w:name="_Toc129721937"/>
      <w:bookmarkStart w:id="663" w:name="_Toc130060001"/>
      <w:bookmarkStart w:id="664" w:name="_Toc135666429"/>
      <w:del w:id="665" w:author="Анастасия ." w:date="2023-10-11T17:39:00Z">
        <w:r w:rsidRPr="0009721A" w:rsidDel="00866AF5">
          <w:rPr>
            <w:rFonts w:eastAsiaTheme="majorEastAsia" w:cstheme="majorBidi"/>
            <w:b/>
            <w:bCs/>
            <w:szCs w:val="26"/>
            <w:lang w:eastAsia="en-US"/>
          </w:rPr>
          <w:delText>Строение выбранного типа шин</w:delText>
        </w:r>
        <w:bookmarkEnd w:id="662"/>
        <w:bookmarkEnd w:id="663"/>
        <w:bookmarkEnd w:id="664"/>
      </w:del>
    </w:p>
    <w:p w:rsidR="00E13F1B" w:rsidRPr="00E13F1B" w:rsidDel="00866AF5" w:rsidRDefault="00E13F1B" w:rsidP="00E13F1B">
      <w:pPr>
        <w:ind w:firstLine="708"/>
        <w:rPr>
          <w:del w:id="666" w:author="Анастасия ." w:date="2023-10-11T17:39:00Z"/>
          <w:rFonts w:eastAsiaTheme="minorHAnsi"/>
          <w:lang w:eastAsia="en-US"/>
        </w:rPr>
      </w:pPr>
      <w:del w:id="667" w:author="Анастасия ." w:date="2023-10-11T17:39:00Z">
        <w:r w:rsidRPr="00E13F1B" w:rsidDel="00866AF5">
          <w:rPr>
            <w:rFonts w:eastAsiaTheme="minorHAnsi"/>
            <w:lang w:eastAsia="en-US"/>
          </w:rPr>
          <w:delText>Радиальные шины конструктивно более жёсткие, вследствие чего обладают большим ресурсом, обладают стабильностью формы пятна контакта, создают меньшее сопротивление качению, обеспечивают меньший расход топлива. Из-за возможности варьировать количество слоёв каркаса (в отличие от обязательно чётного количества в диагональных) и возможности снижения слойности, снижается общий вес шины, толщина каркаса. Это снижает разогрев шины при качении — увеличивается срок службы. Брекер и протектор так же легче высвобождают тепло — возможно увеличение толщины протектора и глубины его рисунка для улучшения проходимости по бездорожью. В связи с этим, в настоящее время, радиальные шины для легковых автомобилей практически полностью вытеснили диагональные.</w:delText>
        </w:r>
      </w:del>
    </w:p>
    <w:p w:rsidR="00E13F1B" w:rsidRPr="00E13F1B" w:rsidDel="00866AF5" w:rsidRDefault="00E13F1B" w:rsidP="00E13F1B">
      <w:pPr>
        <w:ind w:firstLine="708"/>
        <w:rPr>
          <w:del w:id="668" w:author="Анастасия ." w:date="2023-10-11T17:39:00Z"/>
          <w:rFonts w:eastAsiaTheme="minorHAnsi"/>
          <w:lang w:eastAsia="en-US"/>
        </w:rPr>
      </w:pPr>
      <w:del w:id="669" w:author="Анастасия ." w:date="2023-10-11T17:39:00Z">
        <w:r w:rsidRPr="00E13F1B" w:rsidDel="00866AF5">
          <w:rPr>
            <w:rFonts w:eastAsiaTheme="minorHAnsi"/>
            <w:lang w:eastAsia="en-US"/>
          </w:rPr>
          <w:delText>Наборы слоев шины различны у разных производителей. На Рисунке 1.1 представлен один из базовых вариантов. Добавление большего числа слоев призвано упрочнить шину.</w:delText>
        </w:r>
      </w:del>
    </w:p>
    <w:p w:rsidR="00E13F1B" w:rsidRPr="00E13F1B" w:rsidDel="00866AF5" w:rsidRDefault="00E13F1B" w:rsidP="00E13F1B">
      <w:pPr>
        <w:spacing w:line="240" w:lineRule="auto"/>
        <w:ind w:firstLine="0"/>
        <w:jc w:val="center"/>
        <w:rPr>
          <w:del w:id="670" w:author="Анастасия ." w:date="2023-10-11T17:39:00Z"/>
          <w:rFonts w:eastAsia="Times New Roman" w:cs="Times New Roman"/>
          <w:szCs w:val="28"/>
        </w:rPr>
      </w:pPr>
      <w:del w:id="671" w:author="Анастасия ." w:date="2023-10-11T17:39:00Z">
        <w:r w:rsidRPr="00E13F1B" w:rsidDel="00866AF5">
          <w:rPr>
            <w:rFonts w:ascii="Blackadder ITC" w:eastAsiaTheme="minorHAnsi" w:hAnsi="Blackadder ITC"/>
            <w:noProof/>
          </w:rPr>
          <w:drawing>
            <wp:inline distT="0" distB="0" distL="0" distR="0" wp14:anchorId="1AD9FB0E" wp14:editId="3780FA71">
              <wp:extent cx="5475147" cy="4052682"/>
              <wp:effectExtent l="0" t="0" r="0" b="5080"/>
              <wp:docPr id="1" name="Рисунок 1" descr="https://4tochki.ru/images/info/constukcia_shi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tochki.ru/images/info/constukcia_shin_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5569" cy="4052994"/>
                      </a:xfrm>
                      <a:prstGeom prst="rect">
                        <a:avLst/>
                      </a:prstGeom>
                      <a:noFill/>
                      <a:ln>
                        <a:noFill/>
                      </a:ln>
                    </pic:spPr>
                  </pic:pic>
                </a:graphicData>
              </a:graphic>
            </wp:inline>
          </w:drawing>
        </w:r>
      </w:del>
    </w:p>
    <w:p w:rsidR="00E13F1B" w:rsidRPr="00E13F1B" w:rsidDel="00866AF5" w:rsidRDefault="00E13F1B" w:rsidP="00E13F1B">
      <w:pPr>
        <w:spacing w:after="120" w:line="240" w:lineRule="auto"/>
        <w:jc w:val="center"/>
        <w:rPr>
          <w:del w:id="672" w:author="Анастасия ." w:date="2023-10-11T17:39:00Z"/>
          <w:rFonts w:eastAsia="Times New Roman" w:cs="Times New Roman"/>
          <w:b/>
          <w:sz w:val="24"/>
          <w:szCs w:val="24"/>
        </w:rPr>
      </w:pPr>
      <w:del w:id="673" w:author="Анастасия ." w:date="2023-10-11T17:39:00Z">
        <w:r w:rsidRPr="00E13F1B" w:rsidDel="00866AF5">
          <w:rPr>
            <w:rFonts w:eastAsia="Times New Roman" w:cs="Times New Roman"/>
            <w:b/>
            <w:sz w:val="24"/>
            <w:szCs w:val="24"/>
          </w:rPr>
          <w:delText xml:space="preserve">Рисунок 1.1 </w:delText>
        </w:r>
        <w:r w:rsidRPr="00E13F1B" w:rsidDel="00866AF5">
          <w:rPr>
            <w:rFonts w:eastAsiaTheme="minorHAnsi"/>
            <w:b/>
            <w:sz w:val="24"/>
            <w:szCs w:val="24"/>
            <w:lang w:eastAsia="en-US"/>
          </w:rPr>
          <w:delText>—</w:delText>
        </w:r>
        <w:r w:rsidRPr="00E13F1B" w:rsidDel="00866AF5">
          <w:rPr>
            <w:rFonts w:eastAsia="Times New Roman" w:cs="Times New Roman"/>
            <w:b/>
            <w:sz w:val="24"/>
            <w:szCs w:val="24"/>
          </w:rPr>
          <w:delText xml:space="preserve"> Строение шины</w:delText>
        </w:r>
      </w:del>
    </w:p>
    <w:p w:rsidR="00E13F1B" w:rsidRPr="00E13F1B" w:rsidDel="00866AF5" w:rsidRDefault="00E13F1B" w:rsidP="00465E1C">
      <w:pPr>
        <w:numPr>
          <w:ilvl w:val="0"/>
          <w:numId w:val="3"/>
        </w:numPr>
        <w:shd w:val="clear" w:color="auto" w:fill="FFFFFF"/>
        <w:tabs>
          <w:tab w:val="left" w:pos="993"/>
        </w:tabs>
        <w:ind w:left="0" w:firstLine="709"/>
        <w:rPr>
          <w:del w:id="674" w:author="Анастасия ." w:date="2023-10-11T17:39:00Z"/>
          <w:rFonts w:eastAsia="Times New Roman" w:cs="Times New Roman"/>
          <w:color w:val="000000" w:themeColor="text1"/>
          <w:szCs w:val="28"/>
        </w:rPr>
      </w:pPr>
      <w:del w:id="675" w:author="Анастасия ." w:date="2023-10-11T17:39:00Z">
        <w:r w:rsidRPr="00E13F1B" w:rsidDel="00866AF5">
          <w:rPr>
            <w:rFonts w:eastAsia="Times New Roman" w:cs="Times New Roman"/>
            <w:color w:val="000000" w:themeColor="text1"/>
            <w:szCs w:val="28"/>
          </w:rPr>
          <w:delText xml:space="preserve">Внутренняя часть шины или гермослой. Состоит из специального состава тонкой газонепроницаемой резины препятствующего утечке воздуха. </w:delText>
        </w:r>
      </w:del>
    </w:p>
    <w:p w:rsidR="00E13F1B" w:rsidRPr="00E13F1B" w:rsidDel="00866AF5" w:rsidRDefault="00E13F1B" w:rsidP="00465E1C">
      <w:pPr>
        <w:numPr>
          <w:ilvl w:val="0"/>
          <w:numId w:val="3"/>
        </w:numPr>
        <w:shd w:val="clear" w:color="auto" w:fill="FFFFFF"/>
        <w:tabs>
          <w:tab w:val="left" w:pos="993"/>
        </w:tabs>
        <w:ind w:left="0" w:firstLine="709"/>
        <w:rPr>
          <w:del w:id="676" w:author="Анастасия ." w:date="2023-10-11T17:39:00Z"/>
          <w:rFonts w:eastAsia="Times New Roman" w:cs="Times New Roman"/>
          <w:color w:val="000000" w:themeColor="text1"/>
          <w:szCs w:val="28"/>
        </w:rPr>
      </w:pPr>
      <w:del w:id="677" w:author="Анастасия ." w:date="2023-10-11T17:39:00Z">
        <w:r w:rsidRPr="00E13F1B" w:rsidDel="00866AF5">
          <w:rPr>
            <w:rFonts w:eastAsia="Times New Roman" w:cs="Times New Roman"/>
            <w:color w:val="000000" w:themeColor="text1"/>
            <w:szCs w:val="28"/>
          </w:rPr>
          <w:delText>Каркас шины — первичный компонент, несущий на себе основную нагрузку. Он представляет собой несколько слоев прорезиненной нити, расположенной от борта к борту, т.е. радиально. Изготавливается в основном из синтетических, реже из текстильных нитей.</w:delText>
        </w:r>
      </w:del>
    </w:p>
    <w:p w:rsidR="00E13F1B" w:rsidRPr="00E13F1B" w:rsidDel="00866AF5" w:rsidRDefault="00E13F1B" w:rsidP="00465E1C">
      <w:pPr>
        <w:numPr>
          <w:ilvl w:val="0"/>
          <w:numId w:val="3"/>
        </w:numPr>
        <w:shd w:val="clear" w:color="auto" w:fill="FFFFFF"/>
        <w:tabs>
          <w:tab w:val="left" w:pos="993"/>
        </w:tabs>
        <w:ind w:left="0" w:firstLine="709"/>
        <w:rPr>
          <w:del w:id="678" w:author="Анастасия ." w:date="2023-10-11T17:39:00Z"/>
          <w:rFonts w:eastAsia="Times New Roman" w:cs="Times New Roman"/>
          <w:color w:val="000000" w:themeColor="text1"/>
          <w:szCs w:val="28"/>
        </w:rPr>
      </w:pPr>
      <w:del w:id="679" w:author="Анастасия ." w:date="2023-10-11T17:39:00Z">
        <w:r w:rsidRPr="00E13F1B" w:rsidDel="00866AF5">
          <w:rPr>
            <w:rFonts w:eastAsia="Times New Roman" w:cs="Times New Roman"/>
            <w:color w:val="000000" w:themeColor="text1"/>
            <w:szCs w:val="28"/>
          </w:rPr>
          <w:delText>Стальной корд (брекер). Перекрестные обрезиненные стальные нити, расположенные по окружности между протектором и каркасом шины. Основной задачей брекерного слоя является обеспечение жесткости протектора. В зависимости от предназначения в шине может быть от одного до пяти слоев брекера.</w:delText>
        </w:r>
      </w:del>
    </w:p>
    <w:p w:rsidR="00E13F1B" w:rsidRPr="00E13F1B" w:rsidDel="00866AF5" w:rsidRDefault="00E13F1B" w:rsidP="00465E1C">
      <w:pPr>
        <w:numPr>
          <w:ilvl w:val="0"/>
          <w:numId w:val="3"/>
        </w:numPr>
        <w:shd w:val="clear" w:color="auto" w:fill="FFFFFF"/>
        <w:tabs>
          <w:tab w:val="left" w:pos="993"/>
        </w:tabs>
        <w:ind w:left="0" w:firstLine="709"/>
        <w:rPr>
          <w:del w:id="680" w:author="Анастасия ." w:date="2023-10-11T17:39:00Z"/>
          <w:rFonts w:eastAsia="Times New Roman" w:cs="Times New Roman"/>
          <w:color w:val="000000" w:themeColor="text1"/>
          <w:szCs w:val="28"/>
        </w:rPr>
      </w:pPr>
      <w:del w:id="681" w:author="Анастасия ." w:date="2023-10-11T17:39:00Z">
        <w:r w:rsidRPr="00E13F1B" w:rsidDel="00866AF5">
          <w:rPr>
            <w:rFonts w:eastAsia="Times New Roman" w:cs="Times New Roman"/>
            <w:color w:val="000000" w:themeColor="text1"/>
            <w:szCs w:val="28"/>
          </w:rPr>
          <w:delText>Нейлоновый бандаж. Промежуточный стабилизационный пояс между металлическим кордом и протектором. Обеспечивает дополнительную прочность и стабильность при скоростном маневрировании.</w:delText>
        </w:r>
      </w:del>
    </w:p>
    <w:p w:rsidR="00E13F1B" w:rsidRPr="00E13F1B" w:rsidDel="00866AF5" w:rsidRDefault="00E13F1B" w:rsidP="00465E1C">
      <w:pPr>
        <w:numPr>
          <w:ilvl w:val="0"/>
          <w:numId w:val="3"/>
        </w:numPr>
        <w:shd w:val="clear" w:color="auto" w:fill="FFFFFF"/>
        <w:tabs>
          <w:tab w:val="left" w:pos="993"/>
        </w:tabs>
        <w:ind w:left="0" w:firstLine="709"/>
        <w:rPr>
          <w:del w:id="682" w:author="Анастасия ." w:date="2023-10-11T17:39:00Z"/>
          <w:rFonts w:eastAsia="Times New Roman" w:cs="Times New Roman"/>
          <w:color w:val="000000" w:themeColor="text1"/>
          <w:szCs w:val="28"/>
        </w:rPr>
      </w:pPr>
      <w:del w:id="683" w:author="Анастасия ." w:date="2023-10-11T17:39:00Z">
        <w:r w:rsidRPr="00E13F1B" w:rsidDel="00866AF5">
          <w:rPr>
            <w:rFonts w:eastAsia="Times New Roman" w:cs="Times New Roman"/>
            <w:color w:val="000000" w:themeColor="text1"/>
            <w:szCs w:val="28"/>
          </w:rPr>
          <w:delText>Протектор. Внешний слой шины, изготовленный из одного или двух видов резиновой смеси: более жесткого внутреннего (синий) и мягкого внешнего. Изначальным предназначением протектора являлась защита каркаса от разного рода повреждений и преждевременного износа шины. В процессе эволюции протектор стал играть не менее важную роль обеспечение эффективных тягово-сцепных и тормозных характеристик шины.</w:delText>
        </w:r>
      </w:del>
    </w:p>
    <w:p w:rsidR="00E13F1B" w:rsidRPr="00E13F1B" w:rsidDel="00866AF5" w:rsidRDefault="00E13F1B" w:rsidP="00465E1C">
      <w:pPr>
        <w:numPr>
          <w:ilvl w:val="0"/>
          <w:numId w:val="3"/>
        </w:numPr>
        <w:shd w:val="clear" w:color="auto" w:fill="FFFFFF"/>
        <w:tabs>
          <w:tab w:val="left" w:pos="993"/>
        </w:tabs>
        <w:ind w:left="0" w:firstLine="709"/>
        <w:rPr>
          <w:del w:id="684" w:author="Анастасия ." w:date="2023-10-11T17:39:00Z"/>
          <w:rFonts w:eastAsia="Times New Roman" w:cs="Times New Roman"/>
          <w:color w:val="000000" w:themeColor="text1"/>
          <w:szCs w:val="28"/>
        </w:rPr>
      </w:pPr>
      <w:del w:id="685" w:author="Анастасия ." w:date="2023-10-11T17:39:00Z">
        <w:r w:rsidRPr="00E13F1B" w:rsidDel="00866AF5">
          <w:rPr>
            <w:rFonts w:eastAsia="Times New Roman" w:cs="Times New Roman"/>
            <w:color w:val="000000" w:themeColor="text1"/>
            <w:szCs w:val="28"/>
          </w:rPr>
          <w:delText xml:space="preserve">Борт или боковая стенка. Предназначена для защиты каркаса от повреждений и амортизации нагрузок, которым подвергается шина. Несёт на себе информацию о марке и модели, маркировку шины и другие условные обозначения. </w:delText>
        </w:r>
      </w:del>
    </w:p>
    <w:p w:rsidR="00E13F1B" w:rsidRPr="00E13F1B" w:rsidDel="00866AF5" w:rsidRDefault="00E13F1B" w:rsidP="00465E1C">
      <w:pPr>
        <w:numPr>
          <w:ilvl w:val="0"/>
          <w:numId w:val="3"/>
        </w:numPr>
        <w:shd w:val="clear" w:color="auto" w:fill="FFFFFF"/>
        <w:tabs>
          <w:tab w:val="left" w:pos="993"/>
        </w:tabs>
        <w:ind w:left="0" w:firstLine="709"/>
        <w:rPr>
          <w:del w:id="686" w:author="Анастасия ." w:date="2023-10-11T17:39:00Z"/>
          <w:rFonts w:eastAsia="Times New Roman" w:cs="Times New Roman"/>
          <w:color w:val="000000" w:themeColor="text1"/>
          <w:szCs w:val="28"/>
        </w:rPr>
      </w:pPr>
      <w:del w:id="687" w:author="Анастасия ." w:date="2023-10-11T17:39:00Z">
        <w:r w:rsidRPr="00E13F1B" w:rsidDel="00866AF5">
          <w:rPr>
            <w:rFonts w:eastAsia="Times New Roman" w:cs="Times New Roman"/>
            <w:color w:val="000000" w:themeColor="text1"/>
            <w:szCs w:val="28"/>
          </w:rPr>
          <w:delText xml:space="preserve">Бортовое кольцо. Покрытая каучуком стальная проволока, скрученная в кольцо, скрепленная с апексом. Обеспечивает прочную посадку шины на диск. </w:delText>
        </w:r>
        <w:r w:rsidRPr="00E13F1B" w:rsidDel="00866AF5">
          <w:rPr>
            <w:rFonts w:eastAsiaTheme="minorHAnsi"/>
            <w:lang w:eastAsia="en-US"/>
          </w:rPr>
          <w:tab/>
        </w:r>
      </w:del>
    </w:p>
    <w:p w:rsidR="00E13F1B" w:rsidRPr="00E13F1B" w:rsidDel="00866AF5" w:rsidRDefault="00E13F1B" w:rsidP="00465E1C">
      <w:pPr>
        <w:pStyle w:val="a6"/>
        <w:keepNext/>
        <w:keepLines/>
        <w:numPr>
          <w:ilvl w:val="2"/>
          <w:numId w:val="2"/>
        </w:numPr>
        <w:tabs>
          <w:tab w:val="left" w:pos="709"/>
        </w:tabs>
        <w:spacing w:before="300" w:after="200"/>
        <w:ind w:left="0" w:firstLine="709"/>
        <w:contextualSpacing w:val="0"/>
        <w:jc w:val="left"/>
        <w:outlineLvl w:val="1"/>
        <w:rPr>
          <w:del w:id="688" w:author="Анастасия ." w:date="2023-10-11T17:39:00Z"/>
          <w:rFonts w:eastAsiaTheme="majorEastAsia" w:cstheme="majorBidi"/>
          <w:b/>
          <w:bCs/>
          <w:szCs w:val="26"/>
          <w:lang w:eastAsia="en-US"/>
        </w:rPr>
      </w:pPr>
      <w:bookmarkStart w:id="689" w:name="_Toc129721938"/>
      <w:bookmarkStart w:id="690" w:name="_Toc130060002"/>
      <w:bookmarkStart w:id="691" w:name="_Toc135666430"/>
      <w:del w:id="692" w:author="Анастасия ." w:date="2023-10-11T17:39:00Z">
        <w:r w:rsidRPr="00E13F1B" w:rsidDel="00866AF5">
          <w:rPr>
            <w:rFonts w:eastAsiaTheme="majorEastAsia" w:cstheme="majorBidi"/>
            <w:b/>
            <w:bCs/>
            <w:szCs w:val="26"/>
            <w:lang w:eastAsia="en-US"/>
          </w:rPr>
          <w:delText>Описание технологии производства</w:delText>
        </w:r>
        <w:bookmarkEnd w:id="689"/>
        <w:bookmarkEnd w:id="690"/>
        <w:bookmarkEnd w:id="691"/>
      </w:del>
    </w:p>
    <w:p w:rsidR="00E13F1B" w:rsidRPr="003B558E" w:rsidDel="00866AF5" w:rsidRDefault="00E13F1B" w:rsidP="00E13F1B">
      <w:pPr>
        <w:rPr>
          <w:del w:id="693" w:author="Анастасия ." w:date="2023-10-11T17:39:00Z"/>
          <w:lang w:eastAsia="en-US"/>
        </w:rPr>
      </w:pPr>
      <w:del w:id="694" w:author="Анастасия ." w:date="2023-10-11T17:39:00Z">
        <w:r w:rsidRPr="00E13F1B" w:rsidDel="00866AF5">
          <w:rPr>
            <w:lang w:eastAsia="en-US"/>
          </w:rPr>
          <w:delText>Схематично технологический процесс изображен на Рисунке 1.2</w:delText>
        </w:r>
      </w:del>
    </w:p>
    <w:p w:rsidR="00E13F1B" w:rsidRPr="00E13F1B" w:rsidDel="00866AF5" w:rsidRDefault="00E13F1B" w:rsidP="00FD0CFD">
      <w:pPr>
        <w:spacing w:line="240" w:lineRule="auto"/>
        <w:ind w:firstLine="0"/>
        <w:jc w:val="center"/>
        <w:rPr>
          <w:del w:id="695" w:author="Анастасия ." w:date="2023-10-11T17:39:00Z"/>
          <w:rFonts w:eastAsiaTheme="minorHAnsi"/>
          <w:lang w:val="en-US" w:eastAsia="en-US"/>
        </w:rPr>
      </w:pPr>
      <w:del w:id="696" w:author="Анастасия ." w:date="2023-10-11T17:39:00Z">
        <w:r w:rsidRPr="00E13F1B" w:rsidDel="00866AF5">
          <w:rPr>
            <w:rFonts w:eastAsiaTheme="minorHAnsi"/>
            <w:noProof/>
          </w:rPr>
          <w:drawing>
            <wp:inline distT="0" distB="0" distL="0" distR="0" wp14:anchorId="0B49FBFA" wp14:editId="3054588C">
              <wp:extent cx="4076700" cy="2412124"/>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сс производства шин_еще.jpg"/>
                      <pic:cNvPicPr/>
                    </pic:nvPicPr>
                    <pic:blipFill rotWithShape="1">
                      <a:blip r:embed="rId12" cstate="print">
                        <a:extLst>
                          <a:ext uri="{28A0092B-C50C-407E-A947-70E740481C1C}">
                            <a14:useLocalDpi xmlns:a14="http://schemas.microsoft.com/office/drawing/2010/main" val="0"/>
                          </a:ext>
                        </a:extLst>
                      </a:blip>
                      <a:srcRect t="11215"/>
                      <a:stretch/>
                    </pic:blipFill>
                    <pic:spPr bwMode="auto">
                      <a:xfrm>
                        <a:off x="0" y="0"/>
                        <a:ext cx="4085621" cy="2417403"/>
                      </a:xfrm>
                      <a:prstGeom prst="rect">
                        <a:avLst/>
                      </a:prstGeom>
                      <a:ln>
                        <a:noFill/>
                      </a:ln>
                      <a:extLst>
                        <a:ext uri="{53640926-AAD7-44D8-BBD7-CCE9431645EC}">
                          <a14:shadowObscured xmlns:a14="http://schemas.microsoft.com/office/drawing/2010/main"/>
                        </a:ext>
                      </a:extLst>
                    </pic:spPr>
                  </pic:pic>
                </a:graphicData>
              </a:graphic>
            </wp:inline>
          </w:drawing>
        </w:r>
      </w:del>
    </w:p>
    <w:p w:rsidR="00E13F1B" w:rsidRPr="00E13F1B" w:rsidDel="00866AF5" w:rsidRDefault="00E13F1B" w:rsidP="00FD0CFD">
      <w:pPr>
        <w:spacing w:after="120" w:line="240" w:lineRule="auto"/>
        <w:ind w:firstLine="0"/>
        <w:jc w:val="center"/>
        <w:rPr>
          <w:del w:id="697" w:author="Анастасия ." w:date="2023-10-11T17:39:00Z"/>
          <w:rFonts w:eastAsiaTheme="minorHAnsi"/>
          <w:b/>
          <w:sz w:val="24"/>
          <w:szCs w:val="24"/>
          <w:lang w:eastAsia="en-US"/>
        </w:rPr>
      </w:pPr>
      <w:del w:id="698" w:author="Анастасия ." w:date="2023-10-11T17:39:00Z">
        <w:r w:rsidRPr="00E13F1B" w:rsidDel="00866AF5">
          <w:rPr>
            <w:rFonts w:eastAsiaTheme="minorHAnsi"/>
            <w:b/>
            <w:sz w:val="24"/>
            <w:szCs w:val="24"/>
            <w:lang w:eastAsia="en-US"/>
          </w:rPr>
          <w:delText>Рисунок 1.2 — Схема технологического процесса производства</w:delText>
        </w:r>
      </w:del>
    </w:p>
    <w:p w:rsidR="00E13F1B" w:rsidRPr="00E13F1B" w:rsidDel="00866AF5" w:rsidRDefault="00E13F1B" w:rsidP="00E13F1B">
      <w:pPr>
        <w:rPr>
          <w:del w:id="699" w:author="Анастасия ." w:date="2023-10-11T17:39:00Z"/>
          <w:rFonts w:eastAsiaTheme="minorHAnsi"/>
          <w:b/>
          <w:lang w:eastAsia="en-US"/>
        </w:rPr>
      </w:pPr>
      <w:del w:id="700" w:author="Анастасия ." w:date="2023-10-11T17:39:00Z">
        <w:r w:rsidRPr="00E13F1B" w:rsidDel="00866AF5">
          <w:rPr>
            <w:rFonts w:eastAsiaTheme="minorHAnsi"/>
            <w:b/>
            <w:lang w:eastAsia="en-US"/>
          </w:rPr>
          <w:delText>Цех резиносмешения</w:delText>
        </w:r>
      </w:del>
    </w:p>
    <w:p w:rsidR="00E13F1B" w:rsidRPr="00E13F1B" w:rsidDel="00866AF5" w:rsidRDefault="00E13F1B" w:rsidP="00E13F1B">
      <w:pPr>
        <w:rPr>
          <w:del w:id="701" w:author="Анастасия ." w:date="2023-10-11T17:39:00Z"/>
          <w:rFonts w:eastAsiaTheme="minorHAnsi"/>
          <w:lang w:eastAsia="en-US"/>
        </w:rPr>
      </w:pPr>
      <w:del w:id="702" w:author="Анастасия ." w:date="2023-10-11T17:39:00Z">
        <w:r w:rsidRPr="00E13F1B" w:rsidDel="00866AF5">
          <w:rPr>
            <w:rFonts w:eastAsiaTheme="minorHAnsi"/>
            <w:lang w:eastAsia="en-US"/>
          </w:rPr>
          <w:delText>Процесс начинается с поставки компонентов с сырьевого склада и взвешивания перед загрузкой в резиносмеситель. В установке происходит деформация и перемещивание при температуре 120</w:delText>
        </w:r>
        <w:r w:rsidRPr="00E13F1B" w:rsidDel="00866AF5">
          <w:rPr>
            <w:rFonts w:eastAsiaTheme="minorHAnsi"/>
          </w:rPr>
          <w:delText>°С.</w:delText>
        </w:r>
      </w:del>
    </w:p>
    <w:p w:rsidR="00E13F1B" w:rsidRPr="00E13F1B" w:rsidDel="00866AF5" w:rsidRDefault="00E13F1B" w:rsidP="00E13F1B">
      <w:pPr>
        <w:shd w:val="clear" w:color="auto" w:fill="FFFFFF"/>
        <w:rPr>
          <w:del w:id="703" w:author="Анастасия ." w:date="2023-10-11T17:39:00Z"/>
          <w:rFonts w:eastAsiaTheme="minorHAnsi"/>
          <w:szCs w:val="28"/>
          <w:lang w:eastAsia="en-US"/>
        </w:rPr>
      </w:pPr>
      <w:del w:id="704" w:author="Анастасия ." w:date="2023-10-11T17:39:00Z">
        <w:r w:rsidRPr="00E13F1B" w:rsidDel="00866AF5">
          <w:rPr>
            <w:rFonts w:eastAsiaTheme="minorHAnsi"/>
            <w:szCs w:val="28"/>
            <w:lang w:eastAsia="en-US"/>
          </w:rPr>
          <w:delText xml:space="preserve">Принцип работы резиносмесителя заключается в следующем. Исходные компоненты загружаются в смесительную камеру: жидкие компоненты </w:delText>
        </w:r>
        <w:r w:rsidRPr="00E13F1B" w:rsidDel="00866AF5">
          <w:rPr>
            <w:rFonts w:eastAsiaTheme="minorHAnsi"/>
            <w:b/>
            <w:szCs w:val="28"/>
            <w:lang w:eastAsia="en-US"/>
          </w:rPr>
          <w:delText xml:space="preserve">— </w:delText>
        </w:r>
        <w:r w:rsidRPr="00E13F1B" w:rsidDel="00866AF5">
          <w:rPr>
            <w:rFonts w:eastAsiaTheme="minorHAnsi"/>
            <w:szCs w:val="28"/>
            <w:lang w:eastAsia="en-US"/>
          </w:rPr>
          <w:delText xml:space="preserve">через патрубок в горловине, технический углерод </w:delText>
        </w:r>
        <w:r w:rsidRPr="00E13F1B" w:rsidDel="00866AF5">
          <w:rPr>
            <w:rFonts w:eastAsiaTheme="minorHAnsi"/>
            <w:b/>
            <w:szCs w:val="28"/>
            <w:lang w:eastAsia="en-US"/>
          </w:rPr>
          <w:delText>—</w:delText>
        </w:r>
      </w:del>
      <w:del w:id="705" w:author="Анастасия ." w:date="2023-05-24T15:54:00Z">
        <w:r w:rsidRPr="00E13F1B" w:rsidDel="0078173E">
          <w:rPr>
            <w:rFonts w:eastAsiaTheme="minorHAnsi"/>
            <w:b/>
            <w:szCs w:val="28"/>
            <w:lang w:eastAsia="en-US"/>
          </w:rPr>
          <w:delText xml:space="preserve"> </w:delText>
        </w:r>
      </w:del>
      <w:del w:id="706" w:author="Анастасия ." w:date="2023-10-11T17:39:00Z">
        <w:r w:rsidRPr="00E13F1B" w:rsidDel="00866AF5">
          <w:rPr>
            <w:rFonts w:eastAsiaTheme="minorHAnsi"/>
            <w:szCs w:val="28"/>
            <w:lang w:eastAsia="en-US"/>
          </w:rPr>
          <w:delText xml:space="preserve"> через другой патрубок в этой же горловине, все остальные компоненты (каучук в виде кусков или гранул и сыпучие) </w:delText>
        </w:r>
        <w:r w:rsidRPr="00E13F1B" w:rsidDel="00866AF5">
          <w:rPr>
            <w:rFonts w:eastAsiaTheme="minorHAnsi"/>
            <w:b/>
            <w:szCs w:val="28"/>
            <w:lang w:eastAsia="en-US"/>
          </w:rPr>
          <w:delText>—</w:delText>
        </w:r>
        <w:r w:rsidRPr="00E13F1B" w:rsidDel="00866AF5">
          <w:rPr>
            <w:rFonts w:eastAsiaTheme="minorHAnsi"/>
            <w:szCs w:val="28"/>
            <w:lang w:eastAsia="en-US"/>
          </w:rPr>
          <w:delText xml:space="preserve"> через загрузочную воронку. В загрузочной воронке на горизонтальной оси установлена дверца  с пневматическим приводом. После загрузки компонентов дверца занимает вертикальное положение и предотвращает вынос пылящихся веществ наружу. Часть из них отсасывается через вентиляционный патрубок.</w:delText>
        </w:r>
      </w:del>
    </w:p>
    <w:p w:rsidR="00E13F1B" w:rsidRPr="00E13F1B" w:rsidDel="00866AF5" w:rsidRDefault="00E13F1B" w:rsidP="00E13F1B">
      <w:pPr>
        <w:shd w:val="clear" w:color="auto" w:fill="FFFFFF"/>
        <w:rPr>
          <w:del w:id="707" w:author="Анастасия ." w:date="2023-10-11T17:39:00Z"/>
          <w:rFonts w:eastAsiaTheme="minorHAnsi"/>
          <w:b/>
          <w:szCs w:val="28"/>
          <w:lang w:eastAsia="en-US"/>
        </w:rPr>
      </w:pPr>
      <w:del w:id="708" w:author="Анастасия ." w:date="2023-10-11T17:39:00Z">
        <w:r w:rsidRPr="00E13F1B" w:rsidDel="00866AF5">
          <w:rPr>
            <w:rFonts w:eastAsiaTheme="minorHAnsi"/>
            <w:b/>
            <w:szCs w:val="28"/>
            <w:lang w:eastAsia="en-US"/>
          </w:rPr>
          <w:delText>Участок вальцовки</w:delText>
        </w:r>
      </w:del>
    </w:p>
    <w:p w:rsidR="00E13F1B" w:rsidRPr="00E13F1B" w:rsidDel="00866AF5" w:rsidRDefault="00E13F1B" w:rsidP="00E13F1B">
      <w:pPr>
        <w:rPr>
          <w:del w:id="709" w:author="Анастасия ." w:date="2023-10-11T17:39:00Z"/>
          <w:rFonts w:eastAsiaTheme="minorHAnsi"/>
          <w:lang w:eastAsia="en-US"/>
        </w:rPr>
      </w:pPr>
      <w:del w:id="710" w:author="Анастасия ." w:date="2023-10-11T17:39:00Z">
        <w:r w:rsidRPr="00E13F1B" w:rsidDel="00866AF5">
          <w:rPr>
            <w:rFonts w:eastAsiaTheme="minorHAnsi"/>
            <w:lang w:eastAsia="en-US"/>
          </w:rPr>
          <w:delText>Смесь раскатывается вальцами до вида резиновой полосы. Ее много раз отжимают, чтобы выгнать из нее весь воздух и сделать более однородной. Резиновую полосу омыляют, предотвращая слипание, и высушивают вентиляторами.</w:delText>
        </w:r>
      </w:del>
    </w:p>
    <w:p w:rsidR="00E13F1B" w:rsidRPr="00E13F1B" w:rsidDel="00866AF5" w:rsidRDefault="00E13F1B" w:rsidP="00E13F1B">
      <w:pPr>
        <w:shd w:val="clear" w:color="auto" w:fill="FFFFFF"/>
        <w:rPr>
          <w:del w:id="711" w:author="Анастасия ." w:date="2023-10-11T17:39:00Z"/>
          <w:rFonts w:eastAsiaTheme="minorHAnsi"/>
          <w:szCs w:val="28"/>
          <w:lang w:eastAsia="en-US"/>
        </w:rPr>
      </w:pPr>
      <w:del w:id="712" w:author="Анастасия ." w:date="2023-10-11T17:39:00Z">
        <w:r w:rsidRPr="00E13F1B" w:rsidDel="00866AF5">
          <w:rPr>
            <w:rFonts w:eastAsiaTheme="minorHAnsi"/>
            <w:szCs w:val="28"/>
            <w:lang w:eastAsia="en-US"/>
          </w:rPr>
          <w:delText xml:space="preserve">Вальцевание производят обычно либо для гомогенизации резиновой смеси, выгружаемой из смесителя, либо для подогрева ее перед подачей в кордные или протекторные линии. Смешение на вальцах предпочитают проводить в тех случаях, когда работают с особо вязкими материалами. Иногда при вальцевании вводят в смесь некоторые ингредиенты (например, серу) или готовят всю смесь. </w:delText>
        </w:r>
      </w:del>
    </w:p>
    <w:p w:rsidR="00E13F1B" w:rsidRPr="00E13F1B" w:rsidDel="00866AF5" w:rsidRDefault="00E13F1B" w:rsidP="00E13F1B">
      <w:pPr>
        <w:shd w:val="clear" w:color="auto" w:fill="FFFFFF"/>
        <w:rPr>
          <w:del w:id="713" w:author="Анастасия ." w:date="2023-10-11T17:39:00Z"/>
          <w:rFonts w:eastAsiaTheme="minorHAnsi"/>
          <w:b/>
          <w:szCs w:val="28"/>
          <w:lang w:eastAsia="en-US"/>
        </w:rPr>
      </w:pPr>
      <w:del w:id="714" w:author="Анастасия ." w:date="2023-10-11T17:39:00Z">
        <w:r w:rsidRPr="00E13F1B" w:rsidDel="00866AF5">
          <w:rPr>
            <w:rFonts w:eastAsiaTheme="minorHAnsi"/>
            <w:b/>
            <w:szCs w:val="28"/>
            <w:lang w:eastAsia="en-US"/>
          </w:rPr>
          <w:delText>Цех экструзии</w:delText>
        </w:r>
      </w:del>
    </w:p>
    <w:p w:rsidR="00E13F1B" w:rsidRPr="00E13F1B" w:rsidDel="00866AF5" w:rsidRDefault="00E13F1B" w:rsidP="00E13F1B">
      <w:pPr>
        <w:shd w:val="clear" w:color="auto" w:fill="FFFFFF"/>
        <w:rPr>
          <w:del w:id="715" w:author="Анастасия ." w:date="2023-10-11T17:39:00Z"/>
          <w:rFonts w:eastAsiaTheme="minorHAnsi"/>
          <w:szCs w:val="28"/>
          <w:lang w:eastAsia="en-US"/>
        </w:rPr>
      </w:pPr>
      <w:del w:id="716" w:author="Анастасия ." w:date="2023-10-11T17:39:00Z">
        <w:r w:rsidRPr="00E13F1B" w:rsidDel="00866AF5">
          <w:rPr>
            <w:rFonts w:eastAsiaTheme="minorHAnsi"/>
            <w:szCs w:val="28"/>
            <w:lang w:eastAsia="en-US"/>
          </w:rPr>
          <w:delText>Экструзия представляет собой непрерывный технологический процесс, заключающийся в продавливании материала, обладающего высокой вязкостью в жидком состоянии, через формующий инструмент (экструзионную головку, фильеру), с целью получения изделия с поперечным сечением нужной формы. Основным технологическим оборудованием для переработки полимеров в изделия методом экструзии являются одночервячные, многочервячные, поршневые и дисковые экструдеры.</w:delText>
        </w:r>
      </w:del>
    </w:p>
    <w:p w:rsidR="00E13F1B" w:rsidRPr="00E13F1B" w:rsidDel="00866AF5" w:rsidRDefault="00E13F1B" w:rsidP="00E13F1B">
      <w:pPr>
        <w:rPr>
          <w:del w:id="717" w:author="Анастасия ." w:date="2023-10-11T17:39:00Z"/>
          <w:rFonts w:eastAsiaTheme="minorHAnsi"/>
          <w:lang w:eastAsia="en-US"/>
        </w:rPr>
      </w:pPr>
      <w:del w:id="718" w:author="Анастасия ." w:date="2023-10-11T17:39:00Z">
        <w:r w:rsidRPr="00E13F1B" w:rsidDel="00866AF5">
          <w:rPr>
            <w:rFonts w:eastAsiaTheme="minorHAnsi"/>
            <w:lang w:eastAsia="en-US"/>
          </w:rPr>
          <w:delText>На экструдерах под воздействием давления и температуры формируется горячий профиль разной геометрии и из разных смесей. На конвейере охлаждения профиль остужается до необходимой температуры с помощью воды. Затем лента нарезается на элементы нужной длины.</w:delText>
        </w:r>
      </w:del>
    </w:p>
    <w:p w:rsidR="00E13F1B" w:rsidRPr="00E13F1B" w:rsidDel="00866AF5" w:rsidRDefault="00E13F1B" w:rsidP="00E13F1B">
      <w:pPr>
        <w:rPr>
          <w:del w:id="719" w:author="Анастасия ." w:date="2023-10-11T17:39:00Z"/>
          <w:rFonts w:eastAsiaTheme="minorHAnsi"/>
          <w:b/>
          <w:lang w:eastAsia="en-US"/>
        </w:rPr>
      </w:pPr>
      <w:del w:id="720" w:author="Анастасия ." w:date="2023-10-11T17:39:00Z">
        <w:r w:rsidRPr="00E13F1B" w:rsidDel="00866AF5">
          <w:rPr>
            <w:rFonts w:eastAsiaTheme="minorHAnsi"/>
            <w:b/>
            <w:lang w:eastAsia="en-US"/>
          </w:rPr>
          <w:delText>Участок каландрирования</w:delText>
        </w:r>
      </w:del>
    </w:p>
    <w:p w:rsidR="00E13F1B" w:rsidRPr="00E13F1B" w:rsidDel="00866AF5" w:rsidRDefault="00E13F1B" w:rsidP="00E13F1B">
      <w:pPr>
        <w:rPr>
          <w:del w:id="721" w:author="Анастасия ." w:date="2023-10-11T17:39:00Z"/>
          <w:rFonts w:eastAsiaTheme="minorHAnsi"/>
          <w:lang w:eastAsia="en-US"/>
        </w:rPr>
      </w:pPr>
      <w:del w:id="722" w:author="Анастасия ." w:date="2023-10-11T17:39:00Z">
        <w:r w:rsidRPr="00E13F1B" w:rsidDel="00866AF5">
          <w:rPr>
            <w:rFonts w:eastAsiaTheme="minorHAnsi"/>
            <w:lang w:eastAsia="en-US"/>
          </w:rPr>
          <w:delText>Каландр состоит из четырех или трех раскатывающих валов. На них производятся прорезиненный стальной и текстильный корды (брекеры).</w:delText>
        </w:r>
      </w:del>
    </w:p>
    <w:p w:rsidR="00E13F1B" w:rsidRPr="00E13F1B" w:rsidDel="00866AF5" w:rsidRDefault="00E13F1B" w:rsidP="00E13F1B">
      <w:pPr>
        <w:rPr>
          <w:del w:id="723" w:author="Анастасия ." w:date="2023-10-11T17:39:00Z"/>
          <w:rFonts w:eastAsiaTheme="minorHAnsi"/>
          <w:lang w:eastAsia="en-US"/>
        </w:rPr>
      </w:pPr>
      <w:del w:id="724" w:author="Анастасия ." w:date="2023-10-11T17:39:00Z">
        <w:r w:rsidRPr="00E13F1B" w:rsidDel="00866AF5">
          <w:rPr>
            <w:rFonts w:eastAsiaTheme="minorHAnsi"/>
            <w:lang w:eastAsia="en-US"/>
          </w:rPr>
          <w:delText>Для текстильного корда: на каландре выполняется нанесение резинового покрытия на ткань и раскатка резиновой смеси.</w:delText>
        </w:r>
      </w:del>
    </w:p>
    <w:p w:rsidR="00E13F1B" w:rsidRPr="00E13F1B" w:rsidDel="00866AF5" w:rsidRDefault="00E13F1B" w:rsidP="00E13F1B">
      <w:pPr>
        <w:rPr>
          <w:del w:id="725" w:author="Анастасия ." w:date="2023-10-11T17:39:00Z"/>
          <w:rFonts w:eastAsiaTheme="minorHAnsi"/>
          <w:lang w:eastAsia="en-US"/>
        </w:rPr>
      </w:pPr>
      <w:del w:id="726" w:author="Анастасия ." w:date="2023-10-11T17:39:00Z">
        <w:r w:rsidRPr="00E13F1B" w:rsidDel="00866AF5">
          <w:rPr>
            <w:rFonts w:eastAsiaTheme="minorHAnsi"/>
            <w:lang w:eastAsia="en-US"/>
          </w:rPr>
          <w:delText xml:space="preserve">При изготовлении стального брекера, чтобы металл прочнее прилипал к резине, стальная нить сверху покрывается слоем меди. </w:delText>
        </w:r>
      </w:del>
    </w:p>
    <w:p w:rsidR="00E13F1B" w:rsidRPr="00E13F1B" w:rsidDel="00866AF5" w:rsidRDefault="00E13F1B" w:rsidP="00E13F1B">
      <w:pPr>
        <w:rPr>
          <w:del w:id="727" w:author="Анастасия ." w:date="2023-10-11T17:39:00Z"/>
          <w:rFonts w:eastAsiaTheme="minorHAnsi"/>
        </w:rPr>
      </w:pPr>
      <w:del w:id="728" w:author="Анастасия ." w:date="2023-10-11T17:39:00Z">
        <w:r w:rsidRPr="00E13F1B" w:rsidDel="00866AF5">
          <w:rPr>
            <w:rFonts w:eastAsiaTheme="minorHAnsi"/>
          </w:rPr>
          <w:delText>Сущность процесса обкладки корда резиновой смесью заключается в том, что резиновая смесь под давлением (прессовкой) покрывает с двух сторон тонким слоем нити основы корда, заполняет пространство между нитями и внедряется между волокнами. В результате каждая нить корда хорошо изолируется резиновой смесью.</w:delText>
        </w:r>
      </w:del>
    </w:p>
    <w:p w:rsidR="00E13F1B" w:rsidRPr="00E13F1B" w:rsidDel="00866AF5" w:rsidRDefault="00E13F1B" w:rsidP="00E13F1B">
      <w:pPr>
        <w:rPr>
          <w:del w:id="729" w:author="Анастасия ." w:date="2023-10-11T17:39:00Z"/>
          <w:rFonts w:eastAsiaTheme="minorHAnsi"/>
          <w:szCs w:val="28"/>
        </w:rPr>
      </w:pPr>
      <w:del w:id="730" w:author="Анастасия ." w:date="2023-10-11T17:39:00Z">
        <w:r w:rsidRPr="00E13F1B" w:rsidDel="00866AF5">
          <w:rPr>
            <w:rFonts w:eastAsiaTheme="minorHAnsi"/>
            <w:szCs w:val="28"/>
          </w:rPr>
          <w:delText>Для лучшей изоляции нитей корда резиновой смесью перед каландром устанавливают ширительно-натяжные устройства, через которые пропускают корд при нагрузке на нить 2,5</w:delText>
        </w:r>
        <w:r w:rsidRPr="00E13F1B" w:rsidDel="00866AF5">
          <w:rPr>
            <w:rFonts w:eastAsiaTheme="minorHAnsi"/>
            <w:b/>
            <w:szCs w:val="28"/>
            <w:lang w:eastAsia="en-US"/>
          </w:rPr>
          <w:delText>-</w:delText>
        </w:r>
        <w:r w:rsidRPr="00E13F1B" w:rsidDel="00866AF5">
          <w:rPr>
            <w:rFonts w:eastAsiaTheme="minorHAnsi"/>
            <w:szCs w:val="28"/>
          </w:rPr>
          <w:delText>5,0Н. При применении ширительно-натяжных устройств обеспечивается равномерное распределение нитей по всей ширине, что в дальнейшем обусловливает равномерную прочность каркаса покрышек. Для того чтобы толщина обрезиненного корда была более равномерной, валки каландра должны иметь гладкую поверхность и одинаковую частоту вращения.</w:delText>
        </w:r>
      </w:del>
    </w:p>
    <w:p w:rsidR="00E13F1B" w:rsidRPr="00E13F1B" w:rsidDel="00866AF5" w:rsidRDefault="00E13F1B" w:rsidP="00E13F1B">
      <w:pPr>
        <w:rPr>
          <w:del w:id="731" w:author="Анастасия ." w:date="2023-10-11T17:39:00Z"/>
          <w:rFonts w:eastAsiaTheme="minorHAnsi"/>
          <w:szCs w:val="28"/>
        </w:rPr>
      </w:pPr>
      <w:del w:id="732" w:author="Анастасия ." w:date="2023-10-11T17:39:00Z">
        <w:r w:rsidRPr="00E13F1B" w:rsidDel="00866AF5">
          <w:rPr>
            <w:rFonts w:eastAsiaTheme="minorHAnsi"/>
            <w:szCs w:val="28"/>
          </w:rPr>
          <w:delText>Во время обкладки корда резиновыми смесями поддерживается определенная температура валков первого и второго каландров: верхнего 80-90°С, среднего 95</w:delText>
        </w:r>
        <w:r w:rsidRPr="00E13F1B" w:rsidDel="00866AF5">
          <w:rPr>
            <w:rFonts w:eastAsiaTheme="minorHAnsi"/>
            <w:b/>
            <w:szCs w:val="28"/>
            <w:lang w:eastAsia="en-US"/>
          </w:rPr>
          <w:delText>-</w:delText>
        </w:r>
        <w:r w:rsidRPr="00E13F1B" w:rsidDel="00866AF5">
          <w:rPr>
            <w:rFonts w:eastAsiaTheme="minorHAnsi"/>
            <w:szCs w:val="28"/>
          </w:rPr>
          <w:delText>100°С, нижнего 90</w:delText>
        </w:r>
        <w:r w:rsidRPr="00E13F1B" w:rsidDel="00866AF5">
          <w:rPr>
            <w:rFonts w:eastAsiaTheme="minorHAnsi"/>
            <w:b/>
            <w:szCs w:val="28"/>
            <w:lang w:eastAsia="en-US"/>
          </w:rPr>
          <w:delText>-</w:delText>
        </w:r>
        <w:r w:rsidRPr="00E13F1B" w:rsidDel="00866AF5">
          <w:rPr>
            <w:rFonts w:eastAsiaTheme="minorHAnsi"/>
            <w:szCs w:val="28"/>
          </w:rPr>
          <w:delText xml:space="preserve">95°С. </w:delText>
        </w:r>
      </w:del>
    </w:p>
    <w:p w:rsidR="00E13F1B" w:rsidRPr="00E13F1B" w:rsidDel="00866AF5" w:rsidRDefault="00E13F1B" w:rsidP="00E13F1B">
      <w:pPr>
        <w:rPr>
          <w:del w:id="733" w:author="Анастасия ." w:date="2023-10-11T17:39:00Z"/>
          <w:rFonts w:eastAsiaTheme="minorHAnsi"/>
          <w:szCs w:val="28"/>
        </w:rPr>
      </w:pPr>
      <w:del w:id="734" w:author="Анастасия ." w:date="2023-10-11T17:39:00Z">
        <w:r w:rsidRPr="00E13F1B" w:rsidDel="00866AF5">
          <w:rPr>
            <w:rFonts w:eastAsiaTheme="minorHAnsi"/>
          </w:rPr>
          <w:delText xml:space="preserve">Обкладка корда производится при скорости до 80 м/мин в зависимости от устройства каландра и толщины обрезиненного корда. С увеличением толщины обрезиненного корда, как правило, скорость каландра снижается. Контроль и регулирование температуры валков каландра осуществляются автоматически при помощи потенциометра ЭПД со шкалой, отградуированной от 0 до 150°С. Датчики температуры установлены на валках каландров. Потенциометр указывает и записывает </w:delText>
        </w:r>
        <w:r w:rsidRPr="00E13F1B" w:rsidDel="00866AF5">
          <w:rPr>
            <w:rFonts w:eastAsiaTheme="minorHAnsi"/>
            <w:szCs w:val="28"/>
          </w:rPr>
          <w:delText>температуру валков каландра на диаграмме с точностью до 1-3°С. Потенциометр при помощи мембранных клапанов регулирует поступление горячей (80</w:delText>
        </w:r>
        <w:r w:rsidRPr="00E13F1B" w:rsidDel="00866AF5">
          <w:rPr>
            <w:rFonts w:eastAsiaTheme="minorHAnsi"/>
            <w:b/>
            <w:szCs w:val="28"/>
            <w:lang w:eastAsia="en-US"/>
          </w:rPr>
          <w:delText>-</w:delText>
        </w:r>
        <w:r w:rsidRPr="00E13F1B" w:rsidDel="00866AF5">
          <w:rPr>
            <w:rFonts w:eastAsiaTheme="minorHAnsi"/>
            <w:szCs w:val="28"/>
          </w:rPr>
          <w:delText>90°С) воды в каналы валков каландра, расположенные на расстоянии 40</w:delText>
        </w:r>
        <w:r w:rsidRPr="00E13F1B" w:rsidDel="00866AF5">
          <w:rPr>
            <w:rFonts w:eastAsiaTheme="minorHAnsi"/>
            <w:b/>
            <w:szCs w:val="28"/>
            <w:lang w:eastAsia="en-US"/>
          </w:rPr>
          <w:delText>-</w:delText>
        </w:r>
        <w:r w:rsidRPr="00E13F1B" w:rsidDel="00866AF5">
          <w:rPr>
            <w:rFonts w:eastAsiaTheme="minorHAnsi"/>
            <w:szCs w:val="28"/>
          </w:rPr>
          <w:delText>50 мм от поверхности валков.</w:delText>
        </w:r>
      </w:del>
    </w:p>
    <w:p w:rsidR="00E13F1B" w:rsidRPr="00E13F1B" w:rsidDel="00866AF5" w:rsidRDefault="00E13F1B" w:rsidP="00E13F1B">
      <w:pPr>
        <w:rPr>
          <w:del w:id="735" w:author="Анастасия ." w:date="2023-10-11T17:39:00Z"/>
          <w:rFonts w:eastAsiaTheme="minorHAnsi"/>
          <w:szCs w:val="28"/>
        </w:rPr>
      </w:pPr>
      <w:del w:id="736" w:author="Анастасия ." w:date="2023-10-11T17:39:00Z">
        <w:r w:rsidRPr="00E13F1B" w:rsidDel="00866AF5">
          <w:rPr>
            <w:rFonts w:eastAsiaTheme="minorHAnsi"/>
            <w:szCs w:val="28"/>
          </w:rPr>
          <w:delText>В зависимости от конструкции покрышек обрезиненный корд для каркаса изготовляют толщиной 1,05</w:delText>
        </w:r>
        <w:r w:rsidRPr="00E13F1B" w:rsidDel="00866AF5">
          <w:rPr>
            <w:rFonts w:eastAsiaTheme="minorHAnsi"/>
            <w:b/>
            <w:szCs w:val="28"/>
            <w:lang w:eastAsia="en-US"/>
          </w:rPr>
          <w:delText>-</w:delText>
        </w:r>
        <w:r w:rsidRPr="00E13F1B" w:rsidDel="00866AF5">
          <w:rPr>
            <w:rFonts w:eastAsiaTheme="minorHAnsi"/>
            <w:szCs w:val="28"/>
          </w:rPr>
          <w:delText>1,45 мм.</w:delText>
        </w:r>
      </w:del>
    </w:p>
    <w:p w:rsidR="00E13F1B" w:rsidRPr="00E13F1B" w:rsidDel="00866AF5" w:rsidRDefault="00E13F1B" w:rsidP="00E13F1B">
      <w:pPr>
        <w:rPr>
          <w:del w:id="737" w:author="Анастасия ." w:date="2023-10-11T17:39:00Z"/>
          <w:rFonts w:eastAsiaTheme="minorHAnsi"/>
          <w:szCs w:val="28"/>
        </w:rPr>
      </w:pPr>
      <w:del w:id="738" w:author="Анастасия ." w:date="2023-10-11T17:39:00Z">
        <w:r w:rsidRPr="00E13F1B" w:rsidDel="00866AF5">
          <w:rPr>
            <w:rFonts w:eastAsiaTheme="minorHAnsi"/>
            <w:szCs w:val="28"/>
          </w:rPr>
          <w:delText>Из каландра обрезиненный металлокорд направляется к кромочным ножам для обрезания излишков обкладочной резиновой смеси. Обрезиненный металлокорд охлаждается до 25</w:delText>
        </w:r>
        <w:r w:rsidRPr="00E13F1B" w:rsidDel="00866AF5">
          <w:rPr>
            <w:rFonts w:eastAsiaTheme="minorHAnsi"/>
            <w:b/>
            <w:szCs w:val="28"/>
            <w:lang w:eastAsia="en-US"/>
          </w:rPr>
          <w:delText>-</w:delText>
        </w:r>
        <w:r w:rsidRPr="00E13F1B" w:rsidDel="00866AF5">
          <w:rPr>
            <w:rFonts w:eastAsiaTheme="minorHAnsi"/>
            <w:szCs w:val="28"/>
          </w:rPr>
          <w:delText>30°С на холодильных барабанах, а затем, пройдя последовательно через компенсатор, центрирующее и тянущее устройства, закатывается в рулон с полиэтиленовой прокладочной пленкой на закаточном устройстве. Натяжное устройство обеспечивает постоянное натяжение полотна металлокорда до 3000 Н. После закатки в рулон 200</w:delText>
        </w:r>
        <w:r w:rsidRPr="00E13F1B" w:rsidDel="00866AF5">
          <w:rPr>
            <w:rFonts w:eastAsiaTheme="minorHAnsi"/>
            <w:b/>
            <w:szCs w:val="28"/>
            <w:lang w:eastAsia="en-US"/>
          </w:rPr>
          <w:delText>-</w:delText>
        </w:r>
        <w:r w:rsidRPr="00E13F1B" w:rsidDel="00866AF5">
          <w:rPr>
            <w:rFonts w:eastAsiaTheme="minorHAnsi"/>
            <w:szCs w:val="28"/>
          </w:rPr>
          <w:delText>270 м полотна, металлокорд режут в поперечном направлении с помощью отрезного станка и направляют на раскаточные станки диагонально-резательных машин.</w:delText>
        </w:r>
      </w:del>
    </w:p>
    <w:p w:rsidR="00E13F1B" w:rsidRPr="00E13F1B" w:rsidDel="00866AF5" w:rsidRDefault="00E13F1B" w:rsidP="00E13F1B">
      <w:pPr>
        <w:rPr>
          <w:del w:id="739" w:author="Анастасия ." w:date="2023-10-11T17:39:00Z"/>
          <w:rFonts w:eastAsiaTheme="minorHAnsi"/>
          <w:szCs w:val="28"/>
        </w:rPr>
      </w:pPr>
      <w:del w:id="740" w:author="Анастасия ." w:date="2023-10-11T17:39:00Z">
        <w:r w:rsidRPr="00E13F1B" w:rsidDel="00866AF5">
          <w:rPr>
            <w:rFonts w:eastAsiaTheme="minorHAnsi"/>
            <w:szCs w:val="28"/>
          </w:rPr>
          <w:delText>Бортовое кольцо изготавливается в это же цеху. Металлическая проволока со шпулярников наматывается в кольцо несколько раз, обрезается. Сверху наматывается резина, образуя профиль, который обеспечивает крепление покрышки на ободе колеса.</w:delText>
        </w:r>
      </w:del>
    </w:p>
    <w:p w:rsidR="00E13F1B" w:rsidRPr="00E13F1B" w:rsidDel="00866AF5" w:rsidRDefault="00E13F1B" w:rsidP="00E13F1B">
      <w:pPr>
        <w:rPr>
          <w:del w:id="741" w:author="Анастасия ." w:date="2023-10-11T17:39:00Z"/>
          <w:rFonts w:eastAsiaTheme="minorHAnsi"/>
          <w:szCs w:val="28"/>
        </w:rPr>
      </w:pPr>
      <w:del w:id="742" w:author="Анастасия ." w:date="2023-10-11T17:39:00Z">
        <w:r w:rsidRPr="00E13F1B" w:rsidDel="00866AF5">
          <w:rPr>
            <w:rFonts w:eastAsiaTheme="minorHAnsi"/>
            <w:szCs w:val="28"/>
          </w:rPr>
          <w:delText>К кольцу припаивают бортовую часть покрышки, получая крыло.</w:delText>
        </w:r>
      </w:del>
    </w:p>
    <w:p w:rsidR="00E13F1B" w:rsidRPr="00E13F1B" w:rsidDel="00866AF5" w:rsidRDefault="00E13F1B" w:rsidP="00E13F1B">
      <w:pPr>
        <w:rPr>
          <w:del w:id="743" w:author="Анастасия ." w:date="2023-10-11T17:39:00Z"/>
          <w:rFonts w:eastAsiaTheme="minorHAnsi"/>
          <w:b/>
          <w:szCs w:val="28"/>
          <w:lang w:eastAsia="en-US"/>
        </w:rPr>
      </w:pPr>
      <w:del w:id="744" w:author="Анастасия ." w:date="2023-10-11T17:39:00Z">
        <w:r w:rsidRPr="00E13F1B" w:rsidDel="00866AF5">
          <w:rPr>
            <w:rFonts w:eastAsiaTheme="minorHAnsi"/>
            <w:b/>
            <w:szCs w:val="28"/>
            <w:lang w:eastAsia="en-US"/>
          </w:rPr>
          <w:delText>Цех сборки шин</w:delText>
        </w:r>
      </w:del>
    </w:p>
    <w:p w:rsidR="00E13F1B" w:rsidRPr="00E13F1B" w:rsidDel="00866AF5" w:rsidRDefault="00E13F1B" w:rsidP="00E13F1B">
      <w:pPr>
        <w:rPr>
          <w:del w:id="745" w:author="Анастасия ." w:date="2023-10-11T17:39:00Z"/>
          <w:rFonts w:eastAsiaTheme="minorHAnsi"/>
          <w:szCs w:val="28"/>
          <w:lang w:eastAsia="en-US"/>
        </w:rPr>
      </w:pPr>
      <w:del w:id="746" w:author="Анастасия ." w:date="2023-10-11T17:39:00Z">
        <w:r w:rsidRPr="00E13F1B" w:rsidDel="00866AF5">
          <w:rPr>
            <w:rFonts w:eastAsiaTheme="minorHAnsi"/>
            <w:szCs w:val="28"/>
            <w:lang w:eastAsia="en-US"/>
          </w:rPr>
          <w:delText xml:space="preserve">На автоматизированном станке для сборки шин собираются все компоненты. На одном барабане собирается каркас шины, а над другом </w:delText>
        </w:r>
        <w:r w:rsidRPr="00E13F1B" w:rsidDel="00866AF5">
          <w:rPr>
            <w:rFonts w:eastAsiaTheme="minorHAnsi"/>
            <w:b/>
            <w:szCs w:val="28"/>
            <w:lang w:eastAsia="en-US"/>
          </w:rPr>
          <w:delText>—</w:delText>
        </w:r>
        <w:r w:rsidRPr="00E13F1B" w:rsidDel="00866AF5">
          <w:rPr>
            <w:rFonts w:eastAsiaTheme="minorHAnsi"/>
            <w:szCs w:val="28"/>
            <w:lang w:eastAsia="en-US"/>
          </w:rPr>
          <w:delText>брекерный пакет.</w:delText>
        </w:r>
      </w:del>
    </w:p>
    <w:p w:rsidR="00E13F1B" w:rsidRPr="00E13F1B" w:rsidDel="00866AF5" w:rsidRDefault="00E13F1B" w:rsidP="00E13F1B">
      <w:pPr>
        <w:rPr>
          <w:del w:id="747" w:author="Анастасия ." w:date="2023-10-11T17:39:00Z"/>
          <w:rFonts w:eastAsiaTheme="minorHAnsi"/>
          <w:lang w:eastAsia="en-US"/>
        </w:rPr>
      </w:pPr>
      <w:del w:id="748" w:author="Анастасия ." w:date="2023-10-11T17:39:00Z">
        <w:r w:rsidRPr="00E13F1B" w:rsidDel="00866AF5">
          <w:rPr>
            <w:rFonts w:eastAsiaTheme="minorHAnsi"/>
            <w:szCs w:val="28"/>
            <w:lang w:eastAsia="en-US"/>
          </w:rPr>
          <w:delText>При сборке каркаса первым на барабан подается гермослой, удерживающий воздух, затем слои текстильного корда. Борта накладываются с обеих сторон, они служат для фиксации бортовых колец, которые в свою очередь удерживают шину на диске. Происходит заворот каркаса</w:delText>
        </w:r>
        <w:r w:rsidRPr="00E13F1B" w:rsidDel="00866AF5">
          <w:rPr>
            <w:rFonts w:eastAsiaTheme="minorHAnsi"/>
            <w:lang w:eastAsia="en-US"/>
          </w:rPr>
          <w:delText xml:space="preserve"> вокруг бортовых колец для обеспечения положения. Следующей накладывается боковина, изготовленная из гибкой и прочной резиновой смеси, способной защитить каркас от боковых воздействий. Боковые части барабана сводятся, и одновременно раздувается его центральная часть, так шине придается форма тора. </w:delText>
        </w:r>
      </w:del>
    </w:p>
    <w:p w:rsidR="00E13F1B" w:rsidRPr="00E13F1B" w:rsidDel="00866AF5" w:rsidRDefault="00E13F1B" w:rsidP="00E13F1B">
      <w:pPr>
        <w:rPr>
          <w:del w:id="749" w:author="Анастасия ." w:date="2023-10-11T17:39:00Z"/>
          <w:rFonts w:eastAsiaTheme="minorHAnsi"/>
          <w:lang w:eastAsia="en-US"/>
        </w:rPr>
      </w:pPr>
      <w:del w:id="750" w:author="Анастасия ." w:date="2023-10-11T17:39:00Z">
        <w:r w:rsidRPr="00E13F1B" w:rsidDel="00866AF5">
          <w:rPr>
            <w:rFonts w:eastAsiaTheme="minorHAnsi"/>
            <w:lang w:eastAsia="en-US"/>
          </w:rPr>
          <w:delText>При сборке брекерного пакета на два слоя стального брекера, кладется нейлоновый бандаж. В конце накладывается резиновый профильный слой, называемый протекторной лентой.</w:delText>
        </w:r>
      </w:del>
    </w:p>
    <w:p w:rsidR="00E13F1B" w:rsidRPr="00E13F1B" w:rsidDel="00866AF5" w:rsidRDefault="00E13F1B" w:rsidP="00E13F1B">
      <w:pPr>
        <w:rPr>
          <w:del w:id="751" w:author="Анастасия ." w:date="2023-10-11T17:39:00Z"/>
          <w:rFonts w:eastAsiaTheme="minorHAnsi"/>
          <w:lang w:eastAsia="en-US"/>
        </w:rPr>
      </w:pPr>
      <w:del w:id="752" w:author="Анастасия ." w:date="2023-10-11T17:39:00Z">
        <w:r w:rsidRPr="00E13F1B" w:rsidDel="00866AF5">
          <w:rPr>
            <w:rFonts w:eastAsiaTheme="minorHAnsi"/>
            <w:lang w:eastAsia="en-US"/>
          </w:rPr>
          <w:delText>Группы операций сборки выполняются на специализированных станках, связанных между собой транспортной системой, которая передает сборочные барабаны с собираемой покрышкой с одного специализированного станка на другой. Специализация сборочных станков позволяет упростить их конструкцию, повысить степень автоматизации и интенсифицировать весь процесс сборки покрышки.</w:delText>
        </w:r>
      </w:del>
    </w:p>
    <w:p w:rsidR="00E13F1B" w:rsidRPr="00E13F1B" w:rsidDel="00866AF5" w:rsidRDefault="00E13F1B" w:rsidP="00E13F1B">
      <w:pPr>
        <w:rPr>
          <w:del w:id="753" w:author="Анастасия ." w:date="2023-10-11T17:39:00Z"/>
          <w:rFonts w:eastAsiaTheme="minorHAnsi"/>
          <w:lang w:eastAsia="en-US"/>
        </w:rPr>
      </w:pPr>
      <w:del w:id="754" w:author="Анастасия ." w:date="2023-10-11T17:39:00Z">
        <w:r w:rsidRPr="00E13F1B" w:rsidDel="00866AF5">
          <w:rPr>
            <w:rFonts w:eastAsiaTheme="minorHAnsi"/>
            <w:lang w:eastAsia="en-US"/>
          </w:rPr>
          <w:delText>В итоге получается зеленая шина. На сборку уходит от 40 до 60 секунд, зависит от модели шины.</w:delText>
        </w:r>
      </w:del>
    </w:p>
    <w:p w:rsidR="00E13F1B" w:rsidRPr="00E13F1B" w:rsidDel="00866AF5" w:rsidRDefault="00E13F1B" w:rsidP="00E13F1B">
      <w:pPr>
        <w:rPr>
          <w:del w:id="755" w:author="Анастасия ." w:date="2023-10-11T17:39:00Z"/>
          <w:rFonts w:eastAsiaTheme="minorHAnsi"/>
          <w:b/>
          <w:lang w:eastAsia="en-US"/>
        </w:rPr>
      </w:pPr>
      <w:del w:id="756" w:author="Анастасия ." w:date="2023-10-11T17:39:00Z">
        <w:r w:rsidRPr="00E13F1B" w:rsidDel="00866AF5">
          <w:rPr>
            <w:rFonts w:eastAsiaTheme="minorHAnsi"/>
            <w:b/>
            <w:lang w:eastAsia="en-US"/>
          </w:rPr>
          <w:delText>Цех вулканизации</w:delText>
        </w:r>
      </w:del>
    </w:p>
    <w:p w:rsidR="00E13F1B" w:rsidRPr="00E13F1B" w:rsidDel="00866AF5" w:rsidRDefault="00E13F1B" w:rsidP="00E13F1B">
      <w:pPr>
        <w:rPr>
          <w:del w:id="757" w:author="Анастасия ." w:date="2023-10-11T17:39:00Z"/>
          <w:rFonts w:eastAsiaTheme="minorHAnsi"/>
          <w:lang w:eastAsia="en-US"/>
        </w:rPr>
      </w:pPr>
      <w:del w:id="758" w:author="Анастасия ." w:date="2023-10-11T17:39:00Z">
        <w:r w:rsidRPr="00E13F1B" w:rsidDel="00866AF5">
          <w:rPr>
            <w:rFonts w:eastAsiaTheme="minorHAnsi"/>
            <w:lang w:eastAsia="en-US"/>
          </w:rPr>
          <w:delText>В зависимости от вида шин процесс занимает от 9 до 15 минут. Перед тем как шина попадает в пресс-форму станка, с нее считывается штрих-код, сопоставляющий шину с рецептом.</w:delText>
        </w:r>
      </w:del>
    </w:p>
    <w:p w:rsidR="00E13F1B" w:rsidRPr="00E13F1B" w:rsidDel="00866AF5" w:rsidRDefault="00E13F1B" w:rsidP="00E13F1B">
      <w:pPr>
        <w:rPr>
          <w:del w:id="759" w:author="Анастасия ." w:date="2023-10-11T17:39:00Z"/>
          <w:rFonts w:eastAsiaTheme="minorHAnsi"/>
          <w:szCs w:val="28"/>
        </w:rPr>
      </w:pPr>
      <w:del w:id="760" w:author="Анастасия ." w:date="2023-10-11T17:39:00Z">
        <w:r w:rsidRPr="00E13F1B" w:rsidDel="00866AF5">
          <w:rPr>
            <w:rFonts w:eastAsiaTheme="minorHAnsi"/>
            <w:szCs w:val="28"/>
          </w:rPr>
          <w:delText xml:space="preserve">Вулканизация покрышек производится в прессах автоклавного типа или в индивидуальных вулканизаторах, в которых покрышка принимает окончательную форму. Вулканизационная форма обогревается паром, а внутрь варочной камеры подается перегретая вода под давлением </w:delText>
        </w:r>
        <w:r w:rsidRPr="00E13F1B" w:rsidDel="00866AF5">
          <w:rPr>
            <w:rFonts w:eastAsiaTheme="minorHAnsi"/>
            <w:szCs w:val="28"/>
            <w:lang w:eastAsia="en-US"/>
          </w:rPr>
          <w:delText>16,5</w:delText>
        </w:r>
        <w:r w:rsidRPr="00E13F1B" w:rsidDel="00866AF5">
          <w:rPr>
            <w:rFonts w:eastAsiaTheme="minorHAnsi"/>
            <w:b/>
            <w:szCs w:val="28"/>
            <w:lang w:eastAsia="en-US"/>
          </w:rPr>
          <w:delText>-</w:delText>
        </w:r>
        <w:r w:rsidRPr="00E13F1B" w:rsidDel="00866AF5">
          <w:rPr>
            <w:rFonts w:eastAsiaTheme="minorHAnsi"/>
            <w:szCs w:val="28"/>
            <w:lang w:eastAsia="en-US"/>
          </w:rPr>
          <w:delText>22 бар</w:delText>
        </w:r>
        <w:r w:rsidRPr="00E13F1B" w:rsidDel="00866AF5">
          <w:rPr>
            <w:rFonts w:eastAsiaTheme="minorHAnsi"/>
            <w:szCs w:val="28"/>
          </w:rPr>
          <w:delText xml:space="preserve"> при температуре </w:delText>
        </w:r>
        <w:r w:rsidRPr="00E13F1B" w:rsidDel="00866AF5">
          <w:rPr>
            <w:rFonts w:eastAsiaTheme="minorHAnsi"/>
            <w:szCs w:val="28"/>
            <w:lang w:eastAsia="en-US"/>
          </w:rPr>
          <w:delText>160</w:delText>
        </w:r>
        <w:r w:rsidRPr="00E13F1B" w:rsidDel="00866AF5">
          <w:rPr>
            <w:rFonts w:eastAsiaTheme="minorHAnsi"/>
            <w:b/>
            <w:szCs w:val="28"/>
            <w:lang w:eastAsia="en-US"/>
          </w:rPr>
          <w:delText>-</w:delText>
        </w:r>
        <w:r w:rsidRPr="00E13F1B" w:rsidDel="00866AF5">
          <w:rPr>
            <w:rFonts w:eastAsiaTheme="minorHAnsi"/>
            <w:szCs w:val="28"/>
            <w:lang w:eastAsia="en-US"/>
          </w:rPr>
          <w:delText>200</w:delText>
        </w:r>
        <w:r w:rsidRPr="00E13F1B" w:rsidDel="00866AF5">
          <w:rPr>
            <w:rFonts w:eastAsiaTheme="minorHAnsi"/>
            <w:szCs w:val="28"/>
          </w:rPr>
          <w:delText>°С. Под давлением воды покрышка прижимается к пресс-форме, в результате чего на протекторе отпрессовывается рисунок. Покрышки с полиамидным кордом после вулканизации подвергаются охлаждению под давлением воздуха, в 1,5</w:delText>
        </w:r>
        <w:r w:rsidRPr="00E13F1B" w:rsidDel="00866AF5">
          <w:rPr>
            <w:rFonts w:eastAsiaTheme="minorHAnsi"/>
            <w:b/>
            <w:szCs w:val="28"/>
            <w:lang w:eastAsia="en-US"/>
          </w:rPr>
          <w:delText>-</w:delText>
        </w:r>
        <w:r w:rsidRPr="00E13F1B" w:rsidDel="00866AF5">
          <w:rPr>
            <w:rFonts w:eastAsiaTheme="minorHAnsi"/>
            <w:szCs w:val="28"/>
          </w:rPr>
          <w:delText>2 раза превышающим рабочее давление в шине.</w:delText>
        </w:r>
      </w:del>
    </w:p>
    <w:p w:rsidR="00E13F1B" w:rsidRPr="00E13F1B" w:rsidDel="00866AF5" w:rsidRDefault="00E13F1B" w:rsidP="00E13F1B">
      <w:pPr>
        <w:rPr>
          <w:del w:id="761" w:author="Анастасия ." w:date="2023-10-11T17:39:00Z"/>
          <w:rFonts w:eastAsiaTheme="minorHAnsi"/>
          <w:b/>
          <w:lang w:eastAsia="en-US"/>
        </w:rPr>
      </w:pPr>
      <w:del w:id="762" w:author="Анастасия ." w:date="2023-10-11T17:39:00Z">
        <w:r w:rsidRPr="00E13F1B" w:rsidDel="00866AF5">
          <w:rPr>
            <w:rFonts w:eastAsiaTheme="minorHAnsi"/>
            <w:b/>
            <w:lang w:eastAsia="en-US"/>
          </w:rPr>
          <w:delText>Цех финальной инспекции</w:delText>
        </w:r>
      </w:del>
    </w:p>
    <w:p w:rsidR="00E13F1B" w:rsidRPr="00E13F1B" w:rsidDel="00866AF5" w:rsidRDefault="00E13F1B" w:rsidP="00E13F1B">
      <w:pPr>
        <w:rPr>
          <w:del w:id="763" w:author="Анастасия ." w:date="2023-10-11T17:39:00Z"/>
          <w:rFonts w:eastAsiaTheme="minorHAnsi"/>
          <w:lang w:eastAsia="en-US"/>
        </w:rPr>
      </w:pPr>
      <w:del w:id="764" w:author="Анастасия ." w:date="2023-10-11T17:39:00Z">
        <w:r w:rsidRPr="00E13F1B" w:rsidDel="00866AF5">
          <w:rPr>
            <w:rFonts w:eastAsiaTheme="minorHAnsi"/>
            <w:lang w:eastAsia="en-US"/>
          </w:rPr>
          <w:delText>Здесь шины проходят несколько этапов контроля. Оператор осматривает шину (протектор, боковину, борт, гермослой) и регистрирует результаты осмотра в системе качества.  В случае спорных результатов, данные отправляются инспектору-сортировщику, который принимает решение о дальнейших манипуляциях над шиной.</w:delText>
        </w:r>
      </w:del>
    </w:p>
    <w:p w:rsidR="00E13F1B" w:rsidRPr="00E13F1B" w:rsidDel="00866AF5" w:rsidRDefault="00E13F1B" w:rsidP="00E13F1B">
      <w:pPr>
        <w:rPr>
          <w:del w:id="765" w:author="Анастасия ." w:date="2023-10-11T17:39:00Z"/>
          <w:rFonts w:eastAsiaTheme="minorHAnsi"/>
          <w:lang w:eastAsia="en-US"/>
        </w:rPr>
      </w:pPr>
      <w:del w:id="766" w:author="Анастасия ." w:date="2023-10-11T17:39:00Z">
        <w:r w:rsidRPr="00E13F1B" w:rsidDel="00866AF5">
          <w:rPr>
            <w:rFonts w:eastAsiaTheme="minorHAnsi"/>
            <w:lang w:eastAsia="en-US"/>
          </w:rPr>
          <w:delText xml:space="preserve">Рентген установка применяется в качестве дополнительной проверки для анализа резины структуры корда. </w:delText>
        </w:r>
        <w:r w:rsidRPr="00E13F1B" w:rsidDel="00866AF5">
          <w:rPr>
            <w:rFonts w:eastAsia="Times New Roman" w:cs="Times New Roman"/>
            <w:szCs w:val="24"/>
          </w:rPr>
          <w:delText>Далее шина поступает на специальное оборудование, где измеряется ее вес, баланс, внутреннее строение и характеристики под нагрузкой.</w:delText>
        </w:r>
      </w:del>
    </w:p>
    <w:p w:rsidR="00E13F1B" w:rsidRPr="00E13F1B" w:rsidDel="00866AF5" w:rsidRDefault="00E13F1B" w:rsidP="00E13F1B">
      <w:pPr>
        <w:rPr>
          <w:del w:id="767" w:author="Анастасия ." w:date="2023-10-11T17:39:00Z"/>
          <w:rFonts w:eastAsiaTheme="minorHAnsi"/>
          <w:lang w:eastAsia="en-US"/>
        </w:rPr>
      </w:pPr>
      <w:del w:id="768" w:author="Анастасия ." w:date="2023-10-11T17:39:00Z">
        <w:r w:rsidRPr="00E13F1B" w:rsidDel="00866AF5">
          <w:rPr>
            <w:rFonts w:eastAsiaTheme="minorHAnsi"/>
            <w:lang w:eastAsia="en-US"/>
          </w:rPr>
          <w:delText>Все годные шины после проверок отправляются на склад готовой продукции.</w:delText>
        </w:r>
      </w:del>
    </w:p>
    <w:p w:rsidR="00E13F1B" w:rsidRPr="00E13F1B" w:rsidDel="00866AF5" w:rsidRDefault="00E13F1B" w:rsidP="00E13F1B">
      <w:pPr>
        <w:rPr>
          <w:del w:id="769" w:author="Анастасия ." w:date="2023-10-11T17:39:00Z"/>
          <w:rFonts w:eastAsiaTheme="minorHAnsi"/>
          <w:b/>
          <w:lang w:eastAsia="en-US"/>
        </w:rPr>
      </w:pPr>
      <w:del w:id="770" w:author="Анастасия ." w:date="2023-10-11T17:39:00Z">
        <w:r w:rsidRPr="00E13F1B" w:rsidDel="00866AF5">
          <w:rPr>
            <w:rFonts w:eastAsiaTheme="minorHAnsi"/>
            <w:b/>
            <w:lang w:eastAsia="en-US"/>
          </w:rPr>
          <w:delText>Участок ошиповки</w:delText>
        </w:r>
      </w:del>
    </w:p>
    <w:p w:rsidR="00E13F1B" w:rsidRPr="00E13F1B" w:rsidDel="00866AF5" w:rsidRDefault="00E13F1B" w:rsidP="00E13F1B">
      <w:pPr>
        <w:rPr>
          <w:del w:id="771" w:author="Анастасия ." w:date="2023-10-11T17:39:00Z"/>
          <w:rFonts w:eastAsiaTheme="minorHAnsi"/>
          <w:lang w:eastAsia="en-US"/>
        </w:rPr>
      </w:pPr>
      <w:del w:id="772" w:author="Анастасия ." w:date="2023-10-11T17:39:00Z">
        <w:r w:rsidRPr="00E13F1B" w:rsidDel="00866AF5">
          <w:rPr>
            <w:rFonts w:eastAsiaTheme="minorHAnsi"/>
            <w:lang w:eastAsia="en-US"/>
          </w:rPr>
          <w:delText>Автоматический шиповальный станок, оснащенный видеосканером, используется для ошиповки. Шина вращается, а пневпистолет, используя специальную 3D схему или рецепт ошиповки, втыкает шип в соответствии с рисунком протектора.</w:delText>
        </w:r>
      </w:del>
    </w:p>
    <w:p w:rsidR="003019C4" w:rsidRPr="0009721A" w:rsidDel="00866AF5" w:rsidRDefault="003019C4" w:rsidP="00465E1C">
      <w:pPr>
        <w:pStyle w:val="a6"/>
        <w:numPr>
          <w:ilvl w:val="1"/>
          <w:numId w:val="2"/>
        </w:numPr>
        <w:spacing w:before="300" w:after="200"/>
        <w:ind w:left="0" w:firstLine="709"/>
        <w:contextualSpacing w:val="0"/>
        <w:jc w:val="left"/>
        <w:outlineLvl w:val="1"/>
        <w:rPr>
          <w:del w:id="773" w:author="Анастасия ." w:date="2023-10-11T17:39:00Z"/>
          <w:b/>
          <w:sz w:val="32"/>
        </w:rPr>
      </w:pPr>
      <w:bookmarkStart w:id="774" w:name="_Toc135666431"/>
      <w:del w:id="775" w:author="Анастасия ." w:date="2023-10-11T17:39:00Z">
        <w:r w:rsidRPr="003019C4" w:rsidDel="00866AF5">
          <w:rPr>
            <w:b/>
            <w:sz w:val="32"/>
          </w:rPr>
          <w:delText xml:space="preserve">Сравнение </w:delText>
        </w:r>
        <w:r w:rsidRPr="003019C4" w:rsidDel="00866AF5">
          <w:rPr>
            <w:b/>
            <w:sz w:val="32"/>
            <w:lang w:val="en-US"/>
          </w:rPr>
          <w:delText>IT</w:delText>
        </w:r>
        <w:r w:rsidRPr="003019C4" w:rsidDel="00866AF5">
          <w:rPr>
            <w:b/>
            <w:sz w:val="32"/>
          </w:rPr>
          <w:delText>-решений для маркировки</w:delText>
        </w:r>
        <w:bookmarkEnd w:id="774"/>
      </w:del>
    </w:p>
    <w:p w:rsidR="0009721A" w:rsidDel="00866AF5" w:rsidRDefault="0009721A" w:rsidP="0009721A">
      <w:pPr>
        <w:rPr>
          <w:del w:id="776" w:author="Анастасия ." w:date="2023-10-11T17:39:00Z"/>
          <w:rFonts w:eastAsiaTheme="minorHAnsi"/>
          <w:lang w:val="en-US" w:eastAsia="en-US"/>
        </w:rPr>
      </w:pPr>
      <w:del w:id="777" w:author="Анастасия ." w:date="2023-10-11T17:39:00Z">
        <w:r w:rsidRPr="0009721A" w:rsidDel="00866AF5">
          <w:rPr>
            <w:rFonts w:eastAsiaTheme="minorHAnsi"/>
            <w:lang w:eastAsia="en-US"/>
          </w:rPr>
          <w:delText xml:space="preserve">На подготовительном этапе был проведен анализ существующих решений интеграторов в вопросах маркировки. Результаты представлены </w:delText>
        </w:r>
        <w:r w:rsidR="00CB5F6F" w:rsidDel="00866AF5">
          <w:rPr>
            <w:rFonts w:eastAsiaTheme="minorHAnsi"/>
            <w:lang w:eastAsia="en-US"/>
          </w:rPr>
          <w:delText xml:space="preserve">в </w:delText>
        </w:r>
        <w:r w:rsidRPr="0009721A" w:rsidDel="00866AF5">
          <w:rPr>
            <w:rFonts w:eastAsiaTheme="minorHAnsi"/>
            <w:lang w:eastAsia="en-US"/>
          </w:rPr>
          <w:delText xml:space="preserve">Таблице </w:delText>
        </w:r>
      </w:del>
      <w:del w:id="778" w:author="Анастасия ." w:date="2023-05-21T13:04:00Z">
        <w:r w:rsidRPr="0009721A" w:rsidDel="008338B1">
          <w:rPr>
            <w:rFonts w:eastAsiaTheme="minorHAnsi"/>
            <w:lang w:eastAsia="en-US"/>
          </w:rPr>
          <w:delText>1</w:delText>
        </w:r>
      </w:del>
      <w:del w:id="779" w:author="Анастасия ." w:date="2023-10-11T17:39:00Z">
        <w:r w:rsidRPr="0009721A" w:rsidDel="00866AF5">
          <w:rPr>
            <w:rFonts w:eastAsiaTheme="minorHAnsi"/>
            <w:lang w:eastAsia="en-US"/>
          </w:rPr>
          <w:delText>.1.</w:delText>
        </w:r>
      </w:del>
    </w:p>
    <w:p w:rsidR="0009721A" w:rsidRPr="0009721A" w:rsidDel="008338B1" w:rsidRDefault="0009721A" w:rsidP="0009721A">
      <w:pPr>
        <w:spacing w:before="120" w:line="240" w:lineRule="auto"/>
        <w:ind w:firstLine="0"/>
        <w:jc w:val="left"/>
        <w:rPr>
          <w:del w:id="780" w:author="Анастасия ." w:date="2023-05-21T13:10:00Z"/>
          <w:rFonts w:eastAsiaTheme="minorHAnsi"/>
          <w:lang w:eastAsia="en-US"/>
        </w:rPr>
      </w:pPr>
      <w:del w:id="781" w:author="Анастасия ." w:date="2023-05-21T13:10:00Z">
        <w:r w:rsidRPr="0009721A" w:rsidDel="008338B1">
          <w:rPr>
            <w:rFonts w:eastAsia="Times New Roman" w:cs="Times New Roman"/>
            <w:i/>
            <w:sz w:val="24"/>
            <w:szCs w:val="24"/>
            <w:lang w:eastAsia="en-US"/>
          </w:rPr>
          <w:delText>Таблица 1.1 — Сравнение ИУС для маркировки</w:delText>
        </w:r>
      </w:del>
    </w:p>
    <w:tbl>
      <w:tblPr>
        <w:tblStyle w:val="11"/>
        <w:tblW w:w="0" w:type="auto"/>
        <w:tblLook w:val="04A0" w:firstRow="1" w:lastRow="0" w:firstColumn="1" w:lastColumn="0" w:noHBand="0" w:noVBand="1"/>
      </w:tblPr>
      <w:tblGrid>
        <w:gridCol w:w="1854"/>
        <w:gridCol w:w="2157"/>
        <w:gridCol w:w="1623"/>
        <w:gridCol w:w="2381"/>
        <w:gridCol w:w="1839"/>
      </w:tblGrid>
      <w:tr w:rsidR="0009721A" w:rsidRPr="004D79CB" w:rsidDel="008338B1" w:rsidTr="008574AB">
        <w:trPr>
          <w:del w:id="782" w:author="Анастасия ." w:date="2023-05-21T13:04:00Z"/>
        </w:trPr>
        <w:tc>
          <w:tcPr>
            <w:tcW w:w="0" w:type="auto"/>
          </w:tcPr>
          <w:p w:rsidR="0009721A" w:rsidRPr="004D79CB" w:rsidDel="008338B1" w:rsidRDefault="0009721A" w:rsidP="008574AB">
            <w:pPr>
              <w:ind w:firstLine="0"/>
              <w:jc w:val="center"/>
              <w:rPr>
                <w:del w:id="783" w:author="Анастасия ." w:date="2023-05-21T13:04:00Z"/>
                <w:rFonts w:eastAsiaTheme="minorHAnsi" w:cs="Times New Roman"/>
                <w:b/>
                <w:sz w:val="24"/>
                <w:szCs w:val="24"/>
                <w:lang w:eastAsia="en-US"/>
              </w:rPr>
            </w:pPr>
            <w:del w:id="784" w:author="Анастасия ." w:date="2023-05-21T13:04:00Z">
              <w:r w:rsidRPr="004D79CB" w:rsidDel="008338B1">
                <w:rPr>
                  <w:rFonts w:eastAsiaTheme="minorHAnsi" w:cs="Times New Roman"/>
                  <w:b/>
                  <w:sz w:val="24"/>
                  <w:szCs w:val="24"/>
                  <w:lang w:eastAsia="en-US"/>
                </w:rPr>
                <w:delText>Критерий сравнения</w:delText>
              </w:r>
            </w:del>
          </w:p>
        </w:tc>
        <w:tc>
          <w:tcPr>
            <w:tcW w:w="0" w:type="auto"/>
          </w:tcPr>
          <w:p w:rsidR="0009721A" w:rsidRPr="004D79CB" w:rsidDel="008338B1" w:rsidRDefault="0009721A" w:rsidP="008574AB">
            <w:pPr>
              <w:ind w:firstLine="0"/>
              <w:jc w:val="center"/>
              <w:rPr>
                <w:del w:id="785" w:author="Анастасия ." w:date="2023-05-21T13:04:00Z"/>
                <w:rFonts w:eastAsiaTheme="minorHAnsi" w:cs="Times New Roman"/>
                <w:b/>
                <w:sz w:val="24"/>
                <w:szCs w:val="24"/>
                <w:lang w:eastAsia="en-US"/>
              </w:rPr>
            </w:pPr>
            <w:del w:id="786" w:author="Анастасия ." w:date="2023-05-21T13:04:00Z">
              <w:r w:rsidRPr="004D79CB" w:rsidDel="008338B1">
                <w:rPr>
                  <w:rFonts w:eastAsiaTheme="minorHAnsi" w:cs="Times New Roman"/>
                  <w:b/>
                  <w:sz w:val="24"/>
                  <w:szCs w:val="24"/>
                  <w:lang w:val="en-US" w:eastAsia="en-US"/>
                </w:rPr>
                <w:delText>ID</w:delText>
              </w:r>
              <w:r w:rsidRPr="004D79CB" w:rsidDel="008338B1">
                <w:rPr>
                  <w:rFonts w:eastAsiaTheme="minorHAnsi" w:cs="Times New Roman"/>
                  <w:b/>
                  <w:sz w:val="24"/>
                  <w:szCs w:val="24"/>
                  <w:lang w:eastAsia="en-US"/>
                </w:rPr>
                <w:delText>-</w:delText>
              </w:r>
              <w:r w:rsidRPr="004D79CB" w:rsidDel="008338B1">
                <w:rPr>
                  <w:rFonts w:eastAsiaTheme="minorHAnsi" w:cs="Times New Roman"/>
                  <w:b/>
                  <w:sz w:val="24"/>
                  <w:szCs w:val="24"/>
                  <w:lang w:val="en-US" w:eastAsia="en-US"/>
                </w:rPr>
                <w:delText>Russia</w:delText>
              </w:r>
            </w:del>
          </w:p>
        </w:tc>
        <w:tc>
          <w:tcPr>
            <w:tcW w:w="0" w:type="auto"/>
          </w:tcPr>
          <w:p w:rsidR="0009721A" w:rsidRPr="008338B1" w:rsidDel="008338B1" w:rsidRDefault="0009721A" w:rsidP="008574AB">
            <w:pPr>
              <w:spacing w:line="360" w:lineRule="auto"/>
              <w:ind w:firstLine="0"/>
              <w:jc w:val="center"/>
              <w:rPr>
                <w:del w:id="787" w:author="Анастасия ." w:date="2023-05-21T13:04:00Z"/>
                <w:rFonts w:eastAsiaTheme="minorHAnsi" w:cs="Times New Roman"/>
                <w:b/>
                <w:sz w:val="24"/>
                <w:szCs w:val="24"/>
                <w:lang w:eastAsia="en-US"/>
                <w:rPrChange w:id="788" w:author="Анастасия ." w:date="2023-05-21T13:10:00Z">
                  <w:rPr>
                    <w:del w:id="789" w:author="Анастасия ." w:date="2023-05-21T13:04:00Z"/>
                    <w:rFonts w:eastAsiaTheme="minorHAnsi" w:cs="Times New Roman"/>
                    <w:b/>
                    <w:sz w:val="24"/>
                    <w:szCs w:val="24"/>
                    <w:lang w:val="en-US" w:eastAsia="en-US"/>
                  </w:rPr>
                </w:rPrChange>
              </w:rPr>
            </w:pPr>
            <w:del w:id="790" w:author="Анастасия ." w:date="2023-05-21T13:04:00Z">
              <w:r w:rsidRPr="004D79CB" w:rsidDel="008338B1">
                <w:rPr>
                  <w:rFonts w:eastAsiaTheme="minorHAnsi" w:cs="Times New Roman"/>
                  <w:b/>
                  <w:sz w:val="24"/>
                  <w:szCs w:val="24"/>
                  <w:lang w:val="en-US" w:eastAsia="en-US"/>
                </w:rPr>
                <w:delText>Vekas</w:delText>
              </w:r>
            </w:del>
          </w:p>
        </w:tc>
        <w:tc>
          <w:tcPr>
            <w:tcW w:w="0" w:type="auto"/>
          </w:tcPr>
          <w:p w:rsidR="0009721A" w:rsidRPr="008338B1" w:rsidDel="008338B1" w:rsidRDefault="0009721A" w:rsidP="008574AB">
            <w:pPr>
              <w:spacing w:line="360" w:lineRule="auto"/>
              <w:ind w:firstLine="0"/>
              <w:jc w:val="center"/>
              <w:rPr>
                <w:del w:id="791" w:author="Анастасия ." w:date="2023-05-21T13:04:00Z"/>
                <w:rFonts w:eastAsiaTheme="minorHAnsi" w:cs="Times New Roman"/>
                <w:b/>
                <w:sz w:val="24"/>
                <w:szCs w:val="24"/>
                <w:lang w:eastAsia="en-US"/>
                <w:rPrChange w:id="792" w:author="Анастасия ." w:date="2023-05-21T13:10:00Z">
                  <w:rPr>
                    <w:del w:id="793" w:author="Анастасия ." w:date="2023-05-21T13:04:00Z"/>
                    <w:rFonts w:eastAsiaTheme="minorHAnsi" w:cs="Times New Roman"/>
                    <w:b/>
                    <w:sz w:val="24"/>
                    <w:szCs w:val="24"/>
                    <w:lang w:val="en-US" w:eastAsia="en-US"/>
                  </w:rPr>
                </w:rPrChange>
              </w:rPr>
            </w:pPr>
            <w:del w:id="794" w:author="Анастасия ." w:date="2023-05-21T13:04:00Z">
              <w:r w:rsidRPr="004D79CB" w:rsidDel="008338B1">
                <w:rPr>
                  <w:rFonts w:eastAsiaTheme="minorHAnsi" w:cs="Times New Roman"/>
                  <w:b/>
                  <w:sz w:val="24"/>
                  <w:szCs w:val="24"/>
                  <w:lang w:eastAsia="en-US"/>
                </w:rPr>
                <w:delText>4</w:delText>
              </w:r>
              <w:r w:rsidRPr="004D79CB" w:rsidDel="008338B1">
                <w:rPr>
                  <w:rFonts w:eastAsiaTheme="minorHAnsi" w:cs="Times New Roman"/>
                  <w:b/>
                  <w:sz w:val="24"/>
                  <w:szCs w:val="24"/>
                  <w:lang w:val="en-US" w:eastAsia="en-US"/>
                </w:rPr>
                <w:delText>jet</w:delText>
              </w:r>
            </w:del>
          </w:p>
        </w:tc>
        <w:tc>
          <w:tcPr>
            <w:tcW w:w="0" w:type="auto"/>
          </w:tcPr>
          <w:p w:rsidR="0009721A" w:rsidRPr="004D79CB" w:rsidDel="008338B1" w:rsidRDefault="0009721A" w:rsidP="008574AB">
            <w:pPr>
              <w:ind w:firstLine="0"/>
              <w:jc w:val="center"/>
              <w:rPr>
                <w:del w:id="795" w:author="Анастасия ." w:date="2023-05-21T13:04:00Z"/>
                <w:rFonts w:eastAsiaTheme="minorHAnsi" w:cs="Times New Roman"/>
                <w:b/>
                <w:sz w:val="24"/>
                <w:szCs w:val="24"/>
                <w:lang w:eastAsia="en-US"/>
              </w:rPr>
            </w:pPr>
            <w:del w:id="796" w:author="Анастасия ." w:date="2023-05-21T13:04:00Z">
              <w:r w:rsidRPr="004D79CB" w:rsidDel="008338B1">
                <w:rPr>
                  <w:rFonts w:eastAsiaTheme="minorHAnsi" w:cs="Times New Roman"/>
                  <w:b/>
                  <w:sz w:val="24"/>
                  <w:szCs w:val="24"/>
                  <w:lang w:eastAsia="en-US"/>
                </w:rPr>
                <w:delText>Кластер</w:delText>
              </w:r>
            </w:del>
          </w:p>
        </w:tc>
      </w:tr>
      <w:tr w:rsidR="0009721A" w:rsidRPr="004D79CB" w:rsidDel="008338B1" w:rsidTr="008574AB">
        <w:trPr>
          <w:trHeight w:val="454"/>
          <w:del w:id="797" w:author="Анастасия ." w:date="2023-05-21T13:04:00Z"/>
        </w:trPr>
        <w:tc>
          <w:tcPr>
            <w:tcW w:w="0" w:type="auto"/>
            <w:vAlign w:val="center"/>
          </w:tcPr>
          <w:p w:rsidR="0009721A" w:rsidRPr="004D79CB" w:rsidDel="008338B1" w:rsidRDefault="0009721A" w:rsidP="008574AB">
            <w:pPr>
              <w:ind w:firstLine="0"/>
              <w:jc w:val="left"/>
              <w:rPr>
                <w:del w:id="798" w:author="Анастасия ." w:date="2023-05-21T13:04:00Z"/>
                <w:rFonts w:eastAsiaTheme="minorHAnsi" w:cs="Times New Roman"/>
                <w:sz w:val="24"/>
                <w:szCs w:val="24"/>
                <w:lang w:eastAsia="en-US"/>
              </w:rPr>
            </w:pPr>
            <w:del w:id="799" w:author="Анастасия ." w:date="2023-05-21T13:04:00Z">
              <w:r w:rsidRPr="004D79CB" w:rsidDel="008338B1">
                <w:rPr>
                  <w:rFonts w:eastAsiaTheme="minorHAnsi" w:cs="Times New Roman"/>
                  <w:sz w:val="24"/>
                  <w:szCs w:val="24"/>
                  <w:lang w:eastAsia="en-US"/>
                </w:rPr>
                <w:delText>ИУС</w:delText>
              </w:r>
            </w:del>
          </w:p>
        </w:tc>
        <w:tc>
          <w:tcPr>
            <w:tcW w:w="0" w:type="auto"/>
            <w:vAlign w:val="center"/>
          </w:tcPr>
          <w:p w:rsidR="0009721A" w:rsidRPr="004D79CB" w:rsidDel="008338B1" w:rsidRDefault="0009721A" w:rsidP="008574AB">
            <w:pPr>
              <w:ind w:firstLine="0"/>
              <w:jc w:val="left"/>
              <w:rPr>
                <w:del w:id="800" w:author="Анастасия ." w:date="2023-05-21T13:04:00Z"/>
                <w:rFonts w:eastAsiaTheme="minorHAnsi"/>
                <w:sz w:val="24"/>
                <w:lang w:eastAsia="en-US"/>
              </w:rPr>
            </w:pPr>
            <w:del w:id="801" w:author="Анастасия ." w:date="2023-05-21T13:04:00Z">
              <w:r w:rsidRPr="004D79CB" w:rsidDel="008338B1">
                <w:rPr>
                  <w:rFonts w:eastAsiaTheme="minorHAnsi"/>
                  <w:sz w:val="24"/>
                  <w:lang w:eastAsia="en-US"/>
                </w:rPr>
                <w:delText xml:space="preserve">Программный комплекс ID-Mark&amp;Trace для автоматизации процессов маркировки и прослеживаемости в соответствии с требованиями системы «Честный ЗНАК» </w:delText>
              </w:r>
            </w:del>
          </w:p>
        </w:tc>
        <w:tc>
          <w:tcPr>
            <w:tcW w:w="0" w:type="auto"/>
            <w:vAlign w:val="center"/>
          </w:tcPr>
          <w:p w:rsidR="0009721A" w:rsidRPr="004D79CB" w:rsidDel="008338B1" w:rsidRDefault="0009721A" w:rsidP="008574AB">
            <w:pPr>
              <w:ind w:firstLine="0"/>
              <w:jc w:val="left"/>
              <w:rPr>
                <w:del w:id="802" w:author="Анастасия ." w:date="2023-05-21T13:04:00Z"/>
                <w:rFonts w:eastAsiaTheme="minorHAnsi" w:cs="Times New Roman"/>
                <w:sz w:val="24"/>
                <w:szCs w:val="24"/>
                <w:lang w:eastAsia="en-US"/>
              </w:rPr>
            </w:pPr>
            <w:del w:id="803" w:author="Анастасия ." w:date="2023-05-21T13:04:00Z">
              <w:r w:rsidRPr="004D79CB" w:rsidDel="008338B1">
                <w:rPr>
                  <w:rFonts w:eastAsiaTheme="minorHAnsi" w:cs="Times New Roman"/>
                  <w:sz w:val="24"/>
                  <w:szCs w:val="24"/>
                  <w:lang w:eastAsia="en-US"/>
                </w:rPr>
                <w:delText xml:space="preserve">Программно-аппаратный комплекс </w:delText>
              </w:r>
              <w:r w:rsidRPr="004D79CB" w:rsidDel="008338B1">
                <w:rPr>
                  <w:rFonts w:eastAsiaTheme="minorHAnsi" w:cs="Times New Roman"/>
                  <w:sz w:val="24"/>
                  <w:szCs w:val="24"/>
                  <w:lang w:val="en-US" w:eastAsia="en-US"/>
                </w:rPr>
                <w:delText>VEKAS</w:delText>
              </w:r>
              <w:r w:rsidRPr="004D79CB" w:rsidDel="008338B1">
                <w:rPr>
                  <w:rFonts w:eastAsiaTheme="minorHAnsi" w:cs="Times New Roman"/>
                  <w:sz w:val="24"/>
                  <w:szCs w:val="24"/>
                  <w:lang w:eastAsia="en-US"/>
                </w:rPr>
                <w:delText>-АСПУ</w:delText>
              </w:r>
            </w:del>
          </w:p>
        </w:tc>
        <w:tc>
          <w:tcPr>
            <w:tcW w:w="0" w:type="auto"/>
            <w:vAlign w:val="center"/>
          </w:tcPr>
          <w:p w:rsidR="0009721A" w:rsidRPr="008338B1" w:rsidDel="008338B1" w:rsidRDefault="0009721A" w:rsidP="008574AB">
            <w:pPr>
              <w:spacing w:line="360" w:lineRule="auto"/>
              <w:ind w:firstLine="0"/>
              <w:jc w:val="left"/>
              <w:rPr>
                <w:del w:id="804" w:author="Анастасия ." w:date="2023-05-21T13:04:00Z"/>
                <w:rFonts w:eastAsiaTheme="minorHAnsi" w:cs="Times New Roman"/>
                <w:sz w:val="24"/>
                <w:szCs w:val="24"/>
                <w:lang w:eastAsia="en-US"/>
                <w:rPrChange w:id="805" w:author="Анастасия ." w:date="2023-05-21T13:10:00Z">
                  <w:rPr>
                    <w:del w:id="806" w:author="Анастасия ." w:date="2023-05-21T13:04:00Z"/>
                    <w:rFonts w:eastAsiaTheme="minorHAnsi" w:cs="Times New Roman"/>
                    <w:sz w:val="24"/>
                    <w:szCs w:val="24"/>
                    <w:lang w:val="en-US" w:eastAsia="en-US"/>
                  </w:rPr>
                </w:rPrChange>
              </w:rPr>
            </w:pPr>
            <w:del w:id="807" w:author="Анастасия ." w:date="2023-05-21T13:04:00Z">
              <w:r w:rsidRPr="004D79CB" w:rsidDel="008338B1">
                <w:rPr>
                  <w:rFonts w:eastAsiaTheme="minorHAnsi" w:cs="Times New Roman"/>
                  <w:sz w:val="24"/>
                  <w:szCs w:val="24"/>
                  <w:lang w:val="en-US" w:eastAsia="en-US"/>
                </w:rPr>
                <w:delText>T</w:delText>
              </w:r>
              <w:r w:rsidRPr="008338B1" w:rsidDel="008338B1">
                <w:rPr>
                  <w:rFonts w:eastAsiaTheme="minorHAnsi" w:cs="Times New Roman"/>
                  <w:sz w:val="24"/>
                  <w:szCs w:val="24"/>
                  <w:lang w:eastAsia="en-US"/>
                  <w:rPrChange w:id="808" w:author="Анастасия ." w:date="2023-05-21T13:10:00Z">
                    <w:rPr>
                      <w:rFonts w:eastAsiaTheme="minorHAnsi" w:cs="Times New Roman"/>
                      <w:b/>
                      <w:bCs/>
                      <w:sz w:val="24"/>
                      <w:szCs w:val="24"/>
                      <w:lang w:val="en-US" w:eastAsia="en-US"/>
                    </w:rPr>
                  </w:rPrChange>
                </w:rPr>
                <w:delText>-</w:delText>
              </w:r>
              <w:r w:rsidRPr="004D79CB" w:rsidDel="008338B1">
                <w:rPr>
                  <w:rFonts w:eastAsiaTheme="minorHAnsi" w:cs="Times New Roman"/>
                  <w:sz w:val="24"/>
                  <w:szCs w:val="24"/>
                  <w:lang w:val="en-US" w:eastAsia="en-US"/>
                </w:rPr>
                <w:delText>MarkFully</w:delText>
              </w:r>
              <w:r w:rsidRPr="008338B1" w:rsidDel="008338B1">
                <w:rPr>
                  <w:rFonts w:eastAsiaTheme="minorHAnsi" w:cs="Times New Roman"/>
                  <w:sz w:val="24"/>
                  <w:szCs w:val="24"/>
                  <w:lang w:eastAsia="en-US"/>
                  <w:rPrChange w:id="809" w:author="Анастасия ." w:date="2023-05-21T13:10:00Z">
                    <w:rPr>
                      <w:rFonts w:eastAsiaTheme="minorHAnsi" w:cs="Times New Roman"/>
                      <w:b/>
                      <w:bCs/>
                      <w:sz w:val="24"/>
                      <w:szCs w:val="24"/>
                      <w:lang w:val="en-US" w:eastAsia="en-US"/>
                    </w:rPr>
                  </w:rPrChange>
                </w:rPr>
                <w:delText xml:space="preserve"> </w:delText>
              </w:r>
              <w:r w:rsidRPr="004D79CB" w:rsidDel="008338B1">
                <w:rPr>
                  <w:rFonts w:eastAsiaTheme="minorHAnsi" w:cs="Times New Roman"/>
                  <w:sz w:val="24"/>
                  <w:szCs w:val="24"/>
                  <w:lang w:val="en-US" w:eastAsia="en-US"/>
                </w:rPr>
                <w:delText>Automated</w:delText>
              </w:r>
              <w:r w:rsidRPr="008338B1" w:rsidDel="008338B1">
                <w:rPr>
                  <w:rFonts w:eastAsiaTheme="minorHAnsi" w:cs="Times New Roman"/>
                  <w:sz w:val="24"/>
                  <w:szCs w:val="24"/>
                  <w:lang w:eastAsia="en-US"/>
                  <w:rPrChange w:id="810" w:author="Анастасия ." w:date="2023-05-21T13:10:00Z">
                    <w:rPr>
                      <w:rFonts w:eastAsiaTheme="minorHAnsi" w:cs="Times New Roman"/>
                      <w:b/>
                      <w:bCs/>
                      <w:sz w:val="24"/>
                      <w:szCs w:val="24"/>
                      <w:lang w:val="en-US" w:eastAsia="en-US"/>
                    </w:rPr>
                  </w:rPrChange>
                </w:rPr>
                <w:delText xml:space="preserve"> </w:delText>
              </w:r>
              <w:r w:rsidRPr="004D79CB" w:rsidDel="008338B1">
                <w:rPr>
                  <w:rFonts w:eastAsiaTheme="minorHAnsi" w:cs="Times New Roman"/>
                  <w:sz w:val="24"/>
                  <w:szCs w:val="24"/>
                  <w:lang w:val="en-US" w:eastAsia="en-US"/>
                </w:rPr>
                <w:delText>Laser</w:delText>
              </w:r>
              <w:r w:rsidRPr="008338B1" w:rsidDel="008338B1">
                <w:rPr>
                  <w:rFonts w:eastAsiaTheme="minorHAnsi" w:cs="Times New Roman"/>
                  <w:sz w:val="24"/>
                  <w:szCs w:val="24"/>
                  <w:lang w:eastAsia="en-US"/>
                  <w:rPrChange w:id="811" w:author="Анастасия ." w:date="2023-05-21T13:10:00Z">
                    <w:rPr>
                      <w:rFonts w:eastAsiaTheme="minorHAnsi" w:cs="Times New Roman"/>
                      <w:b/>
                      <w:bCs/>
                      <w:sz w:val="24"/>
                      <w:szCs w:val="24"/>
                      <w:lang w:val="en-US" w:eastAsia="en-US"/>
                    </w:rPr>
                  </w:rPrChange>
                </w:rPr>
                <w:delText xml:space="preserve"> </w:delText>
              </w:r>
              <w:r w:rsidRPr="004D79CB" w:rsidDel="008338B1">
                <w:rPr>
                  <w:rFonts w:eastAsiaTheme="minorHAnsi" w:cs="Times New Roman"/>
                  <w:sz w:val="24"/>
                  <w:szCs w:val="24"/>
                  <w:lang w:val="en-US" w:eastAsia="en-US"/>
                </w:rPr>
                <w:delText>Tire</w:delText>
              </w:r>
              <w:r w:rsidRPr="008338B1" w:rsidDel="008338B1">
                <w:rPr>
                  <w:rFonts w:eastAsiaTheme="minorHAnsi" w:cs="Times New Roman"/>
                  <w:sz w:val="24"/>
                  <w:szCs w:val="24"/>
                  <w:lang w:eastAsia="en-US"/>
                  <w:rPrChange w:id="812" w:author="Анастасия ." w:date="2023-05-21T13:10:00Z">
                    <w:rPr>
                      <w:rFonts w:eastAsiaTheme="minorHAnsi" w:cs="Times New Roman"/>
                      <w:b/>
                      <w:bCs/>
                      <w:sz w:val="24"/>
                      <w:szCs w:val="24"/>
                      <w:lang w:val="en-US" w:eastAsia="en-US"/>
                    </w:rPr>
                  </w:rPrChange>
                </w:rPr>
                <w:delText xml:space="preserve"> </w:delText>
              </w:r>
              <w:r w:rsidRPr="004D79CB" w:rsidDel="008338B1">
                <w:rPr>
                  <w:rFonts w:eastAsiaTheme="minorHAnsi" w:cs="Times New Roman"/>
                  <w:sz w:val="24"/>
                  <w:szCs w:val="24"/>
                  <w:lang w:val="en-US" w:eastAsia="en-US"/>
                </w:rPr>
                <w:delText>Marking</w:delText>
              </w:r>
              <w:r w:rsidRPr="008338B1" w:rsidDel="008338B1">
                <w:rPr>
                  <w:rFonts w:eastAsiaTheme="minorHAnsi" w:cs="Times New Roman"/>
                  <w:sz w:val="24"/>
                  <w:szCs w:val="24"/>
                  <w:lang w:eastAsia="en-US"/>
                  <w:rPrChange w:id="813" w:author="Анастасия ." w:date="2023-05-21T13:10:00Z">
                    <w:rPr>
                      <w:rFonts w:eastAsiaTheme="minorHAnsi" w:cs="Times New Roman"/>
                      <w:b/>
                      <w:bCs/>
                      <w:sz w:val="24"/>
                      <w:szCs w:val="24"/>
                      <w:lang w:val="en-US" w:eastAsia="en-US"/>
                    </w:rPr>
                  </w:rPrChange>
                </w:rPr>
                <w:delText xml:space="preserve"> </w:delText>
              </w:r>
              <w:r w:rsidRPr="004D79CB" w:rsidDel="008338B1">
                <w:rPr>
                  <w:rFonts w:eastAsiaTheme="minorHAnsi" w:cs="Times New Roman"/>
                  <w:sz w:val="24"/>
                  <w:szCs w:val="24"/>
                  <w:lang w:val="en-US" w:eastAsia="en-US"/>
                </w:rPr>
                <w:delText>System</w:delText>
              </w:r>
            </w:del>
          </w:p>
        </w:tc>
        <w:tc>
          <w:tcPr>
            <w:tcW w:w="0" w:type="auto"/>
            <w:vAlign w:val="center"/>
          </w:tcPr>
          <w:p w:rsidR="0009721A" w:rsidRPr="004D79CB" w:rsidDel="008338B1" w:rsidRDefault="0009721A" w:rsidP="008574AB">
            <w:pPr>
              <w:keepNext/>
              <w:keepLines/>
              <w:ind w:firstLine="0"/>
              <w:jc w:val="left"/>
              <w:outlineLvl w:val="0"/>
              <w:rPr>
                <w:del w:id="814" w:author="Анастасия ." w:date="2023-05-21T13:04:00Z"/>
                <w:rFonts w:eastAsiaTheme="majorEastAsia" w:cs="Times New Roman"/>
                <w:bCs/>
                <w:sz w:val="24"/>
                <w:szCs w:val="24"/>
                <w:lang w:eastAsia="en-US"/>
              </w:rPr>
            </w:pPr>
            <w:bookmarkStart w:id="815" w:name="_Toc129721940"/>
            <w:bookmarkStart w:id="816" w:name="_Toc129856362"/>
            <w:bookmarkStart w:id="817" w:name="_Toc130060004"/>
            <w:del w:id="818" w:author="Анастасия ." w:date="2023-05-21T13:04:00Z">
              <w:r w:rsidRPr="004D79CB" w:rsidDel="008338B1">
                <w:rPr>
                  <w:rFonts w:eastAsiaTheme="majorEastAsia" w:cs="Times New Roman"/>
                  <w:bCs/>
                  <w:sz w:val="24"/>
                  <w:szCs w:val="24"/>
                  <w:lang w:eastAsia="en-US"/>
                </w:rPr>
                <w:delText>1С</w:delText>
              </w:r>
              <w:r w:rsidDel="008338B1">
                <w:rPr>
                  <w:rFonts w:eastAsiaTheme="majorEastAsia" w:cs="Times New Roman"/>
                  <w:bCs/>
                  <w:sz w:val="24"/>
                  <w:szCs w:val="24"/>
                  <w:lang w:eastAsia="en-US"/>
                </w:rPr>
                <w:delText xml:space="preserve"> </w:delText>
              </w:r>
              <w:r w:rsidRPr="004D79CB" w:rsidDel="008338B1">
                <w:rPr>
                  <w:rFonts w:eastAsiaTheme="majorEastAsia" w:cs="Times New Roman"/>
                  <w:bCs/>
                  <w:sz w:val="24"/>
                  <w:szCs w:val="24"/>
                  <w:lang w:eastAsia="en-US"/>
                </w:rPr>
                <w:delText>Кластер Маркировка.</w:delText>
              </w:r>
              <w:bookmarkEnd w:id="815"/>
              <w:bookmarkEnd w:id="816"/>
              <w:bookmarkEnd w:id="817"/>
            </w:del>
          </w:p>
          <w:p w:rsidR="0009721A" w:rsidRPr="008338B1" w:rsidDel="008338B1" w:rsidRDefault="0009721A" w:rsidP="008574AB">
            <w:pPr>
              <w:spacing w:line="360" w:lineRule="auto"/>
              <w:ind w:firstLine="0"/>
              <w:jc w:val="left"/>
              <w:rPr>
                <w:del w:id="819" w:author="Анастасия ." w:date="2023-05-21T13:04:00Z"/>
                <w:rFonts w:eastAsiaTheme="minorHAnsi" w:cs="Times New Roman"/>
                <w:sz w:val="24"/>
                <w:szCs w:val="24"/>
                <w:lang w:eastAsia="en-US"/>
                <w:rPrChange w:id="820" w:author="Анастасия ." w:date="2023-05-21T13:10:00Z">
                  <w:rPr>
                    <w:del w:id="821" w:author="Анастасия ." w:date="2023-05-21T13:04:00Z"/>
                    <w:rFonts w:eastAsiaTheme="minorHAnsi" w:cs="Times New Roman"/>
                    <w:sz w:val="24"/>
                    <w:szCs w:val="24"/>
                    <w:lang w:val="en-US" w:eastAsia="en-US"/>
                  </w:rPr>
                </w:rPrChange>
              </w:rPr>
            </w:pPr>
          </w:p>
        </w:tc>
      </w:tr>
      <w:tr w:rsidR="0009721A" w:rsidRPr="004D79CB" w:rsidDel="008338B1" w:rsidTr="008574AB">
        <w:trPr>
          <w:del w:id="822" w:author="Анастасия ." w:date="2023-05-21T13:04:00Z"/>
        </w:trPr>
        <w:tc>
          <w:tcPr>
            <w:tcW w:w="0" w:type="auto"/>
            <w:vAlign w:val="center"/>
          </w:tcPr>
          <w:p w:rsidR="0009721A" w:rsidRPr="004D79CB" w:rsidDel="008338B1" w:rsidRDefault="0009721A" w:rsidP="008574AB">
            <w:pPr>
              <w:ind w:firstLine="0"/>
              <w:jc w:val="left"/>
              <w:rPr>
                <w:del w:id="823" w:author="Анастасия ." w:date="2023-05-21T13:04:00Z"/>
                <w:rFonts w:eastAsiaTheme="minorHAnsi" w:cs="Times New Roman"/>
                <w:sz w:val="24"/>
                <w:szCs w:val="24"/>
                <w:lang w:eastAsia="en-US"/>
              </w:rPr>
            </w:pPr>
            <w:del w:id="824" w:author="Анастасия ." w:date="2023-05-21T13:04:00Z">
              <w:r w:rsidRPr="004D79CB" w:rsidDel="008338B1">
                <w:rPr>
                  <w:rFonts w:eastAsiaTheme="minorHAnsi" w:cs="Times New Roman"/>
                  <w:sz w:val="24"/>
                  <w:szCs w:val="24"/>
                  <w:lang w:eastAsia="en-US"/>
                </w:rPr>
                <w:delText>Интеграция в производство шин</w:delText>
              </w:r>
            </w:del>
          </w:p>
        </w:tc>
        <w:tc>
          <w:tcPr>
            <w:tcW w:w="0" w:type="auto"/>
            <w:vAlign w:val="center"/>
          </w:tcPr>
          <w:p w:rsidR="0009721A" w:rsidRPr="004D79CB" w:rsidDel="008338B1" w:rsidRDefault="0009721A" w:rsidP="008574AB">
            <w:pPr>
              <w:ind w:firstLine="0"/>
              <w:jc w:val="left"/>
              <w:rPr>
                <w:del w:id="825" w:author="Анастасия ." w:date="2023-05-21T13:04:00Z"/>
                <w:rFonts w:eastAsiaTheme="minorHAnsi"/>
                <w:sz w:val="24"/>
                <w:lang w:eastAsia="en-US"/>
              </w:rPr>
            </w:pPr>
            <w:del w:id="826" w:author="Анастасия ." w:date="2023-05-21T13:04:00Z">
              <w:r w:rsidRPr="004D79CB" w:rsidDel="008338B1">
                <w:rPr>
                  <w:rFonts w:eastAsiaTheme="minorHAnsi"/>
                  <w:sz w:val="24"/>
                  <w:lang w:eastAsia="en-US"/>
                </w:rPr>
                <w:delText>Не применялось на производстве шин</w:delText>
              </w:r>
            </w:del>
          </w:p>
        </w:tc>
        <w:tc>
          <w:tcPr>
            <w:tcW w:w="0" w:type="auto"/>
            <w:vAlign w:val="center"/>
          </w:tcPr>
          <w:p w:rsidR="0009721A" w:rsidRPr="004D79CB" w:rsidDel="008338B1" w:rsidRDefault="0009721A" w:rsidP="008574AB">
            <w:pPr>
              <w:ind w:firstLine="0"/>
              <w:jc w:val="left"/>
              <w:rPr>
                <w:del w:id="827" w:author="Анастасия ." w:date="2023-05-21T13:04:00Z"/>
                <w:rFonts w:eastAsiaTheme="minorHAnsi" w:cs="Times New Roman"/>
                <w:sz w:val="24"/>
                <w:szCs w:val="24"/>
                <w:lang w:eastAsia="en-US"/>
              </w:rPr>
            </w:pPr>
            <w:del w:id="828" w:author="Анастасия ." w:date="2023-05-21T13:04:00Z">
              <w:r w:rsidRPr="004D79CB" w:rsidDel="008338B1">
                <w:rPr>
                  <w:rFonts w:eastAsia="Times New Roman" w:cs="Times New Roman"/>
                  <w:sz w:val="24"/>
                  <w:szCs w:val="24"/>
                </w:rPr>
                <w:delText>Разработано для производства шин</w:delText>
              </w:r>
            </w:del>
          </w:p>
        </w:tc>
        <w:tc>
          <w:tcPr>
            <w:tcW w:w="0" w:type="auto"/>
            <w:vAlign w:val="center"/>
          </w:tcPr>
          <w:p w:rsidR="0009721A" w:rsidRPr="004D79CB" w:rsidDel="008338B1" w:rsidRDefault="0009721A" w:rsidP="008574AB">
            <w:pPr>
              <w:ind w:firstLine="0"/>
              <w:jc w:val="left"/>
              <w:rPr>
                <w:del w:id="829" w:author="Анастасия ." w:date="2023-05-21T13:04:00Z"/>
                <w:rFonts w:eastAsia="Times New Roman" w:cs="Times New Roman"/>
                <w:sz w:val="24"/>
                <w:szCs w:val="24"/>
              </w:rPr>
            </w:pPr>
            <w:del w:id="830" w:author="Анастасия ." w:date="2023-05-21T13:04:00Z">
              <w:r w:rsidRPr="004D79CB" w:rsidDel="008338B1">
                <w:rPr>
                  <w:rFonts w:eastAsia="Times New Roman" w:cs="Times New Roman"/>
                  <w:sz w:val="24"/>
                  <w:szCs w:val="24"/>
                </w:rPr>
                <w:delText>Разработано для производства шин</w:delText>
              </w:r>
            </w:del>
          </w:p>
        </w:tc>
        <w:tc>
          <w:tcPr>
            <w:tcW w:w="0" w:type="auto"/>
            <w:vAlign w:val="center"/>
          </w:tcPr>
          <w:p w:rsidR="0009721A" w:rsidRPr="004D79CB" w:rsidDel="008338B1" w:rsidRDefault="0009721A" w:rsidP="008574AB">
            <w:pPr>
              <w:ind w:firstLine="0"/>
              <w:jc w:val="left"/>
              <w:rPr>
                <w:del w:id="831" w:author="Анастасия ." w:date="2023-05-21T13:04:00Z"/>
                <w:rFonts w:eastAsiaTheme="minorHAnsi" w:cs="Times New Roman"/>
                <w:sz w:val="24"/>
                <w:szCs w:val="24"/>
                <w:lang w:eastAsia="en-US"/>
              </w:rPr>
            </w:pPr>
            <w:del w:id="832" w:author="Анастасия ." w:date="2023-05-21T13:04:00Z">
              <w:r w:rsidRPr="004D79CB" w:rsidDel="008338B1">
                <w:rPr>
                  <w:rFonts w:eastAsiaTheme="minorHAnsi" w:cs="Times New Roman"/>
                  <w:sz w:val="24"/>
                  <w:szCs w:val="24"/>
                  <w:lang w:eastAsia="en-US"/>
                </w:rPr>
                <w:delText>Все категории товаров (кроме меха).</w:delText>
              </w:r>
            </w:del>
          </w:p>
        </w:tc>
      </w:tr>
      <w:tr w:rsidR="0009721A" w:rsidRPr="004D79CB" w:rsidDel="008338B1" w:rsidTr="008574AB">
        <w:trPr>
          <w:del w:id="833" w:author="Анастасия ." w:date="2023-05-21T13:04:00Z"/>
        </w:trPr>
        <w:tc>
          <w:tcPr>
            <w:tcW w:w="0" w:type="auto"/>
            <w:vAlign w:val="center"/>
          </w:tcPr>
          <w:p w:rsidR="0009721A" w:rsidRPr="004D79CB" w:rsidDel="008338B1" w:rsidRDefault="0009721A" w:rsidP="008574AB">
            <w:pPr>
              <w:ind w:firstLine="0"/>
              <w:jc w:val="left"/>
              <w:rPr>
                <w:del w:id="834" w:author="Анастасия ." w:date="2023-05-21T13:04:00Z"/>
                <w:rFonts w:eastAsiaTheme="minorHAnsi" w:cs="Times New Roman"/>
                <w:sz w:val="24"/>
                <w:szCs w:val="24"/>
                <w:lang w:eastAsia="en-US"/>
              </w:rPr>
            </w:pPr>
            <w:del w:id="835" w:author="Анастасия ." w:date="2023-05-21T13:04:00Z">
              <w:r w:rsidRPr="004D79CB" w:rsidDel="008338B1">
                <w:rPr>
                  <w:rFonts w:eastAsiaTheme="minorHAnsi" w:cs="Times New Roman"/>
                  <w:sz w:val="24"/>
                  <w:szCs w:val="24"/>
                  <w:lang w:eastAsia="en-US"/>
                </w:rPr>
                <w:delText>Способ взаимодействия покупателя</w:delText>
              </w:r>
            </w:del>
          </w:p>
          <w:p w:rsidR="0009721A" w:rsidRPr="004D79CB" w:rsidDel="008338B1" w:rsidRDefault="0009721A" w:rsidP="008574AB">
            <w:pPr>
              <w:ind w:firstLine="0"/>
              <w:jc w:val="left"/>
              <w:rPr>
                <w:del w:id="836" w:author="Анастасия ." w:date="2023-05-21T13:04:00Z"/>
                <w:rFonts w:eastAsiaTheme="minorHAnsi" w:cs="Times New Roman"/>
                <w:sz w:val="24"/>
                <w:szCs w:val="24"/>
                <w:lang w:eastAsia="en-US"/>
              </w:rPr>
            </w:pPr>
            <w:del w:id="837" w:author="Анастасия ." w:date="2023-05-21T13:04:00Z">
              <w:r w:rsidRPr="004D79CB" w:rsidDel="008338B1">
                <w:rPr>
                  <w:rFonts w:eastAsiaTheme="minorHAnsi" w:cs="Times New Roman"/>
                  <w:sz w:val="24"/>
                  <w:szCs w:val="24"/>
                  <w:lang w:eastAsia="en-US"/>
                </w:rPr>
                <w:delText>с решением</w:delText>
              </w:r>
            </w:del>
          </w:p>
        </w:tc>
        <w:tc>
          <w:tcPr>
            <w:tcW w:w="0" w:type="auto"/>
            <w:vAlign w:val="center"/>
          </w:tcPr>
          <w:p w:rsidR="0009721A" w:rsidRPr="004D79CB" w:rsidDel="008338B1" w:rsidRDefault="0009721A" w:rsidP="008574AB">
            <w:pPr>
              <w:ind w:firstLine="0"/>
              <w:jc w:val="left"/>
              <w:rPr>
                <w:del w:id="838" w:author="Анастасия ." w:date="2023-05-21T13:04:00Z"/>
                <w:rFonts w:eastAsiaTheme="minorHAnsi" w:cs="Times New Roman"/>
                <w:sz w:val="24"/>
                <w:szCs w:val="24"/>
                <w:lang w:eastAsia="en-US"/>
              </w:rPr>
            </w:pPr>
            <w:del w:id="839" w:author="Анастасия ." w:date="2023-05-21T13:04:00Z">
              <w:r w:rsidRPr="004D79CB" w:rsidDel="008338B1">
                <w:rPr>
                  <w:rFonts w:eastAsiaTheme="minorHAnsi" w:cs="Times New Roman"/>
                  <w:sz w:val="24"/>
                  <w:szCs w:val="24"/>
                  <w:lang w:eastAsia="en-US"/>
                </w:rPr>
                <w:delText>Считывание data-matrix кода приложением «Честный знак»</w:delText>
              </w:r>
            </w:del>
          </w:p>
        </w:tc>
        <w:tc>
          <w:tcPr>
            <w:tcW w:w="0" w:type="auto"/>
            <w:vAlign w:val="center"/>
          </w:tcPr>
          <w:p w:rsidR="0009721A" w:rsidRPr="004D79CB" w:rsidDel="008338B1" w:rsidRDefault="0009721A" w:rsidP="008574AB">
            <w:pPr>
              <w:ind w:firstLine="0"/>
              <w:jc w:val="left"/>
              <w:rPr>
                <w:del w:id="840" w:author="Анастасия ." w:date="2023-05-21T13:04:00Z"/>
                <w:rFonts w:eastAsiaTheme="minorHAnsi" w:cs="Times New Roman"/>
                <w:sz w:val="24"/>
                <w:szCs w:val="24"/>
                <w:lang w:eastAsia="en-US"/>
              </w:rPr>
            </w:pPr>
            <w:del w:id="841" w:author="Анастасия ." w:date="2023-05-21T13:04:00Z">
              <w:r w:rsidRPr="004D79CB" w:rsidDel="008338B1">
                <w:rPr>
                  <w:rFonts w:eastAsiaTheme="minorHAnsi" w:cs="Times New Roman"/>
                  <w:sz w:val="24"/>
                  <w:szCs w:val="24"/>
                  <w:lang w:eastAsia="en-US"/>
                </w:rPr>
                <w:delText xml:space="preserve">Считывание </w:delText>
              </w:r>
              <w:r w:rsidRPr="004D79CB" w:rsidDel="008338B1">
                <w:rPr>
                  <w:rFonts w:eastAsiaTheme="minorHAnsi" w:cs="Times New Roman"/>
                  <w:sz w:val="24"/>
                  <w:szCs w:val="24"/>
                  <w:lang w:val="en-US" w:eastAsia="en-US"/>
                </w:rPr>
                <w:delText>data</w:delText>
              </w:r>
              <w:r w:rsidRPr="004D79CB" w:rsidDel="008338B1">
                <w:rPr>
                  <w:rFonts w:eastAsiaTheme="minorHAnsi" w:cs="Times New Roman"/>
                  <w:sz w:val="24"/>
                  <w:szCs w:val="24"/>
                  <w:lang w:eastAsia="en-US"/>
                </w:rPr>
                <w:delText>-</w:delText>
              </w:r>
              <w:r w:rsidRPr="004D79CB" w:rsidDel="008338B1">
                <w:rPr>
                  <w:rFonts w:eastAsiaTheme="minorHAnsi" w:cs="Times New Roman"/>
                  <w:sz w:val="24"/>
                  <w:szCs w:val="24"/>
                  <w:lang w:val="en-US" w:eastAsia="en-US"/>
                </w:rPr>
                <w:delText>matrix</w:delText>
              </w:r>
              <w:r w:rsidRPr="004D79CB" w:rsidDel="008338B1">
                <w:rPr>
                  <w:rFonts w:eastAsiaTheme="minorHAnsi" w:cs="Times New Roman"/>
                  <w:sz w:val="24"/>
                  <w:szCs w:val="24"/>
                  <w:lang w:eastAsia="en-US"/>
                </w:rPr>
                <w:delText xml:space="preserve"> кода приложением «Честный знак»</w:delText>
              </w:r>
            </w:del>
          </w:p>
        </w:tc>
        <w:tc>
          <w:tcPr>
            <w:tcW w:w="0" w:type="auto"/>
            <w:vAlign w:val="center"/>
          </w:tcPr>
          <w:p w:rsidR="0009721A" w:rsidRPr="004D79CB" w:rsidDel="008338B1" w:rsidRDefault="0009721A" w:rsidP="008574AB">
            <w:pPr>
              <w:ind w:firstLine="0"/>
              <w:jc w:val="left"/>
              <w:rPr>
                <w:del w:id="842" w:author="Анастасия ." w:date="2023-05-21T13:04:00Z"/>
                <w:rFonts w:eastAsiaTheme="minorHAnsi" w:cs="Times New Roman"/>
                <w:sz w:val="24"/>
                <w:szCs w:val="24"/>
                <w:lang w:eastAsia="en-US"/>
              </w:rPr>
            </w:pPr>
            <w:del w:id="843" w:author="Анастасия ." w:date="2023-05-21T13:04:00Z">
              <w:r w:rsidRPr="004D79CB" w:rsidDel="008338B1">
                <w:rPr>
                  <w:rFonts w:eastAsiaTheme="minorHAnsi" w:cs="Times New Roman"/>
                  <w:sz w:val="24"/>
                  <w:szCs w:val="24"/>
                  <w:lang w:eastAsia="en-US"/>
                </w:rPr>
                <w:delText>Приложение «</w:delText>
              </w:r>
              <w:r w:rsidRPr="004D79CB" w:rsidDel="008338B1">
                <w:rPr>
                  <w:rFonts w:eastAsiaTheme="minorHAnsi" w:cs="Times New Roman"/>
                  <w:sz w:val="24"/>
                  <w:szCs w:val="24"/>
                  <w:lang w:val="en-US" w:eastAsia="en-US"/>
                </w:rPr>
                <w:delText>SCANNET</w:delText>
              </w:r>
              <w:r w:rsidRPr="004D79CB" w:rsidDel="008338B1">
                <w:rPr>
                  <w:rFonts w:eastAsiaTheme="minorHAnsi" w:cs="Times New Roman"/>
                  <w:sz w:val="24"/>
                  <w:szCs w:val="24"/>
                  <w:lang w:eastAsia="en-US"/>
                </w:rPr>
                <w:delText>»</w:delText>
              </w:r>
            </w:del>
          </w:p>
        </w:tc>
        <w:tc>
          <w:tcPr>
            <w:tcW w:w="0" w:type="auto"/>
            <w:vAlign w:val="center"/>
          </w:tcPr>
          <w:p w:rsidR="0009721A" w:rsidRPr="004D79CB" w:rsidDel="008338B1" w:rsidRDefault="0009721A" w:rsidP="008574AB">
            <w:pPr>
              <w:ind w:firstLine="0"/>
              <w:jc w:val="left"/>
              <w:rPr>
                <w:del w:id="844" w:author="Анастасия ." w:date="2023-05-21T13:04:00Z"/>
                <w:rFonts w:eastAsiaTheme="minorHAnsi" w:cs="Times New Roman"/>
                <w:sz w:val="24"/>
                <w:szCs w:val="24"/>
                <w:lang w:eastAsia="en-US"/>
              </w:rPr>
            </w:pPr>
            <w:del w:id="845" w:author="Анастасия ." w:date="2023-05-21T13:04:00Z">
              <w:r w:rsidRPr="004D79CB" w:rsidDel="008338B1">
                <w:rPr>
                  <w:rFonts w:eastAsiaTheme="minorHAnsi" w:cs="Times New Roman"/>
                  <w:sz w:val="24"/>
                  <w:szCs w:val="24"/>
                  <w:lang w:eastAsia="en-US"/>
                </w:rPr>
                <w:delText xml:space="preserve">Считывание </w:delText>
              </w:r>
              <w:r w:rsidRPr="004D79CB" w:rsidDel="008338B1">
                <w:rPr>
                  <w:rFonts w:eastAsiaTheme="minorHAnsi" w:cs="Times New Roman"/>
                  <w:sz w:val="24"/>
                  <w:szCs w:val="24"/>
                  <w:lang w:val="en-US" w:eastAsia="en-US"/>
                </w:rPr>
                <w:delText>data</w:delText>
              </w:r>
              <w:r w:rsidRPr="004D79CB" w:rsidDel="008338B1">
                <w:rPr>
                  <w:rFonts w:eastAsiaTheme="minorHAnsi" w:cs="Times New Roman"/>
                  <w:sz w:val="24"/>
                  <w:szCs w:val="24"/>
                  <w:lang w:eastAsia="en-US"/>
                </w:rPr>
                <w:delText>-</w:delText>
              </w:r>
              <w:r w:rsidRPr="004D79CB" w:rsidDel="008338B1">
                <w:rPr>
                  <w:rFonts w:eastAsiaTheme="minorHAnsi" w:cs="Times New Roman"/>
                  <w:sz w:val="24"/>
                  <w:szCs w:val="24"/>
                  <w:lang w:val="en-US" w:eastAsia="en-US"/>
                </w:rPr>
                <w:delText>matrix</w:delText>
              </w:r>
              <w:r w:rsidRPr="004D79CB" w:rsidDel="008338B1">
                <w:rPr>
                  <w:rFonts w:eastAsiaTheme="minorHAnsi" w:cs="Times New Roman"/>
                  <w:sz w:val="24"/>
                  <w:szCs w:val="24"/>
                  <w:lang w:eastAsia="en-US"/>
                </w:rPr>
                <w:delText xml:space="preserve"> кода приложением «Честный знак»</w:delText>
              </w:r>
            </w:del>
          </w:p>
        </w:tc>
      </w:tr>
      <w:tr w:rsidR="0009721A" w:rsidRPr="004D79CB" w:rsidDel="008338B1" w:rsidTr="008574AB">
        <w:trPr>
          <w:del w:id="846" w:author="Анастасия ." w:date="2023-05-21T13:04:00Z"/>
        </w:trPr>
        <w:tc>
          <w:tcPr>
            <w:tcW w:w="0" w:type="auto"/>
            <w:vAlign w:val="center"/>
          </w:tcPr>
          <w:p w:rsidR="0009721A" w:rsidRPr="004D79CB" w:rsidDel="008338B1" w:rsidRDefault="0009721A" w:rsidP="008574AB">
            <w:pPr>
              <w:ind w:firstLine="0"/>
              <w:jc w:val="left"/>
              <w:rPr>
                <w:del w:id="847" w:author="Анастасия ." w:date="2023-05-21T13:04:00Z"/>
                <w:rFonts w:eastAsiaTheme="minorHAnsi" w:cs="Times New Roman"/>
                <w:sz w:val="24"/>
                <w:szCs w:val="24"/>
                <w:lang w:eastAsia="en-US"/>
              </w:rPr>
            </w:pPr>
            <w:del w:id="848" w:author="Анастасия ." w:date="2023-05-21T13:04:00Z">
              <w:r w:rsidRPr="004D79CB" w:rsidDel="008338B1">
                <w:rPr>
                  <w:rFonts w:eastAsiaTheme="minorHAnsi" w:cs="Times New Roman"/>
                  <w:sz w:val="24"/>
                  <w:szCs w:val="24"/>
                  <w:lang w:eastAsia="en-US"/>
                </w:rPr>
                <w:delText>Составляющие решения</w:delText>
              </w:r>
            </w:del>
          </w:p>
        </w:tc>
        <w:tc>
          <w:tcPr>
            <w:tcW w:w="0" w:type="auto"/>
            <w:vAlign w:val="center"/>
          </w:tcPr>
          <w:p w:rsidR="0009721A" w:rsidRPr="004D79CB" w:rsidDel="008338B1" w:rsidRDefault="0009721A" w:rsidP="008574AB">
            <w:pPr>
              <w:ind w:firstLine="0"/>
              <w:jc w:val="left"/>
              <w:rPr>
                <w:del w:id="849" w:author="Анастасия ." w:date="2023-05-21T13:04:00Z"/>
                <w:rFonts w:eastAsiaTheme="minorHAnsi"/>
                <w:sz w:val="24"/>
                <w:lang w:eastAsia="en-US"/>
              </w:rPr>
            </w:pPr>
            <w:del w:id="850" w:author="Анастасия ." w:date="2023-05-21T13:04:00Z">
              <w:r w:rsidRPr="004D79CB" w:rsidDel="008338B1">
                <w:rPr>
                  <w:rFonts w:eastAsiaTheme="minorHAnsi"/>
                  <w:sz w:val="24"/>
                  <w:lang w:eastAsia="en-US"/>
                </w:rPr>
                <w:delText>ПО, оборудование по маркировке, верификации и валидации организация доступа к системе «Честный знак», заказ расходников.</w:delText>
              </w:r>
            </w:del>
          </w:p>
        </w:tc>
        <w:tc>
          <w:tcPr>
            <w:tcW w:w="0" w:type="auto"/>
            <w:vAlign w:val="center"/>
          </w:tcPr>
          <w:p w:rsidR="0009721A" w:rsidRPr="004D79CB" w:rsidDel="008338B1" w:rsidRDefault="0009721A" w:rsidP="008574AB">
            <w:pPr>
              <w:ind w:firstLine="0"/>
              <w:jc w:val="left"/>
              <w:rPr>
                <w:del w:id="851" w:author="Анастасия ." w:date="2023-05-21T13:04:00Z"/>
                <w:rFonts w:eastAsiaTheme="minorHAnsi" w:cs="Times New Roman"/>
                <w:sz w:val="24"/>
                <w:szCs w:val="24"/>
                <w:lang w:eastAsia="en-US"/>
              </w:rPr>
            </w:pPr>
            <w:del w:id="852" w:author="Анастасия ." w:date="2023-05-21T13:04:00Z">
              <w:r w:rsidRPr="004D79CB" w:rsidDel="008338B1">
                <w:rPr>
                  <w:rFonts w:eastAsiaTheme="minorHAnsi" w:cs="Times New Roman"/>
                  <w:sz w:val="24"/>
                  <w:szCs w:val="24"/>
                  <w:lang w:eastAsia="en-US"/>
                </w:rPr>
                <w:delText>ПО</w:delText>
              </w:r>
            </w:del>
          </w:p>
        </w:tc>
        <w:tc>
          <w:tcPr>
            <w:tcW w:w="0" w:type="auto"/>
            <w:vAlign w:val="center"/>
          </w:tcPr>
          <w:p w:rsidR="0009721A" w:rsidRPr="004D79CB" w:rsidDel="008338B1" w:rsidRDefault="0009721A" w:rsidP="008574AB">
            <w:pPr>
              <w:ind w:firstLine="0"/>
              <w:jc w:val="left"/>
              <w:rPr>
                <w:del w:id="853" w:author="Анастасия ." w:date="2023-05-21T13:04:00Z"/>
                <w:rFonts w:eastAsia="Times New Roman" w:cs="Times New Roman"/>
                <w:sz w:val="24"/>
                <w:szCs w:val="24"/>
              </w:rPr>
            </w:pPr>
            <w:del w:id="854" w:author="Анастасия ." w:date="2023-05-21T13:04:00Z">
              <w:r w:rsidRPr="004D79CB" w:rsidDel="008338B1">
                <w:rPr>
                  <w:rFonts w:eastAsia="Times New Roman" w:cs="Times New Roman"/>
                  <w:sz w:val="24"/>
                  <w:szCs w:val="24"/>
                </w:rPr>
                <w:delText xml:space="preserve">Оборудование для маркировки шин, Автоматизированная система </w:delText>
              </w:r>
              <w:r w:rsidR="003A69C5" w:rsidDel="008338B1">
                <w:fldChar w:fldCharType="begin"/>
              </w:r>
              <w:r w:rsidR="003A69C5" w:rsidDel="008338B1">
                <w:delInstrText xml:space="preserve"> HYPERLINK "https://www-4jet-de.translate.goog/en/products/t-mark?_x_tr_sl=auto&amp;_x_tr_tl=ru&amp;_x_tr_hl=ru" </w:delInstrText>
              </w:r>
              <w:r w:rsidR="003A69C5" w:rsidDel="008338B1">
                <w:fldChar w:fldCharType="separate"/>
              </w:r>
              <w:r w:rsidRPr="004D79CB" w:rsidDel="008338B1">
                <w:rPr>
                  <w:rFonts w:eastAsia="Times New Roman" w:cs="Times New Roman"/>
                  <w:sz w:val="24"/>
                  <w:szCs w:val="24"/>
                </w:rPr>
                <w:delText>лазерной маркировки T-Mark</w:delText>
              </w:r>
              <w:r w:rsidR="003A69C5" w:rsidDel="008338B1">
                <w:rPr>
                  <w:rFonts w:eastAsia="Times New Roman" w:cs="Times New Roman"/>
                  <w:sz w:val="24"/>
                  <w:szCs w:val="24"/>
                </w:rPr>
                <w:fldChar w:fldCharType="end"/>
              </w:r>
              <w:r w:rsidRPr="004D79CB" w:rsidDel="008338B1">
                <w:rPr>
                  <w:rFonts w:eastAsia="Times New Roman" w:cs="Times New Roman"/>
                  <w:sz w:val="24"/>
                  <w:szCs w:val="24"/>
                </w:rPr>
                <w:delText xml:space="preserve">, </w:delText>
              </w:r>
            </w:del>
          </w:p>
          <w:p w:rsidR="0009721A" w:rsidRPr="004D79CB" w:rsidDel="008338B1" w:rsidRDefault="0009721A" w:rsidP="008574AB">
            <w:pPr>
              <w:ind w:firstLine="0"/>
              <w:jc w:val="left"/>
              <w:rPr>
                <w:del w:id="855" w:author="Анастасия ." w:date="2023-05-21T13:04:00Z"/>
                <w:rFonts w:eastAsia="Times New Roman" w:cs="Times New Roman"/>
                <w:sz w:val="24"/>
                <w:szCs w:val="24"/>
              </w:rPr>
            </w:pPr>
            <w:del w:id="856" w:author="Анастасия ." w:date="2023-05-21T13:04:00Z">
              <w:r w:rsidRPr="004D79CB" w:rsidDel="008338B1">
                <w:rPr>
                  <w:rFonts w:eastAsia="Times New Roman" w:cs="Times New Roman"/>
                  <w:sz w:val="24"/>
                  <w:szCs w:val="24"/>
                </w:rPr>
                <w:delText xml:space="preserve">мост для </w:delText>
              </w:r>
              <w:r w:rsidR="003A69C5" w:rsidDel="008338B1">
                <w:fldChar w:fldCharType="begin"/>
              </w:r>
              <w:r w:rsidR="003A69C5" w:rsidDel="008338B1">
                <w:delInstrText xml:space="preserve"> HYPERLINK "https://www-4jet-de.translate.goog/en/products/scannect-2d-code-reading-bridge?_x_tr_sl=auto&amp;_x_tr_tl=ru&amp;_x_tr_hl=ru" </w:delInstrText>
              </w:r>
              <w:r w:rsidR="003A69C5" w:rsidDel="008338B1">
                <w:fldChar w:fldCharType="separate"/>
              </w:r>
              <w:r w:rsidRPr="004D79CB" w:rsidDel="008338B1">
                <w:rPr>
                  <w:rFonts w:eastAsia="Times New Roman" w:cs="Times New Roman"/>
                  <w:sz w:val="24"/>
                  <w:szCs w:val="24"/>
                </w:rPr>
                <w:delText>считывания</w:delText>
              </w:r>
              <w:r w:rsidR="003A69C5" w:rsidDel="008338B1">
                <w:rPr>
                  <w:rFonts w:eastAsia="Times New Roman" w:cs="Times New Roman"/>
                  <w:sz w:val="24"/>
                  <w:szCs w:val="24"/>
                </w:rPr>
                <w:fldChar w:fldCharType="end"/>
              </w:r>
              <w:r w:rsidRPr="004D79CB" w:rsidDel="008338B1">
                <w:rPr>
                  <w:rFonts w:eastAsia="Times New Roman" w:cs="Times New Roman"/>
                  <w:sz w:val="24"/>
                  <w:szCs w:val="24"/>
                </w:rPr>
                <w:delText xml:space="preserve"> SCANNECT,</w:delText>
              </w:r>
            </w:del>
          </w:p>
          <w:p w:rsidR="0009721A" w:rsidRPr="004D79CB" w:rsidDel="008338B1" w:rsidRDefault="0009721A" w:rsidP="008574AB">
            <w:pPr>
              <w:ind w:firstLine="0"/>
              <w:jc w:val="left"/>
              <w:rPr>
                <w:del w:id="857" w:author="Анастасия ." w:date="2023-05-21T13:04:00Z"/>
                <w:rFonts w:eastAsia="Times New Roman" w:cs="Times New Roman"/>
                <w:sz w:val="24"/>
                <w:szCs w:val="24"/>
              </w:rPr>
            </w:pPr>
            <w:del w:id="858" w:author="Анастасия ." w:date="2023-05-21T13:04:00Z">
              <w:r w:rsidRPr="004D79CB" w:rsidDel="008338B1">
                <w:rPr>
                  <w:rFonts w:eastAsia="Times New Roman" w:cs="Times New Roman"/>
                  <w:sz w:val="24"/>
                  <w:szCs w:val="24"/>
                </w:rPr>
                <w:delText>гравировальное устройство SCANNECT,</w:delText>
              </w:r>
            </w:del>
          </w:p>
          <w:p w:rsidR="0009721A" w:rsidRPr="004D79CB" w:rsidDel="008338B1" w:rsidRDefault="0009721A" w:rsidP="008574AB">
            <w:pPr>
              <w:ind w:firstLine="0"/>
              <w:jc w:val="left"/>
              <w:rPr>
                <w:del w:id="859" w:author="Анастасия ." w:date="2023-05-21T13:04:00Z"/>
                <w:rFonts w:eastAsia="Times New Roman" w:cs="Times New Roman"/>
                <w:sz w:val="24"/>
                <w:szCs w:val="24"/>
              </w:rPr>
            </w:pPr>
            <w:del w:id="860" w:author="Анастасия ." w:date="2023-05-21T13:04:00Z">
              <w:r w:rsidRPr="004D79CB" w:rsidDel="008338B1">
                <w:rPr>
                  <w:rFonts w:eastAsia="Times New Roman" w:cs="Times New Roman"/>
                  <w:sz w:val="24"/>
                  <w:szCs w:val="24"/>
                </w:rPr>
                <w:delText xml:space="preserve">мобильная </w:delText>
              </w:r>
              <w:r w:rsidR="003A69C5" w:rsidDel="008338B1">
                <w:fldChar w:fldCharType="begin"/>
              </w:r>
              <w:r w:rsidR="003A69C5" w:rsidDel="008338B1">
                <w:delInstrText xml:space="preserve"> HYPERLINK "https://www-4jet-de.translate.goog/en/products/scannect-desktop-grading-station?_x_tr_sl=auto&amp;_x_tr_tl=ru&amp;_x_tr_hl=ru" </w:delInstrText>
              </w:r>
              <w:r w:rsidR="003A69C5" w:rsidDel="008338B1">
                <w:fldChar w:fldCharType="separate"/>
              </w:r>
              <w:r w:rsidRPr="004D79CB" w:rsidDel="008338B1">
                <w:rPr>
                  <w:rFonts w:eastAsia="Times New Roman" w:cs="Times New Roman"/>
                  <w:sz w:val="24"/>
                  <w:szCs w:val="24"/>
                </w:rPr>
                <w:delText>сортировочная станция SCANNECT</w:delText>
              </w:r>
              <w:r w:rsidR="003A69C5" w:rsidDel="008338B1">
                <w:rPr>
                  <w:rFonts w:eastAsia="Times New Roman" w:cs="Times New Roman"/>
                  <w:sz w:val="24"/>
                  <w:szCs w:val="24"/>
                </w:rPr>
                <w:fldChar w:fldCharType="end"/>
              </w:r>
              <w:r w:rsidRPr="004D79CB" w:rsidDel="008338B1">
                <w:rPr>
                  <w:rFonts w:eastAsia="Times New Roman" w:cs="Times New Roman"/>
                  <w:sz w:val="24"/>
                  <w:szCs w:val="24"/>
                </w:rPr>
                <w:delText>.</w:delText>
              </w:r>
            </w:del>
          </w:p>
        </w:tc>
        <w:tc>
          <w:tcPr>
            <w:tcW w:w="0" w:type="auto"/>
            <w:vAlign w:val="center"/>
          </w:tcPr>
          <w:p w:rsidR="0009721A" w:rsidRPr="004D79CB" w:rsidDel="008338B1" w:rsidRDefault="0009721A" w:rsidP="008574AB">
            <w:pPr>
              <w:ind w:firstLine="0"/>
              <w:jc w:val="left"/>
              <w:rPr>
                <w:del w:id="861" w:author="Анастасия ." w:date="2023-05-21T13:04:00Z"/>
                <w:rFonts w:eastAsiaTheme="minorHAnsi" w:cs="Times New Roman"/>
                <w:sz w:val="24"/>
                <w:szCs w:val="24"/>
                <w:lang w:eastAsia="en-US"/>
              </w:rPr>
            </w:pPr>
            <w:del w:id="862" w:author="Анастасия ." w:date="2023-05-21T13:04:00Z">
              <w:r w:rsidRPr="004D79CB" w:rsidDel="008338B1">
                <w:rPr>
                  <w:rFonts w:eastAsiaTheme="minorHAnsi" w:cs="Times New Roman"/>
                  <w:sz w:val="24"/>
                  <w:szCs w:val="24"/>
                  <w:lang w:eastAsia="en-US"/>
                </w:rPr>
                <w:delText>ПО,</w:delText>
              </w:r>
            </w:del>
          </w:p>
          <w:p w:rsidR="0009721A" w:rsidRPr="004D79CB" w:rsidDel="008338B1" w:rsidRDefault="0009721A" w:rsidP="008574AB">
            <w:pPr>
              <w:ind w:firstLine="0"/>
              <w:jc w:val="left"/>
              <w:rPr>
                <w:del w:id="863" w:author="Анастасия ." w:date="2023-05-21T13:04:00Z"/>
                <w:rFonts w:eastAsiaTheme="minorHAnsi" w:cs="Times New Roman"/>
                <w:sz w:val="24"/>
                <w:szCs w:val="24"/>
                <w:lang w:eastAsia="en-US"/>
              </w:rPr>
            </w:pPr>
            <w:del w:id="864" w:author="Анастасия ." w:date="2023-05-21T13:04:00Z">
              <w:r w:rsidRPr="004D79CB" w:rsidDel="008338B1">
                <w:rPr>
                  <w:rFonts w:eastAsiaTheme="minorHAnsi" w:cs="Times New Roman"/>
                  <w:sz w:val="24"/>
                  <w:szCs w:val="24"/>
                  <w:lang w:eastAsia="en-US"/>
                </w:rPr>
                <w:delText>Промышленное оборудование</w:delText>
              </w:r>
            </w:del>
          </w:p>
        </w:tc>
      </w:tr>
    </w:tbl>
    <w:p w:rsidR="0009721A" w:rsidDel="008338B1" w:rsidRDefault="0009721A" w:rsidP="0009721A">
      <w:pPr>
        <w:keepNext/>
        <w:widowControl w:val="0"/>
        <w:spacing w:before="120" w:line="240" w:lineRule="auto"/>
        <w:ind w:firstLine="0"/>
        <w:jc w:val="left"/>
        <w:rPr>
          <w:del w:id="865" w:author="Анастасия ." w:date="2023-05-21T13:10:00Z"/>
          <w:rFonts w:eastAsia="Times New Roman" w:cs="Times New Roman"/>
          <w:i/>
          <w:sz w:val="24"/>
          <w:szCs w:val="24"/>
          <w:lang w:eastAsia="en-US"/>
        </w:rPr>
        <w:sectPr w:rsidR="0009721A" w:rsidDel="008338B1" w:rsidSect="003019C4">
          <w:pgSz w:w="11906" w:h="16838"/>
          <w:pgMar w:top="1134" w:right="567" w:bottom="1134" w:left="1701" w:header="709" w:footer="709" w:gutter="0"/>
          <w:cols w:space="708"/>
          <w:docGrid w:linePitch="360"/>
        </w:sectPr>
      </w:pPr>
    </w:p>
    <w:p w:rsidR="0009721A" w:rsidRPr="0009721A" w:rsidDel="008338B1" w:rsidRDefault="0009721A" w:rsidP="0009721A">
      <w:pPr>
        <w:keepNext/>
        <w:widowControl w:val="0"/>
        <w:spacing w:before="120" w:line="240" w:lineRule="auto"/>
        <w:ind w:firstLine="0"/>
        <w:jc w:val="left"/>
        <w:rPr>
          <w:del w:id="866" w:author="Анастасия ." w:date="2023-05-21T13:07:00Z"/>
          <w:rFonts w:eastAsia="Times New Roman" w:cs="Times New Roman"/>
          <w:i/>
          <w:sz w:val="24"/>
          <w:szCs w:val="24"/>
          <w:lang w:eastAsia="en-US"/>
        </w:rPr>
      </w:pPr>
      <w:del w:id="867" w:author="Анастасия ." w:date="2023-05-21T13:07:00Z">
        <w:r w:rsidRPr="0009721A" w:rsidDel="008338B1">
          <w:rPr>
            <w:rFonts w:eastAsia="Times New Roman" w:cs="Times New Roman"/>
            <w:i/>
            <w:sz w:val="24"/>
            <w:szCs w:val="24"/>
            <w:lang w:eastAsia="en-US"/>
          </w:rPr>
          <w:delText>Продолжение Таблицы 1.1 — Сравнение ИУС для маркировки</w:delText>
        </w:r>
      </w:del>
    </w:p>
    <w:tbl>
      <w:tblPr>
        <w:tblStyle w:val="11"/>
        <w:tblW w:w="0" w:type="auto"/>
        <w:tblLook w:val="04A0" w:firstRow="1" w:lastRow="0" w:firstColumn="1" w:lastColumn="0" w:noHBand="0" w:noVBand="1"/>
      </w:tblPr>
      <w:tblGrid>
        <w:gridCol w:w="1497"/>
        <w:gridCol w:w="1990"/>
        <w:gridCol w:w="2378"/>
        <w:gridCol w:w="2137"/>
        <w:gridCol w:w="1852"/>
      </w:tblGrid>
      <w:tr w:rsidR="0009721A" w:rsidRPr="004D79CB" w:rsidDel="008338B1" w:rsidTr="008574AB">
        <w:trPr>
          <w:del w:id="868" w:author="Анастасия ." w:date="2023-05-21T13:07:00Z"/>
        </w:trPr>
        <w:tc>
          <w:tcPr>
            <w:tcW w:w="0" w:type="auto"/>
            <w:vAlign w:val="center"/>
          </w:tcPr>
          <w:p w:rsidR="0009721A" w:rsidRPr="008338B1" w:rsidDel="008338B1" w:rsidRDefault="0009721A" w:rsidP="008574AB">
            <w:pPr>
              <w:spacing w:line="360" w:lineRule="auto"/>
              <w:ind w:firstLine="0"/>
              <w:jc w:val="left"/>
              <w:rPr>
                <w:del w:id="869" w:author="Анастасия ." w:date="2023-05-21T13:07:00Z"/>
                <w:rFonts w:eastAsiaTheme="minorHAnsi" w:cs="Times New Roman"/>
                <w:sz w:val="24"/>
                <w:szCs w:val="24"/>
                <w:lang w:eastAsia="en-US"/>
                <w:rPrChange w:id="870" w:author="Анастасия ." w:date="2023-05-21T13:10:00Z">
                  <w:rPr>
                    <w:del w:id="871" w:author="Анастасия ." w:date="2023-05-21T13:07:00Z"/>
                    <w:rFonts w:eastAsiaTheme="minorHAnsi" w:cs="Times New Roman"/>
                    <w:sz w:val="24"/>
                    <w:szCs w:val="24"/>
                    <w:lang w:val="en-US" w:eastAsia="en-US"/>
                  </w:rPr>
                </w:rPrChange>
              </w:rPr>
            </w:pPr>
            <w:del w:id="872" w:author="Анастасия ." w:date="2023-05-21T13:07:00Z">
              <w:r w:rsidRPr="004D79CB" w:rsidDel="008338B1">
                <w:rPr>
                  <w:rFonts w:eastAsiaTheme="minorHAnsi" w:cs="Times New Roman"/>
                  <w:sz w:val="24"/>
                  <w:szCs w:val="24"/>
                  <w:lang w:eastAsia="en-US"/>
                </w:rPr>
                <w:delText>Функционал</w:delText>
              </w:r>
            </w:del>
          </w:p>
        </w:tc>
        <w:tc>
          <w:tcPr>
            <w:tcW w:w="5551" w:type="dxa"/>
            <w:vAlign w:val="center"/>
          </w:tcPr>
          <w:p w:rsidR="0009721A" w:rsidRPr="002F6025" w:rsidDel="008338B1" w:rsidRDefault="0009721A" w:rsidP="008574AB">
            <w:pPr>
              <w:ind w:firstLine="0"/>
              <w:jc w:val="left"/>
              <w:rPr>
                <w:del w:id="873" w:author="Анастасия ." w:date="2023-05-21T13:07:00Z"/>
                <w:rFonts w:eastAsiaTheme="minorHAnsi"/>
                <w:sz w:val="24"/>
                <w:lang w:eastAsia="en-US"/>
              </w:rPr>
            </w:pPr>
            <w:del w:id="874" w:author="Анастасия ." w:date="2023-05-21T13:07:00Z">
              <w:r w:rsidRPr="002F6025" w:rsidDel="008338B1">
                <w:rPr>
                  <w:rFonts w:eastAsiaTheme="minorHAnsi"/>
                  <w:sz w:val="24"/>
                  <w:lang w:eastAsia="en-US"/>
                </w:rPr>
                <w:delText>ПО автоматически подключается к СУЗ ГИС МТ, получает доступ к заказу кодов маркировки и отправке отчетов об их использовании.</w:delText>
              </w:r>
            </w:del>
          </w:p>
          <w:p w:rsidR="0009721A" w:rsidRPr="002F6025" w:rsidDel="008338B1" w:rsidRDefault="0009721A" w:rsidP="008574AB">
            <w:pPr>
              <w:ind w:firstLine="0"/>
              <w:jc w:val="left"/>
              <w:rPr>
                <w:del w:id="875" w:author="Анастасия ." w:date="2023-05-21T13:07:00Z"/>
                <w:rFonts w:eastAsiaTheme="minorHAnsi"/>
                <w:sz w:val="24"/>
                <w:lang w:eastAsia="en-US"/>
              </w:rPr>
            </w:pPr>
            <w:del w:id="876" w:author="Анастасия ." w:date="2023-05-21T13:07:00Z">
              <w:r w:rsidRPr="002F6025" w:rsidDel="008338B1">
                <w:rPr>
                  <w:rFonts w:eastAsiaTheme="minorHAnsi"/>
                  <w:sz w:val="24"/>
                  <w:lang w:eastAsia="en-US"/>
                </w:rPr>
                <w:delText xml:space="preserve"> ПО управляет процессом печати с помощью заранее сформированных шаблонов этикеток с данными из </w:delText>
              </w:r>
              <w:r w:rsidRPr="002F6025" w:rsidDel="008338B1">
                <w:rPr>
                  <w:rFonts w:eastAsiaTheme="minorHAnsi"/>
                  <w:sz w:val="24"/>
                  <w:lang w:val="en-US" w:eastAsia="en-US"/>
                </w:rPr>
                <w:delText>ERP</w:delText>
              </w:r>
              <w:r w:rsidRPr="002F6025" w:rsidDel="008338B1">
                <w:rPr>
                  <w:rFonts w:eastAsiaTheme="minorHAnsi"/>
                  <w:sz w:val="24"/>
                  <w:lang w:eastAsia="en-US"/>
                </w:rPr>
                <w:delText xml:space="preserve"> и полученными кодами. После маркировки каждая этикетка с кодами маркировки проходит валидацию.</w:delText>
              </w:r>
            </w:del>
          </w:p>
          <w:p w:rsidR="0009721A" w:rsidRPr="002F6025" w:rsidDel="008338B1" w:rsidRDefault="0009721A" w:rsidP="008574AB">
            <w:pPr>
              <w:ind w:firstLine="0"/>
              <w:jc w:val="left"/>
              <w:rPr>
                <w:del w:id="877" w:author="Анастасия ." w:date="2023-05-21T13:07:00Z"/>
                <w:rFonts w:eastAsiaTheme="minorHAnsi"/>
                <w:sz w:val="24"/>
                <w:lang w:eastAsia="en-US"/>
              </w:rPr>
            </w:pPr>
            <w:del w:id="878" w:author="Анастасия ." w:date="2023-05-21T13:07:00Z">
              <w:r w:rsidRPr="002F6025" w:rsidDel="008338B1">
                <w:rPr>
                  <w:rFonts w:eastAsiaTheme="minorHAnsi"/>
                  <w:sz w:val="24"/>
                  <w:lang w:eastAsia="en-US"/>
                </w:rPr>
                <w:delText>Коды маркировки могут быть агрегированы и разагрегированы на основе запросов от ERP или в ходе ручных операций со сканером. Агрегация и разагрегация выполняются с учетом технологических особенностей каждой линии и других процессов. Алгоритмы агрегации создаются с учетом технологических особенностей каждой линии и других процессов. Разагрегация кодов маркировки выполняется как фоновый процесс, вызванный определенными событиями или действиями пользователя программы.</w:delText>
              </w:r>
            </w:del>
          </w:p>
          <w:p w:rsidR="0009721A" w:rsidRPr="002F6025" w:rsidDel="008338B1" w:rsidRDefault="0009721A" w:rsidP="008574AB">
            <w:pPr>
              <w:ind w:firstLine="0"/>
              <w:jc w:val="left"/>
              <w:rPr>
                <w:del w:id="879" w:author="Анастасия ." w:date="2023-05-21T13:07:00Z"/>
                <w:rFonts w:eastAsiaTheme="minorHAnsi"/>
                <w:sz w:val="24"/>
                <w:lang w:eastAsia="en-US"/>
              </w:rPr>
            </w:pPr>
            <w:del w:id="880" w:author="Анастасия ." w:date="2023-05-21T13:07:00Z">
              <w:r w:rsidRPr="002F6025" w:rsidDel="008338B1">
                <w:rPr>
                  <w:rFonts w:eastAsiaTheme="minorHAnsi"/>
                  <w:sz w:val="24"/>
                  <w:lang w:eastAsia="en-US"/>
                </w:rPr>
                <w:delText>Программное обеспечение взаимодействует с ERP системой, обрабатывая входящие запросы и возвращая результаты. Для взаимодействия доступны различные методы, такие как RestAPI, БД SQL, WSDL, обмен файлами, которые определяются в зависимости от требований и согласования с заказчиком.</w:delText>
              </w:r>
            </w:del>
          </w:p>
          <w:p w:rsidR="0009721A" w:rsidRPr="002F6025" w:rsidDel="008338B1" w:rsidRDefault="002F6630" w:rsidP="008574AB">
            <w:pPr>
              <w:ind w:firstLine="0"/>
              <w:jc w:val="left"/>
              <w:rPr>
                <w:del w:id="881" w:author="Анастасия ." w:date="2023-05-21T13:07:00Z"/>
                <w:rFonts w:eastAsiaTheme="minorHAnsi"/>
                <w:sz w:val="24"/>
                <w:lang w:eastAsia="en-US"/>
              </w:rPr>
            </w:pPr>
            <w:del w:id="882" w:author="Анастасия ." w:date="2023-05-21T13:07:00Z">
              <w:r w:rsidDel="008338B1">
                <w:rPr>
                  <w:rFonts w:eastAsiaTheme="minorHAnsi"/>
                  <w:sz w:val="24"/>
                  <w:lang w:eastAsia="en-US"/>
                </w:rPr>
                <w:delText>ПО</w:delText>
              </w:r>
              <w:r w:rsidR="0009721A" w:rsidRPr="002F6025" w:rsidDel="008338B1">
                <w:rPr>
                  <w:rFonts w:eastAsiaTheme="minorHAnsi"/>
                  <w:sz w:val="24"/>
                  <w:lang w:eastAsia="en-US"/>
                </w:rPr>
                <w:delText xml:space="preserve"> позволяет отправлять отчеты об операциях в ERP систему. Оно может быть установлено на неограниченное число рабочих станций и использоваться на разных участках предприятия</w:delText>
              </w:r>
              <w:r w:rsidR="0009721A" w:rsidDel="008338B1">
                <w:rPr>
                  <w:rFonts w:eastAsiaTheme="minorHAnsi"/>
                  <w:sz w:val="24"/>
                  <w:lang w:eastAsia="en-US"/>
                </w:rPr>
                <w:delText>.</w:delText>
              </w:r>
            </w:del>
          </w:p>
          <w:p w:rsidR="0009721A" w:rsidRPr="004D79CB" w:rsidDel="008338B1" w:rsidRDefault="0009721A" w:rsidP="008574AB">
            <w:pPr>
              <w:ind w:firstLine="0"/>
              <w:jc w:val="left"/>
              <w:rPr>
                <w:del w:id="883" w:author="Анастасия ." w:date="2023-05-21T13:07:00Z"/>
                <w:rFonts w:eastAsiaTheme="minorHAnsi"/>
                <w:sz w:val="24"/>
                <w:lang w:eastAsia="en-US"/>
              </w:rPr>
            </w:pPr>
          </w:p>
        </w:tc>
        <w:tc>
          <w:tcPr>
            <w:tcW w:w="2552" w:type="dxa"/>
            <w:vAlign w:val="center"/>
          </w:tcPr>
          <w:p w:rsidR="0009721A" w:rsidRPr="004D79CB" w:rsidDel="008338B1" w:rsidRDefault="0009721A" w:rsidP="008574AB">
            <w:pPr>
              <w:ind w:firstLine="0"/>
              <w:jc w:val="left"/>
              <w:rPr>
                <w:del w:id="884" w:author="Анастасия ." w:date="2023-05-21T13:07:00Z"/>
                <w:rFonts w:eastAsia="Times New Roman" w:cs="Times New Roman"/>
                <w:sz w:val="24"/>
                <w:szCs w:val="24"/>
              </w:rPr>
            </w:pPr>
            <w:del w:id="885" w:author="Анастасия ." w:date="2023-05-21T13:07:00Z">
              <w:r w:rsidRPr="004D79CB" w:rsidDel="008338B1">
                <w:rPr>
                  <w:rFonts w:eastAsia="Times New Roman" w:cs="Times New Roman"/>
                  <w:sz w:val="24"/>
                  <w:szCs w:val="24"/>
                </w:rPr>
                <w:delText xml:space="preserve"> Аварийный останов линии при обнаружении шин (автопокрышек) с нечитаемыми кодами;</w:delText>
              </w:r>
            </w:del>
          </w:p>
          <w:p w:rsidR="0009721A" w:rsidRPr="004D79CB" w:rsidDel="008338B1" w:rsidRDefault="0009721A" w:rsidP="008574AB">
            <w:pPr>
              <w:ind w:firstLine="0"/>
              <w:jc w:val="left"/>
              <w:rPr>
                <w:del w:id="886" w:author="Анастасия ." w:date="2023-05-21T13:07:00Z"/>
                <w:rFonts w:eastAsia="Times New Roman" w:cs="Times New Roman"/>
                <w:sz w:val="24"/>
                <w:szCs w:val="24"/>
              </w:rPr>
            </w:pPr>
            <w:del w:id="887" w:author="Анастасия ." w:date="2023-05-21T13:07:00Z">
              <w:r w:rsidRPr="004D79CB" w:rsidDel="008338B1">
                <w:rPr>
                  <w:rFonts w:eastAsia="Times New Roman" w:cs="Times New Roman"/>
                  <w:sz w:val="24"/>
                  <w:szCs w:val="24"/>
                </w:rPr>
                <w:delText>Возможность определять причину брака с информированием оператора линии для совершения регламентированных действий;</w:delText>
              </w:r>
            </w:del>
          </w:p>
          <w:p w:rsidR="0009721A" w:rsidRPr="004D79CB" w:rsidDel="008338B1" w:rsidRDefault="0009721A" w:rsidP="008574AB">
            <w:pPr>
              <w:ind w:firstLine="0"/>
              <w:jc w:val="left"/>
              <w:rPr>
                <w:del w:id="888" w:author="Анастасия ." w:date="2023-05-21T13:07:00Z"/>
                <w:rFonts w:eastAsia="Times New Roman" w:cs="Times New Roman"/>
                <w:sz w:val="24"/>
                <w:szCs w:val="24"/>
              </w:rPr>
            </w:pPr>
            <w:del w:id="889" w:author="Анастасия ." w:date="2023-05-21T13:07:00Z">
              <w:r w:rsidRPr="004D79CB" w:rsidDel="008338B1">
                <w:rPr>
                  <w:rFonts w:eastAsia="Times New Roman" w:cs="Times New Roman"/>
                  <w:sz w:val="24"/>
                  <w:szCs w:val="24"/>
                </w:rPr>
                <w:delText>Ведение базы данных, с возможностью получения статистических отчетов (всех действий и событий);</w:delText>
              </w:r>
            </w:del>
          </w:p>
          <w:p w:rsidR="0009721A" w:rsidRPr="004D79CB" w:rsidDel="008338B1" w:rsidRDefault="0009721A" w:rsidP="008574AB">
            <w:pPr>
              <w:ind w:firstLine="0"/>
              <w:jc w:val="left"/>
              <w:rPr>
                <w:del w:id="890" w:author="Анастасия ." w:date="2023-05-21T13:07:00Z"/>
                <w:rFonts w:eastAsia="Times New Roman" w:cs="Times New Roman"/>
                <w:sz w:val="24"/>
                <w:szCs w:val="24"/>
              </w:rPr>
            </w:pPr>
            <w:del w:id="891" w:author="Анастасия ." w:date="2023-05-21T13:07:00Z">
              <w:r w:rsidRPr="004D79CB" w:rsidDel="008338B1">
                <w:rPr>
                  <w:rFonts w:eastAsia="Times New Roman" w:cs="Times New Roman"/>
                  <w:sz w:val="24"/>
                  <w:szCs w:val="24"/>
                </w:rPr>
                <w:delText>Формирование и хранение архива рецептов для технологической линии с возможностью выбора текущего;</w:delText>
              </w:r>
            </w:del>
          </w:p>
          <w:p w:rsidR="0009721A" w:rsidDel="008338B1" w:rsidRDefault="0009721A" w:rsidP="008574AB">
            <w:pPr>
              <w:ind w:firstLine="0"/>
              <w:jc w:val="left"/>
              <w:rPr>
                <w:del w:id="892" w:author="Анастасия ." w:date="2023-05-21T13:07:00Z"/>
                <w:rFonts w:eastAsia="Times New Roman" w:cs="Times New Roman"/>
                <w:sz w:val="24"/>
                <w:szCs w:val="24"/>
              </w:rPr>
            </w:pPr>
            <w:del w:id="893" w:author="Анастасия ." w:date="2023-05-21T13:07:00Z">
              <w:r w:rsidRPr="004D79CB" w:rsidDel="008338B1">
                <w:rPr>
                  <w:rFonts w:eastAsia="Times New Roman" w:cs="Times New Roman"/>
                  <w:sz w:val="24"/>
                  <w:szCs w:val="24"/>
                </w:rPr>
                <w:delText>Формирование файлов отчета с любой заданной структурой с возможностью передачи по сети;</w:delText>
              </w:r>
            </w:del>
          </w:p>
          <w:p w:rsidR="0009721A" w:rsidRPr="004D79CB" w:rsidDel="008338B1" w:rsidRDefault="0009721A" w:rsidP="008574AB">
            <w:pPr>
              <w:ind w:firstLine="0"/>
              <w:jc w:val="left"/>
              <w:rPr>
                <w:del w:id="894" w:author="Анастасия ." w:date="2023-05-21T13:07:00Z"/>
                <w:rFonts w:eastAsiaTheme="minorHAnsi" w:cs="Times New Roman"/>
                <w:sz w:val="24"/>
                <w:szCs w:val="24"/>
                <w:lang w:eastAsia="en-US"/>
              </w:rPr>
            </w:pPr>
          </w:p>
        </w:tc>
        <w:tc>
          <w:tcPr>
            <w:tcW w:w="2873" w:type="dxa"/>
            <w:vAlign w:val="center"/>
          </w:tcPr>
          <w:p w:rsidR="0009721A" w:rsidRPr="004D79CB" w:rsidDel="008338B1" w:rsidRDefault="0009721A" w:rsidP="008574AB">
            <w:pPr>
              <w:ind w:firstLine="0"/>
              <w:jc w:val="left"/>
              <w:rPr>
                <w:del w:id="895" w:author="Анастасия ." w:date="2023-05-21T13:07:00Z"/>
                <w:rFonts w:eastAsia="Times New Roman" w:cs="Times New Roman"/>
                <w:sz w:val="24"/>
                <w:szCs w:val="24"/>
              </w:rPr>
            </w:pPr>
            <w:del w:id="896" w:author="Анастасия ." w:date="2023-05-21T13:07:00Z">
              <w:r w:rsidRPr="004D79CB" w:rsidDel="008338B1">
                <w:rPr>
                  <w:rFonts w:eastAsia="Times New Roman" w:cs="Times New Roman"/>
                  <w:sz w:val="24"/>
                  <w:szCs w:val="24"/>
                </w:rPr>
                <w:delText>После автоматической подачи и передачи шин и параметров обработки в систему, шина помещается под обрабатывающую головку, которая</w:delText>
              </w:r>
              <w:r w:rsidR="002F6630" w:rsidDel="008338B1">
                <w:rPr>
                  <w:rFonts w:eastAsia="Times New Roman" w:cs="Times New Roman"/>
                  <w:sz w:val="24"/>
                  <w:szCs w:val="24"/>
                </w:rPr>
                <w:delText xml:space="preserve"> установлена </w:delText>
              </w:r>
              <w:r w:rsidRPr="004D79CB" w:rsidDel="008338B1">
                <w:rPr>
                  <w:rFonts w:eastAsia="Times New Roman" w:cs="Times New Roman"/>
                  <w:sz w:val="24"/>
                  <w:szCs w:val="24"/>
                </w:rPr>
                <w:delText>на оси вращения на одной линии с осью вращения шины. На основе 3D-сканирования считывается боковина шины, и область маркировки идентифицируется в соответствии с определенным положением относительно заданной контрольной метки на боковине шины.</w:delText>
              </w:r>
            </w:del>
          </w:p>
          <w:p w:rsidR="0009721A" w:rsidRPr="004D79CB" w:rsidDel="008338B1" w:rsidRDefault="0009721A" w:rsidP="008574AB">
            <w:pPr>
              <w:ind w:firstLine="0"/>
              <w:jc w:val="left"/>
              <w:rPr>
                <w:del w:id="897" w:author="Анастасия ." w:date="2023-05-21T13:07:00Z"/>
                <w:rFonts w:eastAsia="Times New Roman" w:cs="Times New Roman"/>
                <w:sz w:val="24"/>
                <w:szCs w:val="24"/>
              </w:rPr>
            </w:pPr>
            <w:del w:id="898" w:author="Анастасия ." w:date="2023-05-21T13:07:00Z">
              <w:r w:rsidRPr="004D79CB" w:rsidDel="008338B1">
                <w:rPr>
                  <w:rFonts w:eastAsia="Times New Roman" w:cs="Times New Roman"/>
                  <w:sz w:val="24"/>
                  <w:szCs w:val="24"/>
                </w:rPr>
                <w:delText xml:space="preserve">На основе определенного пользователем рецепта для каждого типа шин автоматически выполняются необходимые этапы предварительной проверки, одна или несколько процедур маркировки, этапы поствалидации и/или </w:delText>
              </w:r>
            </w:del>
          </w:p>
        </w:tc>
        <w:tc>
          <w:tcPr>
            <w:tcW w:w="0" w:type="auto"/>
            <w:vAlign w:val="center"/>
          </w:tcPr>
          <w:p w:rsidR="0009721A" w:rsidRPr="004D79CB" w:rsidDel="008338B1" w:rsidRDefault="0009721A" w:rsidP="008574AB">
            <w:pPr>
              <w:ind w:firstLine="0"/>
              <w:jc w:val="left"/>
              <w:rPr>
                <w:del w:id="899" w:author="Анастасия ." w:date="2023-05-21T13:07:00Z"/>
                <w:rFonts w:eastAsiaTheme="minorHAnsi" w:cs="Times New Roman"/>
                <w:sz w:val="24"/>
                <w:szCs w:val="24"/>
                <w:lang w:eastAsia="en-US"/>
              </w:rPr>
            </w:pPr>
            <w:del w:id="900" w:author="Анастасия ." w:date="2023-05-21T13:07:00Z">
              <w:r w:rsidRPr="004D79CB" w:rsidDel="008338B1">
                <w:rPr>
                  <w:rFonts w:eastAsiaTheme="minorHAnsi" w:cs="Times New Roman"/>
                  <w:sz w:val="24"/>
                  <w:szCs w:val="24"/>
                  <w:lang w:eastAsia="en-US"/>
                </w:rPr>
                <w:delText>Работа с Национальным каталогом (создание карточек товаров)</w:delText>
              </w:r>
            </w:del>
          </w:p>
          <w:p w:rsidR="0009721A" w:rsidRPr="004D79CB" w:rsidDel="008338B1" w:rsidRDefault="0009721A" w:rsidP="008574AB">
            <w:pPr>
              <w:ind w:firstLine="0"/>
              <w:jc w:val="left"/>
              <w:rPr>
                <w:del w:id="901" w:author="Анастасия ." w:date="2023-05-21T13:07:00Z"/>
                <w:rFonts w:eastAsiaTheme="minorHAnsi" w:cs="Times New Roman"/>
                <w:sz w:val="24"/>
                <w:szCs w:val="24"/>
                <w:lang w:eastAsia="en-US"/>
              </w:rPr>
            </w:pPr>
            <w:del w:id="902" w:author="Анастасия ." w:date="2023-05-21T13:07:00Z">
              <w:r w:rsidRPr="004D79CB" w:rsidDel="008338B1">
                <w:rPr>
                  <w:rFonts w:eastAsiaTheme="minorHAnsi" w:cs="Times New Roman"/>
                  <w:sz w:val="24"/>
                  <w:szCs w:val="24"/>
                  <w:lang w:eastAsia="en-US"/>
                </w:rPr>
                <w:delText xml:space="preserve"> Отправка заказа и получение кодов маркировки</w:delText>
              </w:r>
            </w:del>
          </w:p>
          <w:p w:rsidR="0009721A" w:rsidRPr="004D79CB" w:rsidDel="008338B1" w:rsidRDefault="0009721A" w:rsidP="008574AB">
            <w:pPr>
              <w:ind w:firstLine="0"/>
              <w:jc w:val="left"/>
              <w:rPr>
                <w:del w:id="903" w:author="Анастасия ." w:date="2023-05-21T13:07:00Z"/>
                <w:rFonts w:eastAsiaTheme="minorHAnsi" w:cs="Times New Roman"/>
                <w:sz w:val="24"/>
                <w:szCs w:val="24"/>
                <w:lang w:eastAsia="en-US"/>
              </w:rPr>
            </w:pPr>
            <w:del w:id="904" w:author="Анастасия ." w:date="2023-05-21T13:07:00Z">
              <w:r w:rsidRPr="004D79CB" w:rsidDel="008338B1">
                <w:rPr>
                  <w:rFonts w:eastAsiaTheme="minorHAnsi" w:cs="Times New Roman"/>
                  <w:sz w:val="24"/>
                  <w:szCs w:val="24"/>
                  <w:lang w:eastAsia="en-US"/>
                </w:rPr>
                <w:delText xml:space="preserve"> Печать полученных кодов маркировки</w:delText>
              </w:r>
            </w:del>
          </w:p>
          <w:p w:rsidR="0009721A" w:rsidRPr="004D79CB" w:rsidDel="008338B1" w:rsidRDefault="0009721A" w:rsidP="008574AB">
            <w:pPr>
              <w:ind w:firstLine="0"/>
              <w:jc w:val="left"/>
              <w:rPr>
                <w:del w:id="905" w:author="Анастасия ." w:date="2023-05-21T13:07:00Z"/>
                <w:rFonts w:eastAsiaTheme="minorHAnsi" w:cs="Times New Roman"/>
                <w:sz w:val="24"/>
                <w:szCs w:val="24"/>
                <w:lang w:eastAsia="en-US"/>
              </w:rPr>
            </w:pPr>
            <w:del w:id="906" w:author="Анастасия ." w:date="2023-05-21T13:07:00Z">
              <w:r w:rsidRPr="004D79CB" w:rsidDel="008338B1">
                <w:rPr>
                  <w:rFonts w:eastAsiaTheme="minorHAnsi" w:cs="Times New Roman"/>
                  <w:sz w:val="24"/>
                  <w:szCs w:val="24"/>
                  <w:lang w:eastAsia="en-US"/>
                </w:rPr>
                <w:delText xml:space="preserve"> Создание отчёта о нанесении из документа выгрузки марок</w:delText>
              </w:r>
            </w:del>
          </w:p>
          <w:p w:rsidR="0009721A" w:rsidRPr="004D79CB" w:rsidDel="008338B1" w:rsidRDefault="0009721A" w:rsidP="008574AB">
            <w:pPr>
              <w:ind w:firstLine="0"/>
              <w:jc w:val="left"/>
              <w:rPr>
                <w:del w:id="907" w:author="Анастасия ." w:date="2023-05-21T13:07:00Z"/>
                <w:rFonts w:eastAsiaTheme="minorHAnsi" w:cs="Times New Roman"/>
                <w:sz w:val="24"/>
                <w:szCs w:val="24"/>
                <w:lang w:eastAsia="en-US"/>
              </w:rPr>
            </w:pPr>
            <w:del w:id="908" w:author="Анастасия ." w:date="2023-05-21T13:07:00Z">
              <w:r w:rsidRPr="004D79CB" w:rsidDel="008338B1">
                <w:rPr>
                  <w:rFonts w:eastAsiaTheme="minorHAnsi" w:cs="Times New Roman"/>
                  <w:sz w:val="24"/>
                  <w:szCs w:val="24"/>
                  <w:lang w:eastAsia="en-US"/>
                </w:rPr>
                <w:delText xml:space="preserve"> Создание документов агрегации в СУЗ</w:delText>
              </w:r>
            </w:del>
          </w:p>
          <w:p w:rsidR="0009721A" w:rsidRPr="004D79CB" w:rsidDel="008338B1" w:rsidRDefault="0009721A" w:rsidP="008574AB">
            <w:pPr>
              <w:ind w:firstLine="0"/>
              <w:jc w:val="left"/>
              <w:rPr>
                <w:del w:id="909" w:author="Анастасия ." w:date="2023-05-21T13:07:00Z"/>
                <w:rFonts w:eastAsiaTheme="minorHAnsi" w:cs="Times New Roman"/>
                <w:sz w:val="24"/>
                <w:szCs w:val="24"/>
                <w:lang w:eastAsia="en-US"/>
              </w:rPr>
            </w:pPr>
            <w:del w:id="910" w:author="Анастасия ." w:date="2023-05-21T13:07:00Z">
              <w:r w:rsidRPr="004D79CB" w:rsidDel="008338B1">
                <w:rPr>
                  <w:rFonts w:eastAsiaTheme="minorHAnsi" w:cs="Times New Roman"/>
                  <w:sz w:val="24"/>
                  <w:szCs w:val="24"/>
                  <w:lang w:eastAsia="en-US"/>
                </w:rPr>
                <w:delText>Работа с системой мониторинга (ввод в оборот / вывод из оборота, поступление на склад)</w:delText>
              </w:r>
            </w:del>
          </w:p>
          <w:p w:rsidR="0009721A" w:rsidRPr="004D79CB" w:rsidDel="008338B1" w:rsidRDefault="0009721A" w:rsidP="008574AB">
            <w:pPr>
              <w:ind w:firstLine="0"/>
              <w:jc w:val="left"/>
              <w:rPr>
                <w:del w:id="911" w:author="Анастасия ." w:date="2023-05-21T13:07:00Z"/>
                <w:rFonts w:eastAsiaTheme="minorHAnsi" w:cs="Times New Roman"/>
                <w:sz w:val="24"/>
                <w:szCs w:val="24"/>
                <w:lang w:eastAsia="en-US"/>
              </w:rPr>
            </w:pPr>
            <w:del w:id="912" w:author="Анастасия ." w:date="2023-05-21T13:07:00Z">
              <w:r w:rsidRPr="004D79CB" w:rsidDel="008338B1">
                <w:rPr>
                  <w:rFonts w:eastAsiaTheme="minorHAnsi" w:cs="Times New Roman"/>
                  <w:sz w:val="24"/>
                  <w:szCs w:val="24"/>
                  <w:lang w:eastAsia="en-US"/>
                </w:rPr>
                <w:delText>Работа с упаковками (агрегирование)</w:delText>
              </w:r>
            </w:del>
          </w:p>
          <w:p w:rsidR="0009721A" w:rsidRPr="004D79CB" w:rsidDel="008338B1" w:rsidRDefault="0009721A" w:rsidP="008574AB">
            <w:pPr>
              <w:ind w:firstLine="0"/>
              <w:jc w:val="left"/>
              <w:rPr>
                <w:del w:id="913" w:author="Анастасия ." w:date="2023-05-21T13:07:00Z"/>
                <w:rFonts w:eastAsiaTheme="minorHAnsi" w:cs="Times New Roman"/>
                <w:sz w:val="24"/>
                <w:szCs w:val="24"/>
                <w:lang w:eastAsia="en-US"/>
              </w:rPr>
            </w:pPr>
            <w:del w:id="914" w:author="Анастасия ." w:date="2023-05-21T13:07:00Z">
              <w:r w:rsidRPr="004D79CB" w:rsidDel="008338B1">
                <w:rPr>
                  <w:rFonts w:eastAsiaTheme="minorHAnsi" w:cs="Times New Roman"/>
                  <w:sz w:val="24"/>
                  <w:szCs w:val="24"/>
                  <w:lang w:eastAsia="en-US"/>
                </w:rPr>
                <w:delText>Учет и отгрузка в разрезе объемно-сортового учета</w:delText>
              </w:r>
            </w:del>
          </w:p>
        </w:tc>
      </w:tr>
    </w:tbl>
    <w:p w:rsidR="0009721A" w:rsidRPr="0009721A" w:rsidDel="008338B1" w:rsidRDefault="0009721A" w:rsidP="0009721A">
      <w:pPr>
        <w:keepNext/>
        <w:widowControl w:val="0"/>
        <w:spacing w:before="120" w:line="240" w:lineRule="auto"/>
        <w:ind w:firstLine="0"/>
        <w:jc w:val="left"/>
        <w:rPr>
          <w:del w:id="915" w:author="Анастасия ." w:date="2023-05-21T13:10:00Z"/>
          <w:rFonts w:eastAsia="Times New Roman" w:cs="Times New Roman"/>
          <w:i/>
          <w:sz w:val="24"/>
          <w:szCs w:val="24"/>
          <w:lang w:eastAsia="en-US"/>
        </w:rPr>
      </w:pPr>
      <w:del w:id="916" w:author="Анастасия ." w:date="2023-05-21T13:10:00Z">
        <w:r w:rsidRPr="0009721A" w:rsidDel="008338B1">
          <w:rPr>
            <w:rFonts w:eastAsia="Times New Roman" w:cs="Times New Roman"/>
            <w:i/>
            <w:sz w:val="24"/>
            <w:szCs w:val="24"/>
            <w:lang w:eastAsia="en-US"/>
          </w:rPr>
          <w:delText>Окончание Таблицы 1.1 — Сравнение ИУС для маркировки</w:delText>
        </w:r>
      </w:del>
    </w:p>
    <w:tbl>
      <w:tblPr>
        <w:tblStyle w:val="11"/>
        <w:tblW w:w="0" w:type="auto"/>
        <w:tblLook w:val="04A0" w:firstRow="1" w:lastRow="0" w:firstColumn="1" w:lastColumn="0" w:noHBand="0" w:noVBand="1"/>
      </w:tblPr>
      <w:tblGrid>
        <w:gridCol w:w="778"/>
        <w:gridCol w:w="3286"/>
        <w:gridCol w:w="2352"/>
        <w:gridCol w:w="2342"/>
        <w:gridCol w:w="1096"/>
      </w:tblGrid>
      <w:tr w:rsidR="0009721A" w:rsidRPr="004D79CB" w:rsidDel="008338B1" w:rsidTr="008574AB">
        <w:trPr>
          <w:del w:id="917" w:author="Анастасия ." w:date="2023-05-21T13:10:00Z"/>
        </w:trPr>
        <w:tc>
          <w:tcPr>
            <w:tcW w:w="1526" w:type="dxa"/>
            <w:vAlign w:val="center"/>
          </w:tcPr>
          <w:p w:rsidR="0009721A" w:rsidRPr="004D79CB" w:rsidDel="008338B1" w:rsidRDefault="0009721A" w:rsidP="008574AB">
            <w:pPr>
              <w:ind w:firstLine="0"/>
              <w:jc w:val="left"/>
              <w:rPr>
                <w:del w:id="918" w:author="Анастасия ." w:date="2023-05-21T13:10:00Z"/>
                <w:rFonts w:eastAsiaTheme="minorHAnsi" w:cs="Times New Roman"/>
                <w:sz w:val="24"/>
                <w:szCs w:val="24"/>
                <w:lang w:eastAsia="en-US"/>
              </w:rPr>
            </w:pPr>
          </w:p>
        </w:tc>
        <w:tc>
          <w:tcPr>
            <w:tcW w:w="5528" w:type="dxa"/>
            <w:vAlign w:val="center"/>
          </w:tcPr>
          <w:p w:rsidR="0009721A" w:rsidRPr="004D79CB" w:rsidDel="008338B1" w:rsidRDefault="0009721A" w:rsidP="008574AB">
            <w:pPr>
              <w:ind w:firstLine="0"/>
              <w:jc w:val="left"/>
              <w:rPr>
                <w:del w:id="919" w:author="Анастасия ." w:date="2023-05-21T13:10:00Z"/>
                <w:rFonts w:eastAsiaTheme="minorHAnsi"/>
                <w:sz w:val="24"/>
                <w:lang w:eastAsia="en-US"/>
              </w:rPr>
            </w:pPr>
            <w:del w:id="920" w:author="Анастасия ." w:date="2023-05-21T13:10:00Z">
              <w:r w:rsidRPr="002F6025" w:rsidDel="008338B1">
                <w:rPr>
                  <w:rFonts w:eastAsiaTheme="minorHAnsi"/>
                  <w:sz w:val="24"/>
                  <w:lang w:eastAsia="en-US"/>
                </w:rPr>
                <w:delText>Пользователь может работать в удобном графическом интерфейсе, в котором можно просмотреть журналы ПЗ, обмена с ГИС МТ, а также журналы кодов маркировки.</w:delText>
              </w:r>
            </w:del>
          </w:p>
        </w:tc>
        <w:tc>
          <w:tcPr>
            <w:tcW w:w="2552" w:type="dxa"/>
            <w:vAlign w:val="center"/>
          </w:tcPr>
          <w:p w:rsidR="0009721A" w:rsidRPr="004D79CB" w:rsidDel="008338B1" w:rsidRDefault="0009721A" w:rsidP="008574AB">
            <w:pPr>
              <w:ind w:firstLine="0"/>
              <w:jc w:val="left"/>
              <w:rPr>
                <w:del w:id="921" w:author="Анастасия ." w:date="2023-05-21T13:10:00Z"/>
                <w:rFonts w:eastAsia="Times New Roman" w:cs="Times New Roman"/>
                <w:sz w:val="24"/>
                <w:szCs w:val="24"/>
              </w:rPr>
            </w:pPr>
            <w:del w:id="922" w:author="Анастасия ." w:date="2023-05-21T13:10:00Z">
              <w:r w:rsidRPr="004D79CB" w:rsidDel="008338B1">
                <w:rPr>
                  <w:rFonts w:eastAsia="Times New Roman" w:cs="Times New Roman"/>
                  <w:sz w:val="24"/>
                  <w:szCs w:val="24"/>
                </w:rPr>
                <w:delText>Возможность импорта/экспорта данных с информационными системами предприятия по отдельно согласованному алгоритму;</w:delText>
              </w:r>
            </w:del>
          </w:p>
          <w:p w:rsidR="0009721A" w:rsidRPr="004D79CB" w:rsidDel="008338B1" w:rsidRDefault="0009721A" w:rsidP="008574AB">
            <w:pPr>
              <w:ind w:firstLine="0"/>
              <w:jc w:val="left"/>
              <w:rPr>
                <w:del w:id="923" w:author="Анастасия ." w:date="2023-05-21T13:10:00Z"/>
                <w:rFonts w:eastAsia="Times New Roman" w:cs="Times New Roman"/>
                <w:sz w:val="24"/>
                <w:szCs w:val="24"/>
              </w:rPr>
            </w:pPr>
            <w:del w:id="924" w:author="Анастасия ." w:date="2023-05-21T13:10:00Z">
              <w:r w:rsidRPr="004D79CB" w:rsidDel="008338B1">
                <w:rPr>
                  <w:rFonts w:eastAsia="Times New Roman" w:cs="Times New Roman"/>
                  <w:sz w:val="24"/>
                  <w:szCs w:val="24"/>
                </w:rPr>
                <w:delText>Дружественный человеко-машинный интерфейс с различными уровнями доступа.</w:delText>
              </w:r>
            </w:del>
          </w:p>
          <w:p w:rsidR="0009721A" w:rsidRPr="004D79CB" w:rsidDel="008338B1" w:rsidRDefault="0009721A" w:rsidP="008574AB">
            <w:pPr>
              <w:ind w:firstLine="0"/>
              <w:jc w:val="left"/>
              <w:rPr>
                <w:del w:id="925" w:author="Анастасия ." w:date="2023-05-21T13:10:00Z"/>
                <w:rFonts w:eastAsia="Times New Roman" w:cs="Times New Roman"/>
                <w:sz w:val="24"/>
                <w:szCs w:val="24"/>
              </w:rPr>
            </w:pPr>
            <w:del w:id="926" w:author="Анастасия ." w:date="2023-05-21T13:10:00Z">
              <w:r w:rsidRPr="004D79CB" w:rsidDel="008338B1">
                <w:rPr>
                  <w:rFonts w:eastAsiaTheme="minorHAnsi" w:cs="Times New Roman"/>
                  <w:sz w:val="24"/>
                  <w:szCs w:val="24"/>
                  <w:lang w:eastAsia="en-US"/>
                </w:rPr>
                <w:delText xml:space="preserve">Получение кодов из ИС, нанесение маркировки на шину (для принтерного метода, </w:delText>
              </w:r>
              <w:r w:rsidRPr="004D79CB" w:rsidDel="008338B1">
                <w:rPr>
                  <w:rFonts w:eastAsiaTheme="minorHAnsi" w:cs="Times New Roman"/>
                  <w:sz w:val="24"/>
                  <w:szCs w:val="24"/>
                  <w:lang w:val="en-US" w:eastAsia="en-US"/>
                </w:rPr>
                <w:delText>RFID</w:delText>
              </w:r>
              <w:r w:rsidRPr="004D79CB" w:rsidDel="008338B1">
                <w:rPr>
                  <w:rFonts w:eastAsiaTheme="minorHAnsi" w:cs="Times New Roman"/>
                  <w:sz w:val="24"/>
                  <w:szCs w:val="24"/>
                  <w:lang w:eastAsia="en-US"/>
                </w:rPr>
                <w:delText xml:space="preserve"> и лазерной гравироки)</w:delText>
              </w:r>
            </w:del>
          </w:p>
        </w:tc>
        <w:tc>
          <w:tcPr>
            <w:tcW w:w="2835" w:type="dxa"/>
            <w:vAlign w:val="center"/>
          </w:tcPr>
          <w:p w:rsidR="0009721A" w:rsidRPr="004D79CB" w:rsidDel="008338B1" w:rsidRDefault="0009721A" w:rsidP="008574AB">
            <w:pPr>
              <w:ind w:firstLine="0"/>
              <w:jc w:val="left"/>
              <w:rPr>
                <w:del w:id="927" w:author="Анастасия ." w:date="2023-05-21T13:10:00Z"/>
                <w:rFonts w:eastAsia="Times New Roman" w:cs="Times New Roman"/>
                <w:sz w:val="24"/>
                <w:szCs w:val="24"/>
              </w:rPr>
            </w:pPr>
            <w:del w:id="928" w:author="Анастасия ." w:date="2023-05-21T13:10:00Z">
              <w:r w:rsidRPr="004D79CB" w:rsidDel="008338B1">
                <w:rPr>
                  <w:rFonts w:eastAsia="Times New Roman" w:cs="Times New Roman"/>
                  <w:sz w:val="24"/>
                  <w:szCs w:val="24"/>
                </w:rPr>
                <w:delText>этапы переворачивания шин. Данные до и после проверки регистрируются и передаются в MES клиента после подачи шины.</w:delText>
              </w:r>
            </w:del>
          </w:p>
          <w:p w:rsidR="0009721A" w:rsidRPr="004D79CB" w:rsidDel="008338B1" w:rsidRDefault="0009721A" w:rsidP="008574AB">
            <w:pPr>
              <w:ind w:firstLine="0"/>
              <w:jc w:val="left"/>
              <w:rPr>
                <w:del w:id="929" w:author="Анастасия ." w:date="2023-05-21T13:10:00Z"/>
                <w:rFonts w:eastAsia="Times New Roman" w:cs="Times New Roman"/>
                <w:sz w:val="24"/>
                <w:szCs w:val="24"/>
              </w:rPr>
            </w:pPr>
            <w:del w:id="930" w:author="Анастасия ." w:date="2023-05-21T13:10:00Z">
              <w:r w:rsidRPr="004D79CB" w:rsidDel="008338B1">
                <w:rPr>
                  <w:rFonts w:eastAsia="Times New Roman" w:cs="Times New Roman"/>
                  <w:sz w:val="24"/>
                  <w:szCs w:val="24"/>
                </w:rPr>
                <w:delText>Сам базовый лазерный процесс основан на малоопасном CO</w:delText>
              </w:r>
              <w:r w:rsidRPr="004D79CB" w:rsidDel="008338B1">
                <w:rPr>
                  <w:rFonts w:eastAsia="Times New Roman" w:cs="Times New Roman"/>
                  <w:sz w:val="24"/>
                  <w:szCs w:val="24"/>
                  <w:vertAlign w:val="subscript"/>
                </w:rPr>
                <w:delText>2</w:delText>
              </w:r>
              <w:r w:rsidRPr="004D79CB" w:rsidDel="008338B1">
                <w:rPr>
                  <w:rFonts w:eastAsia="Times New Roman" w:cs="Times New Roman"/>
                  <w:sz w:val="24"/>
                  <w:szCs w:val="24"/>
                </w:rPr>
                <w:delText xml:space="preserve"> –лазере.</w:delText>
              </w:r>
            </w:del>
          </w:p>
        </w:tc>
        <w:tc>
          <w:tcPr>
            <w:tcW w:w="2268" w:type="dxa"/>
          </w:tcPr>
          <w:p w:rsidR="0009721A" w:rsidRPr="004D79CB" w:rsidDel="008338B1" w:rsidRDefault="0009721A" w:rsidP="008574AB">
            <w:pPr>
              <w:ind w:firstLine="0"/>
              <w:rPr>
                <w:del w:id="931" w:author="Анастасия ." w:date="2023-05-21T13:10:00Z"/>
                <w:rFonts w:eastAsiaTheme="minorHAnsi" w:cs="Times New Roman"/>
                <w:sz w:val="24"/>
                <w:szCs w:val="24"/>
                <w:lang w:eastAsia="en-US"/>
              </w:rPr>
            </w:pPr>
          </w:p>
        </w:tc>
      </w:tr>
    </w:tbl>
    <w:p w:rsidR="0009721A" w:rsidDel="00EE69B9" w:rsidRDefault="0009721A">
      <w:pPr>
        <w:rPr>
          <w:del w:id="932" w:author="Анастасия ." w:date="2023-05-21T22:56:00Z"/>
          <w:rFonts w:eastAsiaTheme="minorHAnsi"/>
          <w:lang w:eastAsia="en-US"/>
        </w:rPr>
      </w:pPr>
      <w:del w:id="933" w:author="Анастасия ." w:date="2023-10-11T17:39:00Z">
        <w:r w:rsidRPr="0009721A" w:rsidDel="00866AF5">
          <w:rPr>
            <w:rFonts w:eastAsiaTheme="minorHAnsi"/>
            <w:lang w:eastAsia="en-US"/>
          </w:rPr>
          <w:delText xml:space="preserve">На основе данных из Таблицы </w:delText>
        </w:r>
      </w:del>
      <w:del w:id="934" w:author="Анастасия ." w:date="2023-05-21T13:10:00Z">
        <w:r w:rsidRPr="0009721A" w:rsidDel="008338B1">
          <w:rPr>
            <w:rFonts w:eastAsiaTheme="minorHAnsi"/>
            <w:lang w:eastAsia="en-US"/>
          </w:rPr>
          <w:delText>1</w:delText>
        </w:r>
      </w:del>
      <w:del w:id="935" w:author="Анастасия ." w:date="2023-10-11T17:39:00Z">
        <w:r w:rsidRPr="0009721A" w:rsidDel="00866AF5">
          <w:rPr>
            <w:rFonts w:eastAsiaTheme="minorHAnsi"/>
            <w:lang w:eastAsia="en-US"/>
          </w:rPr>
          <w:delText>.1 можно сделать вывод, что разрабатываемые ИУС используются в большинстве на внутренних нуждах предприятия для складского учета, насыщения отчетности и отслеживания перемещений продукции. Обычный пользователь может получить доступ к информации об изделии, только через специальные приложения.</w:delText>
        </w:r>
        <w:r w:rsidDel="00866AF5">
          <w:rPr>
            <w:rFonts w:eastAsiaTheme="minorHAnsi"/>
            <w:lang w:eastAsia="en-US"/>
          </w:rPr>
          <w:delText xml:space="preserve"> На Рисунке</w:delText>
        </w:r>
      </w:del>
      <w:del w:id="936" w:author="Анастасия ." w:date="2023-05-24T15:58:00Z">
        <w:r w:rsidRPr="0009721A" w:rsidDel="0078173E">
          <w:rPr>
            <w:rFonts w:eastAsiaTheme="minorHAnsi"/>
            <w:lang w:eastAsia="en-US"/>
          </w:rPr>
          <w:delText xml:space="preserve"> </w:delText>
        </w:r>
      </w:del>
      <w:del w:id="937" w:author="Анастасия ." w:date="2023-10-11T17:39:00Z">
        <w:r w:rsidRPr="0009721A" w:rsidDel="00866AF5">
          <w:rPr>
            <w:rFonts w:eastAsiaTheme="minorHAnsi"/>
            <w:lang w:eastAsia="en-US"/>
          </w:rPr>
          <w:delText>1.3 представлены результаты сканирования шин приложением «Честный знак»</w:delText>
        </w:r>
      </w:del>
      <w:del w:id="938" w:author="Анастасия ." w:date="2023-05-21T22:55:00Z">
        <w:r w:rsidRPr="0009721A" w:rsidDel="00EE69B9">
          <w:rPr>
            <w:rFonts w:eastAsiaTheme="minorHAnsi"/>
            <w:lang w:eastAsia="en-US"/>
          </w:rPr>
          <w:delText>.</w:delText>
        </w:r>
      </w:del>
    </w:p>
    <w:p w:rsidR="0009721A" w:rsidRPr="0009721A" w:rsidDel="0078173E" w:rsidRDefault="0009721A">
      <w:pPr>
        <w:rPr>
          <w:del w:id="939" w:author="Анастасия ." w:date="2023-05-24T15:57:00Z"/>
          <w:rFonts w:eastAsiaTheme="minorHAnsi"/>
          <w:lang w:eastAsia="en-US"/>
        </w:rPr>
        <w:sectPr w:rsidR="0009721A" w:rsidRPr="0009721A" w:rsidDel="0078173E" w:rsidSect="008338B1">
          <w:pgSz w:w="11906" w:h="16838" w:orient="portrait"/>
          <w:pgMar w:top="1134" w:right="567" w:bottom="1134" w:left="1701" w:header="709" w:footer="709" w:gutter="0"/>
          <w:cols w:space="708"/>
          <w:docGrid w:linePitch="381"/>
          <w:sectPrChange w:id="940" w:author="Анастасия ." w:date="2023-05-21T13:10:00Z">
            <w:sectPr w:rsidR="0009721A" w:rsidRPr="0009721A" w:rsidDel="0078173E" w:rsidSect="008338B1">
              <w:pgSz w:w="16838" w:h="11906" w:orient="landscape"/>
              <w:pgMar w:top="1701" w:right="1134" w:bottom="567" w:left="1134" w:header="709" w:footer="709" w:gutter="0"/>
            </w:sectPr>
          </w:sectPrChange>
        </w:sectPr>
      </w:pPr>
    </w:p>
    <w:p w:rsidR="0009721A" w:rsidDel="00866AF5" w:rsidRDefault="0009721A" w:rsidP="0009721A">
      <w:pPr>
        <w:spacing w:line="240" w:lineRule="auto"/>
        <w:ind w:firstLine="0"/>
        <w:jc w:val="center"/>
        <w:rPr>
          <w:del w:id="941" w:author="Анастасия ." w:date="2023-10-11T17:39:00Z"/>
          <w:rFonts w:cs="Times New Roman"/>
          <w:szCs w:val="28"/>
        </w:rPr>
      </w:pPr>
      <w:del w:id="942" w:author="Анастасия ." w:date="2023-10-11T17:39:00Z">
        <w:r w:rsidDel="00866AF5">
          <w:rPr>
            <w:noProof/>
          </w:rPr>
          <w:drawing>
            <wp:inline distT="0" distB="0" distL="0" distR="0" wp14:anchorId="0F8B991B" wp14:editId="797D6092">
              <wp:extent cx="1778794" cy="3590925"/>
              <wp:effectExtent l="0" t="0" r="0" b="0"/>
              <wp:docPr id="8" name="Рисунок 8" descr="https://sun9-13.userapi.com/impg/blU0aZ3rq7oz9TpxhSOEzZ99LN1ezf-k8qbYIQ/HPSYKMg4_Q8.jpg?size=972x2160&amp;quality=95&amp;sign=04ebf40ce9421960c78891ed5b46a1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3.userapi.com/impg/blU0aZ3rq7oz9TpxhSOEzZ99LN1ezf-k8qbYIQ/HPSYKMg4_Q8.jpg?size=972x2160&amp;quality=95&amp;sign=04ebf40ce9421960c78891ed5b46a198&amp;type=albu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157"/>
                      <a:stretch/>
                    </pic:blipFill>
                    <pic:spPr bwMode="auto">
                      <a:xfrm>
                        <a:off x="0" y="0"/>
                        <a:ext cx="1781860" cy="3597114"/>
                      </a:xfrm>
                      <a:prstGeom prst="rect">
                        <a:avLst/>
                      </a:prstGeom>
                      <a:noFill/>
                      <a:ln>
                        <a:noFill/>
                      </a:ln>
                      <a:extLst>
                        <a:ext uri="{53640926-AAD7-44D8-BBD7-CCE9431645EC}">
                          <a14:shadowObscured xmlns:a14="http://schemas.microsoft.com/office/drawing/2010/main"/>
                        </a:ext>
                      </a:extLst>
                    </pic:spPr>
                  </pic:pic>
                </a:graphicData>
              </a:graphic>
            </wp:inline>
          </w:drawing>
        </w:r>
        <w:r w:rsidDel="00866AF5">
          <w:rPr>
            <w:noProof/>
          </w:rPr>
          <w:drawing>
            <wp:inline distT="0" distB="0" distL="0" distR="0" wp14:anchorId="35087569" wp14:editId="208D0A06">
              <wp:extent cx="1783116" cy="3556800"/>
              <wp:effectExtent l="0" t="0" r="7620" b="5715"/>
              <wp:docPr id="15" name="Рисунок 15" descr="https://sun9-45.userapi.com/impg/gmBHSXP0ovyTXgZ36s5nSn4Yeo3RXFytTKOGAg/C3Kyw1P0A10.jpg?size=972x2160&amp;quality=95&amp;sign=91a4c73930744de0fbf4c66e1aac744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45.userapi.com/impg/gmBHSXP0ovyTXgZ36s5nSn4Yeo3RXFytTKOGAg/C3Kyw1P0A10.jpg?size=972x2160&amp;quality=95&amp;sign=91a4c73930744de0fbf4c66e1aac744e&amp;type=albu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237"/>
                      <a:stretch/>
                    </pic:blipFill>
                    <pic:spPr bwMode="auto">
                      <a:xfrm>
                        <a:off x="0" y="0"/>
                        <a:ext cx="1783116" cy="3556800"/>
                      </a:xfrm>
                      <a:prstGeom prst="rect">
                        <a:avLst/>
                      </a:prstGeom>
                      <a:noFill/>
                      <a:ln>
                        <a:noFill/>
                      </a:ln>
                      <a:extLst>
                        <a:ext uri="{53640926-AAD7-44D8-BBD7-CCE9431645EC}">
                          <a14:shadowObscured xmlns:a14="http://schemas.microsoft.com/office/drawing/2010/main"/>
                        </a:ext>
                      </a:extLst>
                    </pic:spPr>
                  </pic:pic>
                </a:graphicData>
              </a:graphic>
            </wp:inline>
          </w:drawing>
        </w:r>
        <w:r w:rsidDel="00866AF5">
          <w:rPr>
            <w:noProof/>
          </w:rPr>
          <w:drawing>
            <wp:inline distT="0" distB="0" distL="0" distR="0" wp14:anchorId="1B0215A7" wp14:editId="3A055B72">
              <wp:extent cx="1824123" cy="3556800"/>
              <wp:effectExtent l="0" t="0" r="5080" b="5715"/>
              <wp:docPr id="16" name="Рисунок 16" descr="https://sun9-57.userapi.com/impg/J3vyqtZbvqMkJ7gcSnMq9nzG7o0tOaJPNYY4IQ/nv0CWnxDecw.jpg?size=972x2160&amp;quality=95&amp;sign=e5756c52785e7269cee2d01fb48378a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7.userapi.com/impg/J3vyqtZbvqMkJ7gcSnMq9nzG7o0tOaJPNYY4IQ/nv0CWnxDecw.jpg?size=972x2160&amp;quality=95&amp;sign=e5756c52785e7269cee2d01fb48378ab&amp;type=album"/>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247" b="4009"/>
                      <a:stretch/>
                    </pic:blipFill>
                    <pic:spPr bwMode="auto">
                      <a:xfrm>
                        <a:off x="0" y="0"/>
                        <a:ext cx="1824123" cy="3556800"/>
                      </a:xfrm>
                      <a:prstGeom prst="rect">
                        <a:avLst/>
                      </a:prstGeom>
                      <a:noFill/>
                      <a:ln>
                        <a:noFill/>
                      </a:ln>
                      <a:extLst>
                        <a:ext uri="{53640926-AAD7-44D8-BBD7-CCE9431645EC}">
                          <a14:shadowObscured xmlns:a14="http://schemas.microsoft.com/office/drawing/2010/main"/>
                        </a:ext>
                      </a:extLst>
                    </pic:spPr>
                  </pic:pic>
                </a:graphicData>
              </a:graphic>
            </wp:inline>
          </w:drawing>
        </w:r>
      </w:del>
    </w:p>
    <w:p w:rsidR="00EE69B9" w:rsidRPr="00163B30" w:rsidDel="00EE69B9" w:rsidRDefault="0009721A">
      <w:pPr>
        <w:spacing w:line="240" w:lineRule="auto"/>
        <w:ind w:firstLine="0"/>
        <w:jc w:val="center"/>
        <w:rPr>
          <w:del w:id="943" w:author="Анастасия ." w:date="2023-05-21T22:59:00Z"/>
          <w:rFonts w:cs="Times New Roman"/>
          <w:b/>
          <w:sz w:val="24"/>
          <w:szCs w:val="28"/>
        </w:rPr>
        <w:pPrChange w:id="944" w:author="Анастасия ." w:date="2023-05-21T23:00:00Z">
          <w:pPr>
            <w:spacing w:after="120" w:line="240" w:lineRule="auto"/>
            <w:ind w:firstLine="0"/>
            <w:jc w:val="center"/>
          </w:pPr>
        </w:pPrChange>
      </w:pPr>
      <w:del w:id="945" w:author="Анастасия ." w:date="2023-10-11T17:39:00Z">
        <w:r w:rsidRPr="00163B30" w:rsidDel="00866AF5">
          <w:rPr>
            <w:rFonts w:cs="Times New Roman"/>
            <w:b/>
            <w:sz w:val="24"/>
            <w:szCs w:val="28"/>
          </w:rPr>
          <w:delText xml:space="preserve">Рисунок 1.3 — </w:delText>
        </w:r>
        <w:r w:rsidRPr="00163B30" w:rsidDel="00866AF5">
          <w:rPr>
            <w:rFonts w:eastAsiaTheme="minorHAnsi"/>
            <w:b/>
            <w:sz w:val="24"/>
            <w:lang w:eastAsia="en-US"/>
          </w:rPr>
          <w:delText>Результаты сканирования шин приложением «Честный знак»</w:delText>
        </w:r>
      </w:del>
    </w:p>
    <w:p w:rsidR="00EE69B9" w:rsidRPr="004D79CB" w:rsidDel="00EE69B9" w:rsidRDefault="0009721A" w:rsidP="0009721A">
      <w:pPr>
        <w:spacing w:before="120"/>
        <w:rPr>
          <w:del w:id="946" w:author="Анастасия ." w:date="2023-05-21T23:00:00Z"/>
          <w:rFonts w:eastAsiaTheme="minorHAnsi"/>
          <w:lang w:eastAsia="en-US"/>
        </w:rPr>
      </w:pPr>
      <w:del w:id="947" w:author="Анастасия ." w:date="2023-10-11T17:39:00Z">
        <w:r w:rsidDel="00866AF5">
          <w:rPr>
            <w:rFonts w:eastAsiaTheme="minorHAnsi"/>
            <w:lang w:eastAsia="en-US"/>
          </w:rPr>
          <w:delText>Представленные характеристики не охватывают все множество обозначений и к индексам не приведено никаких пояснений.</w:delText>
        </w:r>
      </w:del>
      <w:bookmarkStart w:id="948" w:name="_Toc135666432"/>
      <w:bookmarkEnd w:id="948"/>
    </w:p>
    <w:p w:rsidR="003019C4" w:rsidRPr="00913556" w:rsidDel="00866AF5" w:rsidRDefault="003019C4" w:rsidP="00465E1C">
      <w:pPr>
        <w:pStyle w:val="a6"/>
        <w:numPr>
          <w:ilvl w:val="1"/>
          <w:numId w:val="2"/>
        </w:numPr>
        <w:spacing w:before="300" w:after="200"/>
        <w:ind w:left="0" w:firstLine="709"/>
        <w:contextualSpacing w:val="0"/>
        <w:jc w:val="left"/>
        <w:outlineLvl w:val="1"/>
        <w:rPr>
          <w:del w:id="949" w:author="Анастасия ." w:date="2023-10-11T17:39:00Z"/>
          <w:b/>
          <w:sz w:val="32"/>
        </w:rPr>
      </w:pPr>
      <w:bookmarkStart w:id="950" w:name="_Toc135666433"/>
      <w:del w:id="951" w:author="Анастасия ." w:date="2023-10-11T17:39:00Z">
        <w:r w:rsidRPr="003019C4" w:rsidDel="00866AF5">
          <w:rPr>
            <w:b/>
            <w:sz w:val="32"/>
          </w:rPr>
          <w:delText>Анализ параметров, обрабатываемых информационно-управляющей системой</w:delText>
        </w:r>
        <w:bookmarkEnd w:id="950"/>
      </w:del>
    </w:p>
    <w:p w:rsidR="00913556" w:rsidRPr="00913556" w:rsidDel="00866AF5" w:rsidRDefault="00913556" w:rsidP="00913556">
      <w:pPr>
        <w:rPr>
          <w:del w:id="952" w:author="Анастасия ." w:date="2023-10-11T17:39:00Z"/>
          <w:rFonts w:eastAsiaTheme="minorHAnsi"/>
          <w:lang w:eastAsia="en-US"/>
        </w:rPr>
      </w:pPr>
      <w:del w:id="953" w:author="Анастасия ." w:date="2023-10-11T17:39:00Z">
        <w:r w:rsidRPr="00913556" w:rsidDel="00866AF5">
          <w:rPr>
            <w:rFonts w:eastAsiaTheme="minorHAnsi"/>
            <w:lang w:eastAsia="en-US"/>
          </w:rPr>
          <w:delText>В Таблице 1.</w:delText>
        </w:r>
      </w:del>
      <w:del w:id="954" w:author="Анастасия ." w:date="2023-05-21T14:18:00Z">
        <w:r w:rsidRPr="00913556" w:rsidDel="00525D7A">
          <w:rPr>
            <w:rFonts w:eastAsiaTheme="minorHAnsi"/>
            <w:lang w:eastAsia="en-US"/>
          </w:rPr>
          <w:delText xml:space="preserve">2 </w:delText>
        </w:r>
      </w:del>
      <w:del w:id="955" w:author="Анастасия ." w:date="2023-10-11T17:39:00Z">
        <w:r w:rsidRPr="00913556" w:rsidDel="00866AF5">
          <w:rPr>
            <w:rFonts w:eastAsiaTheme="minorHAnsi"/>
            <w:lang w:eastAsia="en-US"/>
          </w:rPr>
          <w:delText xml:space="preserve">указаны параметры, которые должны присутствовать на считываемой пользователями метке. Помимо технических характеристик шины, зашифрованных в </w:delText>
        </w:r>
        <w:r w:rsidDel="00866AF5">
          <w:rPr>
            <w:rFonts w:eastAsiaTheme="minorHAnsi"/>
            <w:lang w:val="en-US" w:eastAsia="en-US"/>
          </w:rPr>
          <w:delText>QR</w:delText>
        </w:r>
        <w:r w:rsidRPr="00913556" w:rsidDel="00866AF5">
          <w:rPr>
            <w:rFonts w:eastAsiaTheme="minorHAnsi"/>
            <w:lang w:eastAsia="en-US"/>
          </w:rPr>
          <w:delText>-код, ИУС будет обрабатывать параметры, связанные с прохождением шины производственного цикла.</w:delText>
        </w:r>
      </w:del>
    </w:p>
    <w:p w:rsidR="00913556" w:rsidRPr="00913556" w:rsidDel="00866AF5" w:rsidRDefault="00913556" w:rsidP="00913556">
      <w:pPr>
        <w:spacing w:before="120" w:line="240" w:lineRule="auto"/>
        <w:ind w:firstLine="0"/>
        <w:jc w:val="left"/>
        <w:rPr>
          <w:del w:id="956" w:author="Анастасия ." w:date="2023-10-11T17:39:00Z"/>
          <w:rFonts w:eastAsiaTheme="minorHAnsi"/>
          <w:i/>
          <w:sz w:val="24"/>
          <w:lang w:eastAsia="en-US"/>
        </w:rPr>
      </w:pPr>
      <w:del w:id="957" w:author="Анастасия ." w:date="2023-10-11T17:39:00Z">
        <w:r w:rsidRPr="00913556" w:rsidDel="00866AF5">
          <w:rPr>
            <w:rFonts w:eastAsiaTheme="minorHAnsi"/>
            <w:i/>
            <w:sz w:val="24"/>
            <w:lang w:eastAsia="en-US"/>
          </w:rPr>
          <w:delText>Таблица 1.</w:delText>
        </w:r>
      </w:del>
      <w:del w:id="958" w:author="Анастасия ." w:date="2023-05-21T14:18:00Z">
        <w:r w:rsidRPr="00913556" w:rsidDel="00525D7A">
          <w:rPr>
            <w:rFonts w:eastAsiaTheme="minorHAnsi"/>
            <w:i/>
            <w:sz w:val="24"/>
            <w:lang w:eastAsia="en-US"/>
          </w:rPr>
          <w:delText xml:space="preserve">2 </w:delText>
        </w:r>
      </w:del>
      <w:del w:id="959" w:author="Анастасия ." w:date="2023-10-11T17:39:00Z">
        <w:r w:rsidRPr="00913556" w:rsidDel="00866AF5">
          <w:rPr>
            <w:rFonts w:eastAsiaTheme="minorHAnsi"/>
            <w:i/>
            <w:sz w:val="24"/>
            <w:lang w:eastAsia="en-US"/>
          </w:rPr>
          <w:delText>— Параметры, с которыми работает система</w:delText>
        </w:r>
      </w:del>
    </w:p>
    <w:tbl>
      <w:tblPr>
        <w:tblStyle w:val="11"/>
        <w:tblW w:w="0" w:type="auto"/>
        <w:tblLook w:val="04A0" w:firstRow="1" w:lastRow="0" w:firstColumn="1" w:lastColumn="0" w:noHBand="0" w:noVBand="1"/>
      </w:tblPr>
      <w:tblGrid>
        <w:gridCol w:w="2509"/>
        <w:gridCol w:w="1796"/>
        <w:gridCol w:w="5549"/>
        <w:tblGridChange w:id="960">
          <w:tblGrid>
            <w:gridCol w:w="2509"/>
            <w:gridCol w:w="275"/>
            <w:gridCol w:w="1521"/>
            <w:gridCol w:w="759"/>
            <w:gridCol w:w="4790"/>
          </w:tblGrid>
        </w:tblGridChange>
      </w:tblGrid>
      <w:tr w:rsidR="00913556" w:rsidRPr="004D79CB" w:rsidDel="00866AF5" w:rsidTr="008574AB">
        <w:trPr>
          <w:del w:id="961" w:author="Анастасия ." w:date="2023-10-11T17:39:00Z"/>
        </w:trPr>
        <w:tc>
          <w:tcPr>
            <w:tcW w:w="0" w:type="auto"/>
          </w:tcPr>
          <w:p w:rsidR="00913556" w:rsidRPr="00913556" w:rsidDel="00866AF5" w:rsidRDefault="00913556">
            <w:pPr>
              <w:ind w:firstLine="0"/>
              <w:jc w:val="center"/>
              <w:rPr>
                <w:del w:id="962" w:author="Анастасия ." w:date="2023-10-11T17:39:00Z"/>
                <w:rFonts w:eastAsiaTheme="minorHAnsi" w:cs="Times New Roman"/>
                <w:b/>
                <w:sz w:val="24"/>
                <w:szCs w:val="24"/>
                <w:lang w:eastAsia="en-US"/>
              </w:rPr>
              <w:pPrChange w:id="963" w:author="Анастасия ." w:date="2023-05-21T23:13:00Z">
                <w:pPr>
                  <w:spacing w:line="360" w:lineRule="auto"/>
                  <w:ind w:firstLine="0"/>
                  <w:jc w:val="center"/>
                </w:pPr>
              </w:pPrChange>
            </w:pPr>
            <w:del w:id="964" w:author="Анастасия ." w:date="2023-10-11T17:39:00Z">
              <w:r w:rsidRPr="00913556" w:rsidDel="00866AF5">
                <w:rPr>
                  <w:rFonts w:eastAsiaTheme="minorHAnsi" w:cs="Times New Roman"/>
                  <w:b/>
                  <w:sz w:val="24"/>
                  <w:szCs w:val="24"/>
                  <w:lang w:eastAsia="en-US"/>
                </w:rPr>
                <w:delText>Параметр</w:delText>
              </w:r>
            </w:del>
          </w:p>
        </w:tc>
        <w:tc>
          <w:tcPr>
            <w:tcW w:w="0" w:type="auto"/>
          </w:tcPr>
          <w:p w:rsidR="00913556" w:rsidRPr="00913556" w:rsidDel="00866AF5" w:rsidRDefault="00913556">
            <w:pPr>
              <w:ind w:firstLine="0"/>
              <w:jc w:val="center"/>
              <w:rPr>
                <w:del w:id="965" w:author="Анастасия ." w:date="2023-10-11T17:39:00Z"/>
                <w:rFonts w:eastAsiaTheme="minorHAnsi" w:cs="Times New Roman"/>
                <w:b/>
                <w:sz w:val="24"/>
                <w:szCs w:val="24"/>
                <w:lang w:eastAsia="en-US"/>
              </w:rPr>
              <w:pPrChange w:id="966" w:author="Анастасия ." w:date="2023-05-21T23:13:00Z">
                <w:pPr>
                  <w:spacing w:line="360" w:lineRule="auto"/>
                  <w:ind w:firstLine="0"/>
                  <w:jc w:val="center"/>
                </w:pPr>
              </w:pPrChange>
            </w:pPr>
            <w:del w:id="967" w:author="Анастасия ." w:date="2023-10-11T17:39:00Z">
              <w:r w:rsidRPr="00913556" w:rsidDel="00866AF5">
                <w:rPr>
                  <w:rFonts w:eastAsiaTheme="minorHAnsi" w:cs="Times New Roman"/>
                  <w:b/>
                  <w:sz w:val="24"/>
                  <w:szCs w:val="24"/>
                  <w:lang w:eastAsia="en-US"/>
                </w:rPr>
                <w:delText>Откуда поступает</w:delText>
              </w:r>
            </w:del>
          </w:p>
        </w:tc>
        <w:tc>
          <w:tcPr>
            <w:tcW w:w="0" w:type="auto"/>
          </w:tcPr>
          <w:p w:rsidR="00913556" w:rsidRPr="00913556" w:rsidDel="00866AF5" w:rsidRDefault="00913556">
            <w:pPr>
              <w:ind w:firstLine="0"/>
              <w:jc w:val="center"/>
              <w:rPr>
                <w:del w:id="968" w:author="Анастасия ." w:date="2023-10-11T17:39:00Z"/>
                <w:rFonts w:eastAsiaTheme="minorHAnsi" w:cs="Times New Roman"/>
                <w:b/>
                <w:sz w:val="24"/>
                <w:szCs w:val="24"/>
                <w:lang w:eastAsia="en-US"/>
              </w:rPr>
              <w:pPrChange w:id="969" w:author="Анастасия ." w:date="2023-05-21T23:13:00Z">
                <w:pPr>
                  <w:spacing w:line="360" w:lineRule="auto"/>
                  <w:ind w:firstLine="0"/>
                  <w:jc w:val="center"/>
                </w:pPr>
              </w:pPrChange>
            </w:pPr>
            <w:del w:id="970" w:author="Анастасия ." w:date="2023-10-11T17:39:00Z">
              <w:r w:rsidRPr="00913556" w:rsidDel="00866AF5">
                <w:rPr>
                  <w:rFonts w:eastAsiaTheme="minorHAnsi" w:cs="Times New Roman"/>
                  <w:b/>
                  <w:sz w:val="24"/>
                  <w:szCs w:val="24"/>
                  <w:lang w:eastAsia="en-US"/>
                </w:rPr>
                <w:delText>Комментарий</w:delText>
              </w:r>
            </w:del>
          </w:p>
        </w:tc>
      </w:tr>
      <w:tr w:rsidR="00913556" w:rsidRPr="004D79CB" w:rsidDel="00866AF5" w:rsidTr="008574AB">
        <w:trPr>
          <w:del w:id="971" w:author="Анастасия ." w:date="2023-10-11T17:39:00Z"/>
        </w:trPr>
        <w:tc>
          <w:tcPr>
            <w:tcW w:w="0" w:type="auto"/>
            <w:vAlign w:val="center"/>
          </w:tcPr>
          <w:p w:rsidR="00913556" w:rsidRPr="00913556" w:rsidDel="00866AF5" w:rsidRDefault="00913556">
            <w:pPr>
              <w:ind w:firstLine="0"/>
              <w:jc w:val="left"/>
              <w:rPr>
                <w:del w:id="972" w:author="Анастасия ." w:date="2023-10-11T17:39:00Z"/>
                <w:rFonts w:eastAsiaTheme="minorHAnsi" w:cs="Times New Roman"/>
                <w:sz w:val="24"/>
                <w:szCs w:val="24"/>
                <w:lang w:eastAsia="en-US"/>
              </w:rPr>
              <w:pPrChange w:id="973" w:author="Анастасия ." w:date="2023-05-21T23:13:00Z">
                <w:pPr>
                  <w:spacing w:line="360" w:lineRule="auto"/>
                  <w:ind w:firstLine="0"/>
                  <w:jc w:val="left"/>
                </w:pPr>
              </w:pPrChange>
            </w:pPr>
            <w:del w:id="974" w:author="Анастасия ." w:date="2023-10-11T17:39:00Z">
              <w:r w:rsidRPr="00913556" w:rsidDel="00866AF5">
                <w:rPr>
                  <w:rFonts w:eastAsiaTheme="minorHAnsi" w:cs="Times New Roman"/>
                  <w:sz w:val="24"/>
                  <w:szCs w:val="24"/>
                  <w:lang w:eastAsia="en-US"/>
                </w:rPr>
                <w:delText>Наименование этапа</w:delText>
              </w:r>
            </w:del>
          </w:p>
        </w:tc>
        <w:tc>
          <w:tcPr>
            <w:tcW w:w="0" w:type="auto"/>
            <w:vAlign w:val="center"/>
          </w:tcPr>
          <w:p w:rsidR="00913556" w:rsidRPr="00913556" w:rsidDel="00866AF5" w:rsidRDefault="00913556">
            <w:pPr>
              <w:ind w:firstLine="0"/>
              <w:jc w:val="left"/>
              <w:rPr>
                <w:del w:id="975" w:author="Анастасия ." w:date="2023-10-11T17:39:00Z"/>
                <w:rFonts w:eastAsiaTheme="minorHAnsi" w:cs="Times New Roman"/>
                <w:sz w:val="24"/>
                <w:szCs w:val="24"/>
                <w:lang w:eastAsia="en-US"/>
              </w:rPr>
              <w:pPrChange w:id="976" w:author="Анастасия ." w:date="2023-05-21T23:13:00Z">
                <w:pPr>
                  <w:spacing w:line="360" w:lineRule="auto"/>
                  <w:ind w:firstLine="0"/>
                  <w:jc w:val="left"/>
                </w:pPr>
              </w:pPrChange>
            </w:pPr>
            <w:del w:id="977" w:author="Анастасия ." w:date="2023-10-11T17:39:00Z">
              <w:r w:rsidRPr="00913556" w:rsidDel="00866AF5">
                <w:rPr>
                  <w:rFonts w:eastAsiaTheme="minorHAnsi" w:cs="Times New Roman"/>
                  <w:sz w:val="24"/>
                  <w:szCs w:val="24"/>
                  <w:lang w:eastAsia="en-US"/>
                </w:rPr>
                <w:delText>Вносит оператор</w:delText>
              </w:r>
            </w:del>
          </w:p>
        </w:tc>
        <w:tc>
          <w:tcPr>
            <w:tcW w:w="0" w:type="auto"/>
            <w:vAlign w:val="center"/>
          </w:tcPr>
          <w:p w:rsidR="00913556" w:rsidRPr="00913556" w:rsidDel="00866AF5" w:rsidRDefault="00913556">
            <w:pPr>
              <w:ind w:firstLine="0"/>
              <w:jc w:val="left"/>
              <w:rPr>
                <w:del w:id="978" w:author="Анастасия ." w:date="2023-10-11T17:39:00Z"/>
                <w:rFonts w:eastAsiaTheme="minorHAnsi" w:cs="Times New Roman"/>
                <w:sz w:val="24"/>
                <w:szCs w:val="24"/>
                <w:lang w:eastAsia="en-US"/>
              </w:rPr>
              <w:pPrChange w:id="979" w:author="Анастасия ." w:date="2023-05-21T23:13:00Z">
                <w:pPr>
                  <w:spacing w:line="360" w:lineRule="auto"/>
                  <w:ind w:firstLine="0"/>
                  <w:jc w:val="left"/>
                </w:pPr>
              </w:pPrChange>
            </w:pPr>
            <w:del w:id="980" w:author="Анастасия ." w:date="2023-10-11T17:39:00Z">
              <w:r w:rsidRPr="00913556" w:rsidDel="00866AF5">
                <w:rPr>
                  <w:rFonts w:eastAsiaTheme="minorHAnsi" w:cs="Times New Roman"/>
                  <w:sz w:val="24"/>
                  <w:szCs w:val="24"/>
                  <w:lang w:eastAsia="en-US"/>
                </w:rPr>
                <w:delText>Отслеживание этапа возможно с момента сборки «зеленой шины»</w:delText>
              </w:r>
            </w:del>
          </w:p>
        </w:tc>
      </w:tr>
      <w:tr w:rsidR="00913556" w:rsidRPr="004D79CB" w:rsidDel="00866AF5" w:rsidTr="000E09F5">
        <w:tblPrEx>
          <w:tblW w:w="0" w:type="auto"/>
          <w:tblPrExChange w:id="981" w:author="Анастасия ." w:date="2023-05-24T16:00:00Z">
            <w:tblPrEx>
              <w:tblW w:w="0" w:type="auto"/>
            </w:tblPrEx>
          </w:tblPrExChange>
        </w:tblPrEx>
        <w:trPr>
          <w:trHeight w:val="760"/>
          <w:del w:id="982" w:author="Анастасия ." w:date="2023-10-11T17:39:00Z"/>
          <w:trPrChange w:id="983" w:author="Анастасия ." w:date="2023-05-24T16:00:00Z">
            <w:trPr>
              <w:trHeight w:val="1288"/>
            </w:trPr>
          </w:trPrChange>
        </w:trPr>
        <w:tc>
          <w:tcPr>
            <w:tcW w:w="0" w:type="auto"/>
            <w:vAlign w:val="center"/>
            <w:tcPrChange w:id="984" w:author="Анастасия ." w:date="2023-05-24T16:00:00Z">
              <w:tcPr>
                <w:tcW w:w="0" w:type="auto"/>
                <w:gridSpan w:val="2"/>
                <w:vAlign w:val="center"/>
              </w:tcPr>
            </w:tcPrChange>
          </w:tcPr>
          <w:p w:rsidR="00913556" w:rsidRPr="00913556" w:rsidDel="00866AF5" w:rsidRDefault="00913556">
            <w:pPr>
              <w:ind w:firstLine="0"/>
              <w:jc w:val="left"/>
              <w:rPr>
                <w:del w:id="985" w:author="Анастасия ." w:date="2023-10-11T17:39:00Z"/>
                <w:rFonts w:eastAsiaTheme="minorHAnsi" w:cs="Times New Roman"/>
                <w:sz w:val="24"/>
                <w:szCs w:val="24"/>
                <w:lang w:eastAsia="en-US"/>
              </w:rPr>
              <w:pPrChange w:id="986" w:author="Анастасия ." w:date="2023-05-21T23:13:00Z">
                <w:pPr>
                  <w:spacing w:line="360" w:lineRule="auto"/>
                  <w:ind w:firstLine="0"/>
                  <w:jc w:val="left"/>
                </w:pPr>
              </w:pPrChange>
            </w:pPr>
            <w:del w:id="987" w:author="Анастасия ." w:date="2023-10-11T17:39:00Z">
              <w:r w:rsidRPr="00913556" w:rsidDel="00866AF5">
                <w:rPr>
                  <w:rFonts w:eastAsiaTheme="minorHAnsi" w:cs="Times New Roman"/>
                  <w:sz w:val="24"/>
                  <w:szCs w:val="24"/>
                  <w:lang w:eastAsia="en-US"/>
                </w:rPr>
                <w:delText>Время регистрации на этапе</w:delText>
              </w:r>
            </w:del>
          </w:p>
        </w:tc>
        <w:tc>
          <w:tcPr>
            <w:tcW w:w="0" w:type="auto"/>
            <w:vAlign w:val="center"/>
            <w:tcPrChange w:id="988" w:author="Анастасия ." w:date="2023-05-24T16:00:00Z">
              <w:tcPr>
                <w:tcW w:w="0" w:type="auto"/>
                <w:gridSpan w:val="2"/>
                <w:vAlign w:val="center"/>
              </w:tcPr>
            </w:tcPrChange>
          </w:tcPr>
          <w:p w:rsidR="00913556" w:rsidRPr="00913556" w:rsidDel="00866AF5" w:rsidRDefault="00913556">
            <w:pPr>
              <w:ind w:firstLine="0"/>
              <w:jc w:val="left"/>
              <w:rPr>
                <w:del w:id="989" w:author="Анастасия ." w:date="2023-10-11T17:39:00Z"/>
                <w:rFonts w:eastAsiaTheme="minorHAnsi" w:cs="Times New Roman"/>
                <w:sz w:val="24"/>
                <w:szCs w:val="24"/>
                <w:lang w:eastAsia="en-US"/>
              </w:rPr>
              <w:pPrChange w:id="990" w:author="Анастасия ." w:date="2023-05-21T23:13:00Z">
                <w:pPr>
                  <w:spacing w:line="360" w:lineRule="auto"/>
                  <w:ind w:firstLine="0"/>
                  <w:jc w:val="left"/>
                </w:pPr>
              </w:pPrChange>
            </w:pPr>
            <w:del w:id="991" w:author="Анастасия ." w:date="2023-10-11T17:39:00Z">
              <w:r w:rsidRPr="00913556" w:rsidDel="00866AF5">
                <w:rPr>
                  <w:rFonts w:eastAsiaTheme="minorHAnsi" w:cs="Times New Roman"/>
                  <w:sz w:val="24"/>
                  <w:szCs w:val="24"/>
                  <w:lang w:eastAsia="en-US"/>
                </w:rPr>
                <w:delText>Вносит оператор</w:delText>
              </w:r>
            </w:del>
          </w:p>
        </w:tc>
        <w:tc>
          <w:tcPr>
            <w:tcW w:w="0" w:type="auto"/>
            <w:vAlign w:val="center"/>
            <w:tcPrChange w:id="992" w:author="Анастасия ." w:date="2023-05-24T16:00:00Z">
              <w:tcPr>
                <w:tcW w:w="0" w:type="auto"/>
                <w:vAlign w:val="center"/>
              </w:tcPr>
            </w:tcPrChange>
          </w:tcPr>
          <w:p w:rsidR="00913556" w:rsidRPr="00913556" w:rsidDel="00866AF5" w:rsidRDefault="00913556">
            <w:pPr>
              <w:ind w:firstLine="0"/>
              <w:jc w:val="left"/>
              <w:rPr>
                <w:del w:id="993" w:author="Анастасия ." w:date="2023-10-11T17:39:00Z"/>
                <w:rFonts w:eastAsiaTheme="minorHAnsi" w:cs="Times New Roman"/>
                <w:sz w:val="24"/>
                <w:szCs w:val="24"/>
                <w:lang w:eastAsia="en-US"/>
              </w:rPr>
              <w:pPrChange w:id="994" w:author="Анастасия ." w:date="2023-05-21T23:13:00Z">
                <w:pPr>
                  <w:spacing w:line="360" w:lineRule="auto"/>
                  <w:ind w:firstLine="0"/>
                  <w:jc w:val="left"/>
                </w:pPr>
              </w:pPrChange>
            </w:pPr>
            <w:del w:id="995" w:author="Анастасия ." w:date="2023-10-11T17:39:00Z">
              <w:r w:rsidRPr="00913556" w:rsidDel="00866AF5">
                <w:rPr>
                  <w:rFonts w:eastAsiaTheme="minorHAnsi" w:cs="Times New Roman"/>
                  <w:sz w:val="24"/>
                  <w:szCs w:val="24"/>
                  <w:lang w:eastAsia="en-US"/>
                </w:rPr>
                <w:delText>Параметры времени позволяют контролировать темп производства и задержки</w:delText>
              </w:r>
            </w:del>
          </w:p>
        </w:tc>
      </w:tr>
      <w:tr w:rsidR="00913556" w:rsidRPr="004D79CB" w:rsidDel="00866AF5" w:rsidTr="008574AB">
        <w:trPr>
          <w:del w:id="996" w:author="Анастасия ." w:date="2023-10-11T17:39:00Z"/>
        </w:trPr>
        <w:tc>
          <w:tcPr>
            <w:tcW w:w="0" w:type="auto"/>
            <w:vAlign w:val="center"/>
          </w:tcPr>
          <w:p w:rsidR="00913556" w:rsidRPr="00913556" w:rsidDel="00866AF5" w:rsidRDefault="00913556">
            <w:pPr>
              <w:ind w:firstLine="0"/>
              <w:jc w:val="left"/>
              <w:rPr>
                <w:del w:id="997" w:author="Анастасия ." w:date="2023-10-11T17:39:00Z"/>
                <w:rFonts w:eastAsiaTheme="minorHAnsi" w:cs="Times New Roman"/>
                <w:sz w:val="24"/>
                <w:szCs w:val="24"/>
                <w:lang w:eastAsia="en-US"/>
              </w:rPr>
              <w:pPrChange w:id="998" w:author="Анастасия ." w:date="2023-05-21T23:13:00Z">
                <w:pPr>
                  <w:spacing w:line="360" w:lineRule="auto"/>
                  <w:ind w:firstLine="0"/>
                  <w:jc w:val="left"/>
                </w:pPr>
              </w:pPrChange>
            </w:pPr>
            <w:del w:id="999" w:author="Анастасия ." w:date="2023-10-11T17:39:00Z">
              <w:r w:rsidRPr="00913556" w:rsidDel="00866AF5">
                <w:rPr>
                  <w:rFonts w:eastAsiaTheme="minorHAnsi" w:cs="Times New Roman"/>
                  <w:sz w:val="24"/>
                  <w:szCs w:val="24"/>
                  <w:lang w:eastAsia="en-US"/>
                </w:rPr>
                <w:delText>Смена</w:delText>
              </w:r>
            </w:del>
          </w:p>
        </w:tc>
        <w:tc>
          <w:tcPr>
            <w:tcW w:w="0" w:type="auto"/>
            <w:vAlign w:val="center"/>
          </w:tcPr>
          <w:p w:rsidR="00913556" w:rsidRPr="00913556" w:rsidDel="00866AF5" w:rsidRDefault="00913556">
            <w:pPr>
              <w:ind w:firstLine="0"/>
              <w:jc w:val="left"/>
              <w:rPr>
                <w:del w:id="1000" w:author="Анастасия ." w:date="2023-10-11T17:39:00Z"/>
                <w:rFonts w:eastAsiaTheme="minorHAnsi" w:cs="Times New Roman"/>
                <w:sz w:val="24"/>
                <w:szCs w:val="24"/>
                <w:lang w:eastAsia="en-US"/>
              </w:rPr>
              <w:pPrChange w:id="1001" w:author="Анастасия ." w:date="2023-05-21T23:13:00Z">
                <w:pPr>
                  <w:spacing w:line="360" w:lineRule="auto"/>
                  <w:ind w:firstLine="0"/>
                  <w:jc w:val="left"/>
                </w:pPr>
              </w:pPrChange>
            </w:pPr>
            <w:del w:id="1002" w:author="Анастасия ." w:date="2023-10-11T17:39:00Z">
              <w:r w:rsidRPr="00913556" w:rsidDel="00866AF5">
                <w:rPr>
                  <w:rFonts w:eastAsiaTheme="minorHAnsi" w:cs="Times New Roman"/>
                  <w:sz w:val="24"/>
                  <w:szCs w:val="24"/>
                  <w:lang w:eastAsia="en-US"/>
                </w:rPr>
                <w:delText>Вносит оператор</w:delText>
              </w:r>
            </w:del>
          </w:p>
        </w:tc>
        <w:tc>
          <w:tcPr>
            <w:tcW w:w="0" w:type="auto"/>
            <w:vAlign w:val="center"/>
          </w:tcPr>
          <w:p w:rsidR="00F87500" w:rsidRPr="00913556" w:rsidDel="00866AF5" w:rsidRDefault="00913556">
            <w:pPr>
              <w:ind w:firstLine="0"/>
              <w:jc w:val="left"/>
              <w:rPr>
                <w:del w:id="1003" w:author="Анастасия ." w:date="2023-10-11T17:39:00Z"/>
                <w:rFonts w:eastAsiaTheme="minorHAnsi" w:cs="Times New Roman"/>
                <w:sz w:val="24"/>
                <w:szCs w:val="24"/>
                <w:lang w:eastAsia="en-US"/>
              </w:rPr>
              <w:pPrChange w:id="1004" w:author="Анастасия ." w:date="2023-05-21T23:13:00Z">
                <w:pPr>
                  <w:spacing w:line="360" w:lineRule="auto"/>
                  <w:ind w:firstLine="0"/>
                  <w:jc w:val="left"/>
                </w:pPr>
              </w:pPrChange>
            </w:pPr>
            <w:del w:id="1005" w:author="Анастасия ." w:date="2023-10-11T17:39:00Z">
              <w:r w:rsidRPr="00913556" w:rsidDel="00866AF5">
                <w:rPr>
                  <w:rFonts w:eastAsiaTheme="minorHAnsi" w:cs="Times New Roman"/>
                  <w:sz w:val="24"/>
                  <w:szCs w:val="24"/>
                  <w:lang w:eastAsia="en-US"/>
                </w:rPr>
                <w:delText>Идентификатор активной рабочей смены</w:delText>
              </w:r>
            </w:del>
          </w:p>
        </w:tc>
      </w:tr>
      <w:tr w:rsidR="00913556" w:rsidRPr="004D79CB" w:rsidDel="00F51445" w:rsidTr="008574AB">
        <w:trPr>
          <w:del w:id="1006" w:author="Анастасия ." w:date="2023-05-21T13:59:00Z"/>
        </w:trPr>
        <w:tc>
          <w:tcPr>
            <w:tcW w:w="0" w:type="auto"/>
            <w:vAlign w:val="center"/>
          </w:tcPr>
          <w:p w:rsidR="00913556" w:rsidRPr="00913556" w:rsidDel="00F51445" w:rsidRDefault="00913556">
            <w:pPr>
              <w:ind w:firstLine="0"/>
              <w:jc w:val="left"/>
              <w:rPr>
                <w:del w:id="1007" w:author="Анастасия ." w:date="2023-05-21T13:59:00Z"/>
                <w:rFonts w:eastAsiaTheme="minorHAnsi" w:cs="Times New Roman"/>
                <w:sz w:val="24"/>
                <w:szCs w:val="24"/>
                <w:lang w:eastAsia="en-US"/>
              </w:rPr>
              <w:pPrChange w:id="1008" w:author="Анастасия ." w:date="2023-05-21T23:13:00Z">
                <w:pPr>
                  <w:spacing w:line="360" w:lineRule="auto"/>
                  <w:ind w:firstLine="0"/>
                  <w:jc w:val="left"/>
                </w:pPr>
              </w:pPrChange>
            </w:pPr>
            <w:del w:id="1009" w:author="Анастасия ." w:date="2023-05-21T13:59:00Z">
              <w:r w:rsidRPr="00913556" w:rsidDel="00F51445">
                <w:rPr>
                  <w:rFonts w:eastAsiaTheme="minorHAnsi" w:cs="Times New Roman"/>
                  <w:sz w:val="24"/>
                  <w:szCs w:val="24"/>
                  <w:lang w:eastAsia="en-US"/>
                </w:rPr>
                <w:delText>ФИО работника</w:delText>
              </w:r>
            </w:del>
          </w:p>
        </w:tc>
        <w:tc>
          <w:tcPr>
            <w:tcW w:w="0" w:type="auto"/>
            <w:vAlign w:val="center"/>
          </w:tcPr>
          <w:p w:rsidR="00913556" w:rsidRPr="00913556" w:rsidDel="00F51445" w:rsidRDefault="00913556">
            <w:pPr>
              <w:ind w:firstLine="0"/>
              <w:jc w:val="left"/>
              <w:rPr>
                <w:del w:id="1010" w:author="Анастасия ." w:date="2023-05-21T13:59:00Z"/>
                <w:rFonts w:eastAsiaTheme="minorHAnsi" w:cs="Times New Roman"/>
                <w:sz w:val="24"/>
                <w:szCs w:val="24"/>
                <w:lang w:eastAsia="en-US"/>
              </w:rPr>
              <w:pPrChange w:id="1011" w:author="Анастасия ." w:date="2023-05-21T23:13:00Z">
                <w:pPr>
                  <w:spacing w:line="360" w:lineRule="auto"/>
                  <w:ind w:firstLine="0"/>
                  <w:jc w:val="left"/>
                </w:pPr>
              </w:pPrChange>
            </w:pPr>
            <w:del w:id="1012" w:author="Анастасия ." w:date="2023-05-21T13:59:00Z">
              <w:r w:rsidRPr="00913556" w:rsidDel="00F51445">
                <w:rPr>
                  <w:rFonts w:eastAsiaTheme="minorHAnsi" w:cs="Times New Roman"/>
                  <w:sz w:val="24"/>
                  <w:szCs w:val="24"/>
                  <w:lang w:eastAsia="en-US"/>
                </w:rPr>
                <w:delText>Вносит оператор</w:delText>
              </w:r>
            </w:del>
          </w:p>
        </w:tc>
        <w:tc>
          <w:tcPr>
            <w:tcW w:w="0" w:type="auto"/>
            <w:vAlign w:val="center"/>
          </w:tcPr>
          <w:p w:rsidR="00913556" w:rsidRPr="00913556" w:rsidDel="00F51445" w:rsidRDefault="00913556">
            <w:pPr>
              <w:ind w:firstLine="0"/>
              <w:jc w:val="left"/>
              <w:rPr>
                <w:del w:id="1013" w:author="Анастасия ." w:date="2023-05-21T13:59:00Z"/>
                <w:rFonts w:eastAsiaTheme="minorHAnsi" w:cs="Times New Roman"/>
                <w:sz w:val="24"/>
                <w:szCs w:val="24"/>
                <w:lang w:eastAsia="en-US"/>
              </w:rPr>
              <w:pPrChange w:id="1014" w:author="Анастасия ." w:date="2023-05-21T23:13:00Z">
                <w:pPr>
                  <w:spacing w:line="360" w:lineRule="auto"/>
                  <w:ind w:firstLine="0"/>
                  <w:jc w:val="left"/>
                </w:pPr>
              </w:pPrChange>
            </w:pPr>
            <w:del w:id="1015" w:author="Анастасия ." w:date="2023-05-21T13:59:00Z">
              <w:r w:rsidRPr="00913556" w:rsidDel="00F51445">
                <w:rPr>
                  <w:rFonts w:eastAsiaTheme="minorHAnsi" w:cs="Times New Roman"/>
                  <w:sz w:val="24"/>
                  <w:szCs w:val="24"/>
                  <w:lang w:eastAsia="en-US"/>
                </w:rPr>
                <w:delText>ФИО ответственного за этап</w:delText>
              </w:r>
            </w:del>
          </w:p>
        </w:tc>
      </w:tr>
      <w:tr w:rsidR="00913556" w:rsidRPr="004D79CB" w:rsidDel="00F51445" w:rsidTr="008574AB">
        <w:trPr>
          <w:del w:id="1016" w:author="Анастасия ." w:date="2023-05-21T13:59:00Z"/>
        </w:trPr>
        <w:tc>
          <w:tcPr>
            <w:tcW w:w="0" w:type="auto"/>
            <w:vAlign w:val="center"/>
          </w:tcPr>
          <w:p w:rsidR="00913556" w:rsidRPr="00913556" w:rsidDel="00F51445" w:rsidRDefault="00913556">
            <w:pPr>
              <w:ind w:firstLine="0"/>
              <w:jc w:val="left"/>
              <w:rPr>
                <w:del w:id="1017" w:author="Анастасия ." w:date="2023-05-21T13:59:00Z"/>
                <w:rFonts w:eastAsiaTheme="minorHAnsi" w:cs="Times New Roman"/>
                <w:sz w:val="24"/>
                <w:szCs w:val="24"/>
                <w:lang w:eastAsia="en-US"/>
              </w:rPr>
              <w:pPrChange w:id="1018" w:author="Анастасия ." w:date="2023-05-21T23:13:00Z">
                <w:pPr>
                  <w:spacing w:line="360" w:lineRule="auto"/>
                  <w:ind w:firstLine="0"/>
                  <w:jc w:val="left"/>
                </w:pPr>
              </w:pPrChange>
            </w:pPr>
            <w:del w:id="1019" w:author="Анастасия ." w:date="2023-05-21T13:59:00Z">
              <w:r w:rsidRPr="00913556" w:rsidDel="00F51445">
                <w:rPr>
                  <w:rFonts w:eastAsiaTheme="minorHAnsi" w:cs="Times New Roman"/>
                  <w:sz w:val="24"/>
                  <w:szCs w:val="24"/>
                  <w:lang w:eastAsia="en-US"/>
                </w:rPr>
                <w:delText>Должность</w:delText>
              </w:r>
            </w:del>
          </w:p>
        </w:tc>
        <w:tc>
          <w:tcPr>
            <w:tcW w:w="0" w:type="auto"/>
            <w:vAlign w:val="center"/>
          </w:tcPr>
          <w:p w:rsidR="00913556" w:rsidRPr="00913556" w:rsidDel="00F51445" w:rsidRDefault="00913556">
            <w:pPr>
              <w:ind w:firstLine="0"/>
              <w:jc w:val="left"/>
              <w:rPr>
                <w:del w:id="1020" w:author="Анастасия ." w:date="2023-05-21T13:59:00Z"/>
                <w:rFonts w:eastAsiaTheme="minorHAnsi" w:cs="Times New Roman"/>
                <w:sz w:val="24"/>
                <w:szCs w:val="24"/>
                <w:lang w:eastAsia="en-US"/>
              </w:rPr>
              <w:pPrChange w:id="1021" w:author="Анастасия ." w:date="2023-05-21T23:13:00Z">
                <w:pPr>
                  <w:spacing w:line="360" w:lineRule="auto"/>
                  <w:ind w:firstLine="0"/>
                  <w:jc w:val="left"/>
                </w:pPr>
              </w:pPrChange>
            </w:pPr>
            <w:del w:id="1022" w:author="Анастасия ." w:date="2023-05-21T13:59:00Z">
              <w:r w:rsidRPr="00913556" w:rsidDel="00F51445">
                <w:rPr>
                  <w:rFonts w:eastAsiaTheme="minorHAnsi" w:cs="Times New Roman"/>
                  <w:sz w:val="24"/>
                  <w:szCs w:val="24"/>
                  <w:lang w:eastAsia="en-US"/>
                </w:rPr>
                <w:delText>Вносит оператор</w:delText>
              </w:r>
            </w:del>
          </w:p>
        </w:tc>
        <w:tc>
          <w:tcPr>
            <w:tcW w:w="0" w:type="auto"/>
            <w:vAlign w:val="center"/>
          </w:tcPr>
          <w:p w:rsidR="00913556" w:rsidRPr="00913556" w:rsidDel="00F51445" w:rsidRDefault="00913556">
            <w:pPr>
              <w:ind w:firstLine="0"/>
              <w:jc w:val="left"/>
              <w:rPr>
                <w:del w:id="1023" w:author="Анастасия ." w:date="2023-05-21T13:59:00Z"/>
                <w:rFonts w:eastAsiaTheme="minorHAnsi" w:cs="Times New Roman"/>
                <w:sz w:val="24"/>
                <w:szCs w:val="24"/>
                <w:lang w:eastAsia="en-US"/>
              </w:rPr>
              <w:pPrChange w:id="1024" w:author="Анастасия ." w:date="2023-05-21T23:13:00Z">
                <w:pPr>
                  <w:spacing w:line="360" w:lineRule="auto"/>
                  <w:ind w:firstLine="0"/>
                  <w:jc w:val="left"/>
                </w:pPr>
              </w:pPrChange>
            </w:pPr>
          </w:p>
        </w:tc>
      </w:tr>
    </w:tbl>
    <w:p w:rsidR="00F87500" w:rsidRPr="00F87500" w:rsidDel="00866AF5" w:rsidRDefault="00913556">
      <w:pPr>
        <w:spacing w:before="120" w:line="240" w:lineRule="auto"/>
        <w:ind w:firstLine="0"/>
        <w:rPr>
          <w:del w:id="1025" w:author="Анастасия ." w:date="2023-10-11T17:39:00Z"/>
        </w:rPr>
        <w:pPrChange w:id="1026" w:author="Анастасия ." w:date="2023-05-24T15:59:00Z">
          <w:pPr>
            <w:spacing w:before="120" w:line="240" w:lineRule="auto"/>
            <w:ind w:firstLine="0"/>
            <w:jc w:val="left"/>
          </w:pPr>
        </w:pPrChange>
      </w:pPr>
      <w:del w:id="1027" w:author="Анастасия ." w:date="2023-05-21T23:12:00Z">
        <w:r w:rsidRPr="00913556" w:rsidDel="00797CA3">
          <w:rPr>
            <w:rFonts w:eastAsiaTheme="minorHAnsi"/>
            <w:i/>
            <w:sz w:val="24"/>
            <w:lang w:eastAsia="en-US"/>
          </w:rPr>
          <w:delText>Продолжение Таблицы 1.</w:delText>
        </w:r>
      </w:del>
      <w:del w:id="1028" w:author="Анастасия ." w:date="2023-05-21T14:18:00Z">
        <w:r w:rsidRPr="00913556" w:rsidDel="00525D7A">
          <w:rPr>
            <w:rFonts w:eastAsiaTheme="minorHAnsi"/>
            <w:i/>
            <w:sz w:val="24"/>
            <w:lang w:eastAsia="en-US"/>
          </w:rPr>
          <w:delText xml:space="preserve">2 </w:delText>
        </w:r>
      </w:del>
      <w:del w:id="1029" w:author="Анастасия ." w:date="2023-05-21T23:12:00Z">
        <w:r w:rsidRPr="00913556" w:rsidDel="00797CA3">
          <w:rPr>
            <w:rFonts w:eastAsiaTheme="minorHAnsi"/>
            <w:i/>
            <w:sz w:val="24"/>
            <w:lang w:eastAsia="en-US"/>
          </w:rPr>
          <w:delText>— Параметры, с которыми работает система</w:delText>
        </w:r>
      </w:del>
    </w:p>
    <w:tbl>
      <w:tblPr>
        <w:tblStyle w:val="11"/>
        <w:tblW w:w="0" w:type="auto"/>
        <w:tblLook w:val="04A0" w:firstRow="1" w:lastRow="0" w:firstColumn="1" w:lastColumn="0" w:noHBand="0" w:noVBand="1"/>
      </w:tblPr>
      <w:tblGrid>
        <w:gridCol w:w="2132"/>
        <w:gridCol w:w="3427"/>
        <w:gridCol w:w="4295"/>
      </w:tblGrid>
      <w:tr w:rsidR="00913556" w:rsidRPr="004D79CB" w:rsidDel="00866AF5" w:rsidTr="008574AB">
        <w:trPr>
          <w:trHeight w:val="8929"/>
          <w:del w:id="1030" w:author="Анастасия ." w:date="2023-10-11T17:39:00Z"/>
        </w:trPr>
        <w:tc>
          <w:tcPr>
            <w:tcW w:w="0" w:type="auto"/>
            <w:vAlign w:val="center"/>
          </w:tcPr>
          <w:p w:rsidR="00913556" w:rsidRPr="00913556" w:rsidDel="00866AF5" w:rsidRDefault="00913556" w:rsidP="00913556">
            <w:pPr>
              <w:ind w:firstLine="0"/>
              <w:jc w:val="left"/>
              <w:rPr>
                <w:del w:id="1031" w:author="Анастасия ." w:date="2023-10-11T17:39:00Z"/>
                <w:rFonts w:eastAsia="Times New Roman" w:cs="Times New Roman"/>
                <w:sz w:val="24"/>
                <w:szCs w:val="24"/>
              </w:rPr>
            </w:pPr>
            <w:del w:id="1032" w:author="Анастасия ." w:date="2023-10-11T17:39:00Z">
              <w:r w:rsidRPr="00913556" w:rsidDel="00866AF5">
                <w:rPr>
                  <w:rFonts w:eastAsia="Times New Roman" w:cs="Times New Roman"/>
                  <w:sz w:val="24"/>
                  <w:szCs w:val="24"/>
                </w:rPr>
                <w:delText>Грузоподъемность</w:delText>
              </w:r>
            </w:del>
          </w:p>
        </w:tc>
        <w:tc>
          <w:tcPr>
            <w:tcW w:w="0" w:type="auto"/>
            <w:vAlign w:val="center"/>
          </w:tcPr>
          <w:p w:rsidR="00913556" w:rsidRPr="00913556" w:rsidDel="00866AF5" w:rsidRDefault="00913556" w:rsidP="00913556">
            <w:pPr>
              <w:ind w:firstLine="0"/>
              <w:jc w:val="left"/>
              <w:rPr>
                <w:del w:id="1033" w:author="Анастасия ." w:date="2023-10-11T17:39:00Z"/>
                <w:rFonts w:eastAsia="Times New Roman" w:cs="Times New Roman"/>
                <w:sz w:val="24"/>
                <w:szCs w:val="24"/>
              </w:rPr>
            </w:pPr>
            <w:del w:id="1034" w:author="Анастасия ." w:date="2023-10-11T17:39:00Z">
              <w:r w:rsidRPr="00913556" w:rsidDel="00866AF5">
                <w:rPr>
                  <w:rFonts w:eastAsia="Times New Roman" w:cs="Times New Roman"/>
                  <w:sz w:val="24"/>
                  <w:szCs w:val="24"/>
                </w:rPr>
                <w:delText>По результатам тестов шины на автоматах, в БД производства заносится индекс, при формировании  метки значению из БД выбирается соответствующая расшифровка</w:delText>
              </w:r>
            </w:del>
          </w:p>
        </w:tc>
        <w:tc>
          <w:tcPr>
            <w:tcW w:w="0" w:type="auto"/>
            <w:vAlign w:val="center"/>
          </w:tcPr>
          <w:p w:rsidR="00913556" w:rsidRPr="00913556" w:rsidDel="00866AF5" w:rsidRDefault="00913556" w:rsidP="00913556">
            <w:pPr>
              <w:ind w:firstLine="0"/>
              <w:jc w:val="left"/>
              <w:rPr>
                <w:del w:id="1035" w:author="Анастасия ." w:date="2023-10-11T17:39:00Z"/>
                <w:rFonts w:eastAsia="Times New Roman" w:cs="Times New Roman"/>
                <w:sz w:val="24"/>
                <w:szCs w:val="24"/>
              </w:rPr>
            </w:pPr>
            <w:del w:id="1036" w:author="Анастасия ." w:date="2023-10-11T17:39:00Z">
              <w:r w:rsidRPr="00913556" w:rsidDel="00866AF5">
                <w:rPr>
                  <w:rFonts w:eastAsia="Times New Roman" w:cs="Times New Roman"/>
                  <w:sz w:val="24"/>
                  <w:szCs w:val="24"/>
                </w:rPr>
                <w:delText>Две цифры — индекс грузоподъемности или нагрузки. Это сложная система значений, в которой чем больше цифра, тем больше нагрузка, но размер шага между значениями непостоянный. Поэтому легче просто знать самые распространенные из них:</w:delText>
              </w:r>
              <w:r w:rsidRPr="00913556" w:rsidDel="00866AF5">
                <w:rPr>
                  <w:rFonts w:eastAsia="Times New Roman" w:cs="Times New Roman"/>
                  <w:sz w:val="24"/>
                  <w:szCs w:val="24"/>
                </w:rPr>
                <w:br/>
                <w:delText>75—387кг;</w:delText>
              </w:r>
              <w:r w:rsidRPr="00913556" w:rsidDel="00866AF5">
                <w:rPr>
                  <w:rFonts w:eastAsia="Times New Roman" w:cs="Times New Roman"/>
                  <w:sz w:val="24"/>
                  <w:szCs w:val="24"/>
                </w:rPr>
                <w:br/>
                <w:delText>76—400кг;</w:delText>
              </w:r>
              <w:r w:rsidRPr="00913556" w:rsidDel="00866AF5">
                <w:rPr>
                  <w:rFonts w:eastAsia="Times New Roman" w:cs="Times New Roman"/>
                  <w:sz w:val="24"/>
                  <w:szCs w:val="24"/>
                </w:rPr>
                <w:br/>
                <w:delText>77—412кг;</w:delText>
              </w:r>
              <w:r w:rsidRPr="00913556" w:rsidDel="00866AF5">
                <w:rPr>
                  <w:rFonts w:eastAsia="Times New Roman" w:cs="Times New Roman"/>
                  <w:sz w:val="24"/>
                  <w:szCs w:val="24"/>
                </w:rPr>
                <w:br/>
                <w:delText>78—426кг;</w:delText>
              </w:r>
              <w:r w:rsidRPr="00913556" w:rsidDel="00866AF5">
                <w:rPr>
                  <w:rFonts w:eastAsia="Times New Roman" w:cs="Times New Roman"/>
                  <w:sz w:val="24"/>
                  <w:szCs w:val="24"/>
                </w:rPr>
                <w:br/>
                <w:delText>79—437кг;</w:delText>
              </w:r>
              <w:r w:rsidRPr="00913556" w:rsidDel="00866AF5">
                <w:rPr>
                  <w:rFonts w:eastAsia="Times New Roman" w:cs="Times New Roman"/>
                  <w:sz w:val="24"/>
                  <w:szCs w:val="24"/>
                </w:rPr>
                <w:br/>
                <w:delText>80—450кг;</w:delText>
              </w:r>
              <w:r w:rsidRPr="00913556" w:rsidDel="00866AF5">
                <w:rPr>
                  <w:rFonts w:eastAsia="Times New Roman" w:cs="Times New Roman"/>
                  <w:sz w:val="24"/>
                  <w:szCs w:val="24"/>
                </w:rPr>
                <w:br/>
                <w:delText>81—462кг;</w:delText>
              </w:r>
              <w:r w:rsidRPr="00913556" w:rsidDel="00866AF5">
                <w:rPr>
                  <w:rFonts w:eastAsia="Times New Roman" w:cs="Times New Roman"/>
                  <w:sz w:val="24"/>
                  <w:szCs w:val="24"/>
                </w:rPr>
                <w:br/>
                <w:delText>82—475кг;</w:delText>
              </w:r>
              <w:r w:rsidRPr="00913556" w:rsidDel="00866AF5">
                <w:rPr>
                  <w:rFonts w:eastAsia="Times New Roman" w:cs="Times New Roman"/>
                  <w:sz w:val="24"/>
                  <w:szCs w:val="24"/>
                </w:rPr>
                <w:br/>
                <w:delText>83—487кг;</w:delText>
              </w:r>
              <w:r w:rsidRPr="00913556" w:rsidDel="00866AF5">
                <w:rPr>
                  <w:rFonts w:eastAsia="Times New Roman" w:cs="Times New Roman"/>
                  <w:sz w:val="24"/>
                  <w:szCs w:val="24"/>
                </w:rPr>
                <w:br/>
                <w:delText>84—500кг;</w:delText>
              </w:r>
              <w:r w:rsidRPr="00913556" w:rsidDel="00866AF5">
                <w:rPr>
                  <w:rFonts w:eastAsia="Times New Roman" w:cs="Times New Roman"/>
                  <w:sz w:val="24"/>
                  <w:szCs w:val="24"/>
                </w:rPr>
                <w:br/>
                <w:delText>85—530кг;</w:delText>
              </w:r>
              <w:r w:rsidRPr="00913556" w:rsidDel="00866AF5">
                <w:rPr>
                  <w:rFonts w:eastAsia="Times New Roman" w:cs="Times New Roman"/>
                  <w:sz w:val="24"/>
                  <w:szCs w:val="24"/>
                </w:rPr>
                <w:br/>
                <w:delText>87—545кг;</w:delText>
              </w:r>
              <w:r w:rsidRPr="00913556" w:rsidDel="00866AF5">
                <w:rPr>
                  <w:rFonts w:eastAsia="Times New Roman" w:cs="Times New Roman"/>
                  <w:sz w:val="24"/>
                  <w:szCs w:val="24"/>
                </w:rPr>
                <w:br/>
                <w:delText>88—560кг;</w:delText>
              </w:r>
              <w:r w:rsidRPr="00913556" w:rsidDel="00866AF5">
                <w:rPr>
                  <w:rFonts w:eastAsia="Times New Roman" w:cs="Times New Roman"/>
                  <w:sz w:val="24"/>
                  <w:szCs w:val="24"/>
                </w:rPr>
                <w:br/>
                <w:delText>89—580кг;</w:delText>
              </w:r>
              <w:r w:rsidRPr="00913556" w:rsidDel="00866AF5">
                <w:rPr>
                  <w:rFonts w:eastAsia="Times New Roman" w:cs="Times New Roman"/>
                  <w:sz w:val="24"/>
                  <w:szCs w:val="24"/>
                </w:rPr>
                <w:br/>
                <w:delText>90—600кг;</w:delText>
              </w:r>
              <w:r w:rsidRPr="00913556" w:rsidDel="00866AF5">
                <w:rPr>
                  <w:rFonts w:eastAsia="Times New Roman" w:cs="Times New Roman"/>
                  <w:sz w:val="24"/>
                  <w:szCs w:val="24"/>
                </w:rPr>
                <w:br/>
                <w:delText>91—615кг;</w:delText>
              </w:r>
              <w:r w:rsidRPr="00913556" w:rsidDel="00866AF5">
                <w:rPr>
                  <w:rFonts w:eastAsia="Times New Roman" w:cs="Times New Roman"/>
                  <w:sz w:val="24"/>
                  <w:szCs w:val="24"/>
                </w:rPr>
                <w:br/>
                <w:delText>92—630кг;</w:delText>
              </w:r>
              <w:r w:rsidRPr="00913556" w:rsidDel="00866AF5">
                <w:rPr>
                  <w:rFonts w:eastAsia="Times New Roman" w:cs="Times New Roman"/>
                  <w:sz w:val="24"/>
                  <w:szCs w:val="24"/>
                </w:rPr>
                <w:br/>
                <w:delText>93—650кг;</w:delText>
              </w:r>
              <w:r w:rsidRPr="00913556" w:rsidDel="00866AF5">
                <w:rPr>
                  <w:rFonts w:eastAsia="Times New Roman" w:cs="Times New Roman"/>
                  <w:sz w:val="24"/>
                  <w:szCs w:val="24"/>
                </w:rPr>
                <w:br/>
                <w:delText>94—670кг;</w:delText>
              </w:r>
              <w:r w:rsidRPr="00913556" w:rsidDel="00866AF5">
                <w:rPr>
                  <w:rFonts w:eastAsia="Times New Roman" w:cs="Times New Roman"/>
                  <w:sz w:val="24"/>
                  <w:szCs w:val="24"/>
                </w:rPr>
                <w:br/>
                <w:delText>95—690кг;</w:delText>
              </w:r>
              <w:r w:rsidRPr="00913556" w:rsidDel="00866AF5">
                <w:rPr>
                  <w:rFonts w:eastAsia="Times New Roman" w:cs="Times New Roman"/>
                  <w:sz w:val="24"/>
                  <w:szCs w:val="24"/>
                </w:rPr>
                <w:br/>
                <w:delText>96—710кг;</w:delText>
              </w:r>
              <w:r w:rsidRPr="00913556" w:rsidDel="00866AF5">
                <w:rPr>
                  <w:rFonts w:eastAsia="Times New Roman" w:cs="Times New Roman"/>
                  <w:sz w:val="24"/>
                  <w:szCs w:val="24"/>
                </w:rPr>
                <w:br/>
                <w:delText>97—730кг;</w:delText>
              </w:r>
              <w:r w:rsidRPr="00913556" w:rsidDel="00866AF5">
                <w:rPr>
                  <w:rFonts w:eastAsia="Times New Roman" w:cs="Times New Roman"/>
                  <w:sz w:val="24"/>
                  <w:szCs w:val="24"/>
                </w:rPr>
                <w:br/>
                <w:delText>98—750кг;</w:delText>
              </w:r>
              <w:r w:rsidRPr="00913556" w:rsidDel="00866AF5">
                <w:rPr>
                  <w:rFonts w:eastAsia="Times New Roman" w:cs="Times New Roman"/>
                  <w:sz w:val="24"/>
                  <w:szCs w:val="24"/>
                </w:rPr>
                <w:br/>
                <w:delText>99—775кг;</w:delText>
              </w:r>
              <w:r w:rsidRPr="00913556" w:rsidDel="00866AF5">
                <w:rPr>
                  <w:rFonts w:eastAsia="Times New Roman" w:cs="Times New Roman"/>
                  <w:sz w:val="24"/>
                  <w:szCs w:val="24"/>
                </w:rPr>
                <w:br/>
                <w:delText>100—800кг;</w:delText>
              </w:r>
              <w:r w:rsidRPr="00913556" w:rsidDel="00866AF5">
                <w:rPr>
                  <w:rFonts w:eastAsia="Times New Roman" w:cs="Times New Roman"/>
                  <w:sz w:val="24"/>
                  <w:szCs w:val="24"/>
                </w:rPr>
                <w:br/>
                <w:delText>101—825кг;</w:delText>
              </w:r>
              <w:r w:rsidRPr="00913556" w:rsidDel="00866AF5">
                <w:rPr>
                  <w:rFonts w:eastAsia="Times New Roman" w:cs="Times New Roman"/>
                  <w:sz w:val="24"/>
                  <w:szCs w:val="24"/>
                </w:rPr>
                <w:br/>
                <w:delText>102—850кг;</w:delText>
              </w:r>
            </w:del>
          </w:p>
          <w:p w:rsidR="00913556" w:rsidRPr="00B4216C" w:rsidDel="00866AF5" w:rsidRDefault="00913556" w:rsidP="00913556">
            <w:pPr>
              <w:ind w:firstLine="0"/>
              <w:jc w:val="left"/>
              <w:rPr>
                <w:del w:id="1037" w:author="Анастасия ." w:date="2023-10-11T17:39:00Z"/>
                <w:rFonts w:eastAsia="Times New Roman" w:cs="Times New Roman"/>
                <w:sz w:val="24"/>
                <w:szCs w:val="24"/>
              </w:rPr>
            </w:pPr>
          </w:p>
        </w:tc>
      </w:tr>
    </w:tbl>
    <w:p w:rsidR="00913556" w:rsidDel="00F87500" w:rsidRDefault="00913556" w:rsidP="00913556">
      <w:pPr>
        <w:spacing w:before="120" w:line="240" w:lineRule="auto"/>
        <w:ind w:firstLine="0"/>
        <w:rPr>
          <w:del w:id="1038" w:author="Анастасия ." w:date="2023-05-21T23:24:00Z"/>
          <w:rFonts w:eastAsiaTheme="minorHAnsi"/>
          <w:i/>
          <w:sz w:val="24"/>
          <w:lang w:eastAsia="en-US"/>
        </w:rPr>
      </w:pPr>
    </w:p>
    <w:p w:rsidR="00913556" w:rsidDel="00866AF5" w:rsidRDefault="00913556">
      <w:pPr>
        <w:spacing w:line="240" w:lineRule="auto"/>
        <w:ind w:firstLine="0"/>
        <w:rPr>
          <w:del w:id="1039" w:author="Анастасия ." w:date="2023-10-11T17:39:00Z"/>
        </w:rPr>
        <w:pPrChange w:id="1040" w:author="Анастасия ." w:date="2023-05-21T23:29:00Z">
          <w:pPr>
            <w:spacing w:before="120" w:line="240" w:lineRule="auto"/>
            <w:ind w:firstLine="0"/>
          </w:pPr>
        </w:pPrChange>
      </w:pPr>
      <w:del w:id="1041" w:author="Анастасия ." w:date="2023-05-21T23:25:00Z">
        <w:r w:rsidRPr="00913556" w:rsidDel="00F87500">
          <w:rPr>
            <w:rFonts w:eastAsiaTheme="minorHAnsi"/>
            <w:i/>
            <w:sz w:val="24"/>
            <w:lang w:eastAsia="en-US"/>
          </w:rPr>
          <w:delText>Продолжение Таблицы 1.</w:delText>
        </w:r>
      </w:del>
      <w:del w:id="1042" w:author="Анастасия ." w:date="2023-05-21T14:18:00Z">
        <w:r w:rsidRPr="00913556" w:rsidDel="00525D7A">
          <w:rPr>
            <w:rFonts w:eastAsiaTheme="minorHAnsi"/>
            <w:i/>
            <w:sz w:val="24"/>
            <w:lang w:eastAsia="en-US"/>
          </w:rPr>
          <w:delText xml:space="preserve">2 </w:delText>
        </w:r>
      </w:del>
      <w:del w:id="1043" w:author="Анастасия ." w:date="2023-05-21T23:25:00Z">
        <w:r w:rsidRPr="00913556" w:rsidDel="00F87500">
          <w:rPr>
            <w:rFonts w:eastAsiaTheme="minorHAnsi"/>
            <w:i/>
            <w:sz w:val="24"/>
            <w:lang w:eastAsia="en-US"/>
          </w:rPr>
          <w:delText>— Параметры, с которыми работает система</w:delText>
        </w:r>
      </w:del>
    </w:p>
    <w:tbl>
      <w:tblPr>
        <w:tblStyle w:val="11"/>
        <w:tblW w:w="0" w:type="auto"/>
        <w:tblLook w:val="04A0" w:firstRow="1" w:lastRow="0" w:firstColumn="1" w:lastColumn="0" w:noHBand="0" w:noVBand="1"/>
      </w:tblPr>
      <w:tblGrid>
        <w:gridCol w:w="1819"/>
        <w:gridCol w:w="3582"/>
        <w:gridCol w:w="4453"/>
      </w:tblGrid>
      <w:tr w:rsidR="00913556" w:rsidRPr="004D79CB" w:rsidDel="00866AF5" w:rsidTr="008574AB">
        <w:trPr>
          <w:del w:id="1044" w:author="Анастасия ." w:date="2023-10-11T17:39:00Z"/>
        </w:trPr>
        <w:tc>
          <w:tcPr>
            <w:tcW w:w="0" w:type="auto"/>
            <w:vAlign w:val="center"/>
          </w:tcPr>
          <w:p w:rsidR="00913556" w:rsidRPr="00913556" w:rsidDel="00866AF5" w:rsidRDefault="00913556" w:rsidP="00913556">
            <w:pPr>
              <w:ind w:firstLine="0"/>
              <w:jc w:val="left"/>
              <w:rPr>
                <w:del w:id="1045" w:author="Анастасия ." w:date="2023-10-11T17:39:00Z"/>
                <w:rFonts w:eastAsia="Times New Roman" w:cs="Times New Roman"/>
                <w:sz w:val="24"/>
                <w:szCs w:val="24"/>
              </w:rPr>
            </w:pPr>
            <w:del w:id="1046" w:author="Анастасия ." w:date="2023-10-11T17:39:00Z">
              <w:r w:rsidRPr="00913556" w:rsidDel="00866AF5">
                <w:rPr>
                  <w:rFonts w:eastAsia="Times New Roman" w:cs="Times New Roman"/>
                  <w:sz w:val="24"/>
                  <w:szCs w:val="24"/>
                </w:rPr>
                <w:delText>Максимальная скорость</w:delText>
              </w:r>
            </w:del>
          </w:p>
        </w:tc>
        <w:tc>
          <w:tcPr>
            <w:tcW w:w="0" w:type="auto"/>
            <w:vAlign w:val="center"/>
          </w:tcPr>
          <w:p w:rsidR="00913556" w:rsidRPr="00913556" w:rsidDel="00866AF5" w:rsidRDefault="00913556" w:rsidP="00913556">
            <w:pPr>
              <w:ind w:firstLine="0"/>
              <w:jc w:val="left"/>
              <w:rPr>
                <w:del w:id="1047" w:author="Анастасия ." w:date="2023-10-11T17:39:00Z"/>
                <w:rFonts w:eastAsia="Times New Roman" w:cs="Times New Roman"/>
                <w:sz w:val="24"/>
                <w:szCs w:val="24"/>
              </w:rPr>
            </w:pPr>
            <w:del w:id="1048" w:author="Анастасия ." w:date="2023-10-11T17:39:00Z">
              <w:r w:rsidRPr="00913556" w:rsidDel="00866AF5">
                <w:rPr>
                  <w:rFonts w:eastAsia="Times New Roman" w:cs="Times New Roman"/>
                  <w:sz w:val="24"/>
                  <w:szCs w:val="24"/>
                </w:rPr>
                <w:delText>По результатам тестов шины на автоматах, в БД производства заносится индекс, при формировании  метки значению из БД выбирается соответствующая расшифровка</w:delText>
              </w:r>
            </w:del>
          </w:p>
        </w:tc>
        <w:tc>
          <w:tcPr>
            <w:tcW w:w="0" w:type="auto"/>
            <w:vAlign w:val="center"/>
          </w:tcPr>
          <w:p w:rsidR="00913556" w:rsidRPr="00913556" w:rsidDel="00866AF5" w:rsidRDefault="00913556" w:rsidP="00913556">
            <w:pPr>
              <w:ind w:firstLine="0"/>
              <w:jc w:val="left"/>
              <w:rPr>
                <w:del w:id="1049" w:author="Анастасия ." w:date="2023-10-11T17:39:00Z"/>
                <w:rFonts w:eastAsia="Times New Roman" w:cs="Times New Roman"/>
                <w:sz w:val="24"/>
                <w:szCs w:val="24"/>
              </w:rPr>
            </w:pPr>
            <w:del w:id="1050" w:author="Анастасия ." w:date="2023-10-11T17:39:00Z">
              <w:r w:rsidRPr="00913556" w:rsidDel="00866AF5">
                <w:rPr>
                  <w:rFonts w:eastAsia="Times New Roman" w:cs="Times New Roman"/>
                  <w:sz w:val="24"/>
                  <w:szCs w:val="24"/>
                </w:rPr>
                <w:delText>Буква после двух цифр индекса грузоподъемности — индекс максимальной скорости, для которой предназначена шина. Он начинается с А, но релевантные для современных машин значения стартуют со второй половины латинского алфавита:</w:delText>
              </w:r>
              <w:r w:rsidRPr="00913556" w:rsidDel="00866AF5">
                <w:rPr>
                  <w:rFonts w:eastAsia="Times New Roman" w:cs="Times New Roman"/>
                  <w:sz w:val="24"/>
                  <w:szCs w:val="24"/>
                </w:rPr>
                <w:br/>
                <w:delText>J—100</w:delText>
              </w:r>
              <w:r w:rsidRPr="00913556" w:rsidDel="00866AF5">
                <w:rPr>
                  <w:rFonts w:eastAsia="Times New Roman" w:cs="Times New Roman"/>
                  <w:sz w:val="24"/>
                  <w:szCs w:val="24"/>
                </w:rPr>
                <w:br/>
                <w:delText>K—110</w:delText>
              </w:r>
              <w:r w:rsidRPr="00913556" w:rsidDel="00866AF5">
                <w:rPr>
                  <w:rFonts w:eastAsia="Times New Roman" w:cs="Times New Roman"/>
                  <w:sz w:val="24"/>
                  <w:szCs w:val="24"/>
                </w:rPr>
                <w:br/>
                <w:delText>L—120</w:delText>
              </w:r>
              <w:r w:rsidRPr="00913556" w:rsidDel="00866AF5">
                <w:rPr>
                  <w:rFonts w:eastAsia="Times New Roman" w:cs="Times New Roman"/>
                  <w:sz w:val="24"/>
                  <w:szCs w:val="24"/>
                </w:rPr>
                <w:br/>
                <w:delText>M—130</w:delText>
              </w:r>
              <w:r w:rsidRPr="00913556" w:rsidDel="00866AF5">
                <w:rPr>
                  <w:rFonts w:eastAsia="Times New Roman" w:cs="Times New Roman"/>
                  <w:sz w:val="24"/>
                  <w:szCs w:val="24"/>
                </w:rPr>
                <w:br/>
                <w:delText>N—140</w:delText>
              </w:r>
              <w:r w:rsidRPr="00913556" w:rsidDel="00866AF5">
                <w:rPr>
                  <w:rFonts w:eastAsia="Times New Roman" w:cs="Times New Roman"/>
                  <w:sz w:val="24"/>
                  <w:szCs w:val="24"/>
                </w:rPr>
                <w:br/>
                <w:delText>P—150</w:delText>
              </w:r>
              <w:r w:rsidRPr="00913556" w:rsidDel="00866AF5">
                <w:rPr>
                  <w:rFonts w:eastAsia="Times New Roman" w:cs="Times New Roman"/>
                  <w:sz w:val="24"/>
                  <w:szCs w:val="24"/>
                </w:rPr>
                <w:br/>
                <w:delText>Q—160</w:delText>
              </w:r>
              <w:r w:rsidRPr="00913556" w:rsidDel="00866AF5">
                <w:rPr>
                  <w:rFonts w:eastAsia="Times New Roman" w:cs="Times New Roman"/>
                  <w:sz w:val="24"/>
                  <w:szCs w:val="24"/>
                </w:rPr>
                <w:br/>
                <w:delText>R—170</w:delText>
              </w:r>
              <w:r w:rsidRPr="00913556" w:rsidDel="00866AF5">
                <w:rPr>
                  <w:rFonts w:eastAsia="Times New Roman" w:cs="Times New Roman"/>
                  <w:sz w:val="24"/>
                  <w:szCs w:val="24"/>
                </w:rPr>
                <w:br/>
                <w:delText>Q—160</w:delText>
              </w:r>
              <w:r w:rsidRPr="00913556" w:rsidDel="00866AF5">
                <w:rPr>
                  <w:rFonts w:eastAsia="Times New Roman" w:cs="Times New Roman"/>
                  <w:sz w:val="24"/>
                  <w:szCs w:val="24"/>
                </w:rPr>
                <w:br/>
                <w:delText>R—170</w:delText>
              </w:r>
              <w:r w:rsidRPr="00913556" w:rsidDel="00866AF5">
                <w:rPr>
                  <w:rFonts w:eastAsia="Times New Roman" w:cs="Times New Roman"/>
                  <w:sz w:val="24"/>
                  <w:szCs w:val="24"/>
                </w:rPr>
                <w:br/>
                <w:delText>S—180</w:delText>
              </w:r>
              <w:r w:rsidRPr="00913556" w:rsidDel="00866AF5">
                <w:rPr>
                  <w:rFonts w:eastAsia="Times New Roman" w:cs="Times New Roman"/>
                  <w:sz w:val="24"/>
                  <w:szCs w:val="24"/>
                </w:rPr>
                <w:br/>
                <w:delText>T—190</w:delText>
              </w:r>
              <w:r w:rsidRPr="00913556" w:rsidDel="00866AF5">
                <w:rPr>
                  <w:rFonts w:eastAsia="Times New Roman" w:cs="Times New Roman"/>
                  <w:sz w:val="24"/>
                  <w:szCs w:val="24"/>
                </w:rPr>
                <w:br/>
                <w:delText>U—200</w:delText>
              </w:r>
              <w:r w:rsidRPr="00913556" w:rsidDel="00866AF5">
                <w:rPr>
                  <w:rFonts w:eastAsia="Times New Roman" w:cs="Times New Roman"/>
                  <w:sz w:val="24"/>
                  <w:szCs w:val="24"/>
                </w:rPr>
                <w:br/>
                <w:delText>H—210</w:delText>
              </w:r>
              <w:r w:rsidRPr="00913556" w:rsidDel="00866AF5">
                <w:rPr>
                  <w:rFonts w:eastAsia="Times New Roman" w:cs="Times New Roman"/>
                  <w:sz w:val="24"/>
                  <w:szCs w:val="24"/>
                </w:rPr>
                <w:br/>
                <w:delText>VR— свыше 210</w:delText>
              </w:r>
              <w:r w:rsidRPr="00913556" w:rsidDel="00866AF5">
                <w:rPr>
                  <w:rFonts w:eastAsia="Times New Roman" w:cs="Times New Roman"/>
                  <w:sz w:val="24"/>
                  <w:szCs w:val="24"/>
                </w:rPr>
                <w:br/>
                <w:delText>V—240</w:delText>
              </w:r>
              <w:r w:rsidRPr="00913556" w:rsidDel="00866AF5">
                <w:rPr>
                  <w:rFonts w:eastAsia="Times New Roman" w:cs="Times New Roman"/>
                  <w:sz w:val="24"/>
                  <w:szCs w:val="24"/>
                </w:rPr>
                <w:br/>
                <w:delText>W—270</w:delText>
              </w:r>
              <w:r w:rsidRPr="00913556" w:rsidDel="00866AF5">
                <w:rPr>
                  <w:rFonts w:eastAsia="Times New Roman" w:cs="Times New Roman"/>
                  <w:sz w:val="24"/>
                  <w:szCs w:val="24"/>
                </w:rPr>
                <w:br/>
                <w:delText>Y—300</w:delText>
              </w:r>
              <w:r w:rsidRPr="00913556" w:rsidDel="00866AF5">
                <w:rPr>
                  <w:rFonts w:eastAsia="Times New Roman" w:cs="Times New Roman"/>
                  <w:sz w:val="24"/>
                  <w:szCs w:val="24"/>
                </w:rPr>
                <w:br/>
                <w:delText>ZR — свыше 240.</w:delText>
              </w:r>
              <w:r w:rsidRPr="00913556" w:rsidDel="00866AF5">
                <w:rPr>
                  <w:rFonts w:eastAsia="Times New Roman" w:cs="Times New Roman"/>
                  <w:sz w:val="24"/>
                  <w:szCs w:val="24"/>
                </w:rPr>
                <w:br/>
                <w:delText>Это не предельное, но максимальное «комфортное» значение. В исключительных случаях можно превышать его даже на</w:delText>
              </w:r>
            </w:del>
          </w:p>
          <w:p w:rsidR="00913556" w:rsidRPr="00913556" w:rsidDel="00866AF5" w:rsidRDefault="00913556" w:rsidP="00913556">
            <w:pPr>
              <w:ind w:firstLine="0"/>
              <w:jc w:val="left"/>
              <w:rPr>
                <w:del w:id="1051" w:author="Анастасия ." w:date="2023-10-11T17:39:00Z"/>
                <w:rFonts w:eastAsia="Times New Roman" w:cs="Times New Roman"/>
                <w:sz w:val="24"/>
                <w:szCs w:val="24"/>
              </w:rPr>
            </w:pPr>
            <w:del w:id="1052" w:author="Анастасия ." w:date="2023-10-11T17:39:00Z">
              <w:r w:rsidRPr="00913556" w:rsidDel="00866AF5">
                <w:rPr>
                  <w:rFonts w:eastAsia="Times New Roman" w:cs="Times New Roman"/>
                  <w:sz w:val="24"/>
                  <w:szCs w:val="24"/>
                </w:rPr>
                <w:delText>20-30%, но лучше такого избегать. Для езды в зимнее время выбирайте покрышки с индексом H или больше.</w:delText>
              </w:r>
            </w:del>
          </w:p>
          <w:p w:rsidR="00913556" w:rsidRPr="00913556" w:rsidDel="00866AF5" w:rsidRDefault="00913556" w:rsidP="00913556">
            <w:pPr>
              <w:ind w:firstLine="0"/>
              <w:jc w:val="left"/>
              <w:rPr>
                <w:del w:id="1053" w:author="Анастасия ." w:date="2023-10-11T17:39:00Z"/>
                <w:rFonts w:eastAsia="Times New Roman" w:cs="Times New Roman"/>
                <w:sz w:val="24"/>
                <w:szCs w:val="24"/>
              </w:rPr>
            </w:pPr>
            <w:del w:id="1054" w:author="Анастасия ." w:date="2023-10-11T17:39:00Z">
              <w:r w:rsidRPr="00913556" w:rsidDel="00866AF5">
                <w:rPr>
                  <w:rFonts w:eastAsia="Times New Roman" w:cs="Times New Roman"/>
                  <w:sz w:val="24"/>
                  <w:szCs w:val="24"/>
                </w:rPr>
                <w:delText>Больше показатель - большая мягкость резины - лучшее сцепление с дорожным полотном - износ тоже больше.</w:delText>
              </w:r>
            </w:del>
          </w:p>
          <w:p w:rsidR="00913556" w:rsidRPr="00913556" w:rsidDel="00866AF5" w:rsidRDefault="00913556" w:rsidP="00913556">
            <w:pPr>
              <w:ind w:firstLine="0"/>
              <w:jc w:val="left"/>
              <w:rPr>
                <w:del w:id="1055" w:author="Анастасия ." w:date="2023-10-11T17:39:00Z"/>
                <w:rFonts w:eastAsia="Times New Roman" w:cs="Times New Roman"/>
                <w:sz w:val="24"/>
                <w:szCs w:val="24"/>
              </w:rPr>
            </w:pPr>
            <w:del w:id="1056" w:author="Анастасия ." w:date="2023-10-11T17:39:00Z">
              <w:r w:rsidRPr="00913556" w:rsidDel="00866AF5">
                <w:rPr>
                  <w:rFonts w:eastAsia="Times New Roman" w:cs="Times New Roman"/>
                  <w:sz w:val="24"/>
                  <w:szCs w:val="24"/>
                </w:rPr>
                <w:delText>Если у вас шины с разными показателем, более жёсткую резину поставьте на ведущую ось. Это обеспечит равномерный износ.</w:delText>
              </w:r>
            </w:del>
          </w:p>
        </w:tc>
      </w:tr>
    </w:tbl>
    <w:p w:rsidR="00913556" w:rsidRPr="00F87500" w:rsidDel="00866AF5" w:rsidRDefault="00913556" w:rsidP="00913556">
      <w:pPr>
        <w:ind w:firstLine="0"/>
        <w:rPr>
          <w:del w:id="1057" w:author="Анастасия ." w:date="2023-10-11T17:39:00Z"/>
          <w:rFonts w:eastAsiaTheme="minorHAnsi"/>
          <w:i/>
          <w:sz w:val="24"/>
          <w:lang w:eastAsia="en-US"/>
          <w:rPrChange w:id="1058" w:author="Анастасия ." w:date="2023-05-21T23:30:00Z">
            <w:rPr>
              <w:del w:id="1059" w:author="Анастасия ." w:date="2023-10-11T17:39:00Z"/>
              <w:rFonts w:eastAsiaTheme="minorHAnsi"/>
              <w:i/>
              <w:sz w:val="24"/>
              <w:lang w:val="en-US" w:eastAsia="en-US"/>
            </w:rPr>
          </w:rPrChange>
        </w:rPr>
      </w:pPr>
    </w:p>
    <w:p w:rsidR="00913556" w:rsidRPr="00F87500" w:rsidDel="003455D8" w:rsidRDefault="00913556" w:rsidP="00913556">
      <w:pPr>
        <w:ind w:firstLine="0"/>
        <w:rPr>
          <w:del w:id="1060" w:author="Анастасия ." w:date="2023-05-21T23:31:00Z"/>
          <w:rFonts w:eastAsiaTheme="minorHAnsi"/>
          <w:i/>
          <w:sz w:val="24"/>
          <w:lang w:eastAsia="en-US"/>
          <w:rPrChange w:id="1061" w:author="Анастасия ." w:date="2023-05-21T23:30:00Z">
            <w:rPr>
              <w:del w:id="1062" w:author="Анастасия ." w:date="2023-05-21T23:31:00Z"/>
              <w:rFonts w:eastAsiaTheme="minorHAnsi"/>
              <w:i/>
              <w:sz w:val="24"/>
              <w:lang w:val="en-US" w:eastAsia="en-US"/>
            </w:rPr>
          </w:rPrChange>
        </w:rPr>
      </w:pPr>
    </w:p>
    <w:p w:rsidR="00913556" w:rsidRPr="00F87500" w:rsidDel="003455D8" w:rsidRDefault="00913556" w:rsidP="00913556">
      <w:pPr>
        <w:ind w:firstLine="0"/>
        <w:rPr>
          <w:del w:id="1063" w:author="Анастасия ." w:date="2023-05-21T23:31:00Z"/>
          <w:rFonts w:eastAsiaTheme="minorHAnsi"/>
          <w:i/>
          <w:sz w:val="24"/>
          <w:lang w:eastAsia="en-US"/>
          <w:rPrChange w:id="1064" w:author="Анастасия ." w:date="2023-05-21T23:30:00Z">
            <w:rPr>
              <w:del w:id="1065" w:author="Анастасия ." w:date="2023-05-21T23:31:00Z"/>
              <w:rFonts w:eastAsiaTheme="minorHAnsi"/>
              <w:i/>
              <w:sz w:val="24"/>
              <w:lang w:val="en-US" w:eastAsia="en-US"/>
            </w:rPr>
          </w:rPrChange>
        </w:rPr>
      </w:pPr>
    </w:p>
    <w:tbl>
      <w:tblPr>
        <w:tblStyle w:val="11"/>
        <w:tblW w:w="0" w:type="auto"/>
        <w:tblLook w:val="04A0" w:firstRow="1" w:lastRow="0" w:firstColumn="1" w:lastColumn="0" w:noHBand="0" w:noVBand="1"/>
      </w:tblPr>
      <w:tblGrid>
        <w:gridCol w:w="2411"/>
        <w:gridCol w:w="2151"/>
        <w:gridCol w:w="5292"/>
      </w:tblGrid>
      <w:tr w:rsidR="00913556" w:rsidRPr="004D79CB" w:rsidDel="00866AF5" w:rsidTr="00913556">
        <w:trPr>
          <w:del w:id="1066" w:author="Анастасия ." w:date="2023-10-11T17:39:00Z"/>
        </w:trPr>
        <w:tc>
          <w:tcPr>
            <w:tcW w:w="0" w:type="auto"/>
            <w:vAlign w:val="center"/>
          </w:tcPr>
          <w:p w:rsidR="00913556" w:rsidRPr="00913556" w:rsidDel="00866AF5" w:rsidRDefault="00913556" w:rsidP="00913556">
            <w:pPr>
              <w:ind w:firstLine="0"/>
              <w:jc w:val="left"/>
              <w:rPr>
                <w:del w:id="1067" w:author="Анастасия ." w:date="2023-10-11T17:39:00Z"/>
                <w:rFonts w:eastAsia="Times New Roman" w:cs="Times New Roman"/>
                <w:sz w:val="24"/>
                <w:szCs w:val="24"/>
              </w:rPr>
            </w:pPr>
            <w:del w:id="1068" w:author="Анастасия ." w:date="2023-10-11T17:39:00Z">
              <w:r w:rsidRPr="00913556" w:rsidDel="00866AF5">
                <w:rPr>
                  <w:rFonts w:eastAsia="Times New Roman" w:cs="Times New Roman"/>
                  <w:sz w:val="24"/>
                  <w:szCs w:val="24"/>
                </w:rPr>
                <w:delText>Наиболее подходящий вид транспорта</w:delText>
              </w:r>
            </w:del>
          </w:p>
        </w:tc>
        <w:tc>
          <w:tcPr>
            <w:tcW w:w="2151" w:type="dxa"/>
            <w:vAlign w:val="center"/>
          </w:tcPr>
          <w:p w:rsidR="00913556" w:rsidRPr="00913556" w:rsidDel="00866AF5" w:rsidRDefault="00913556" w:rsidP="00913556">
            <w:pPr>
              <w:ind w:firstLine="0"/>
              <w:jc w:val="left"/>
              <w:rPr>
                <w:del w:id="1069" w:author="Анастасия ." w:date="2023-10-11T17:39:00Z"/>
                <w:rFonts w:eastAsia="Times New Roman" w:cs="Times New Roman"/>
                <w:sz w:val="24"/>
                <w:szCs w:val="24"/>
                <w:lang w:val="en-US"/>
              </w:rPr>
            </w:pPr>
            <w:del w:id="1070" w:author="Анастасия ." w:date="2023-10-11T17:39:00Z">
              <w:r w:rsidRPr="00913556" w:rsidDel="00866AF5">
                <w:rPr>
                  <w:rFonts w:eastAsia="Times New Roman" w:cs="Times New Roman"/>
                  <w:sz w:val="24"/>
                  <w:szCs w:val="24"/>
                </w:rPr>
                <w:delText xml:space="preserve">Из </w:delText>
              </w:r>
              <w:r w:rsidRPr="00913556" w:rsidDel="00866AF5">
                <w:rPr>
                  <w:rFonts w:eastAsia="Times New Roman" w:cs="Times New Roman"/>
                  <w:sz w:val="24"/>
                  <w:szCs w:val="24"/>
                  <w:lang w:val="en-US"/>
                </w:rPr>
                <w:delText>ERP</w:delText>
              </w:r>
            </w:del>
          </w:p>
        </w:tc>
        <w:tc>
          <w:tcPr>
            <w:tcW w:w="5292" w:type="dxa"/>
            <w:vAlign w:val="center"/>
          </w:tcPr>
          <w:p w:rsidR="00913556" w:rsidRPr="00913556" w:rsidDel="00866AF5" w:rsidRDefault="00913556" w:rsidP="00913556">
            <w:pPr>
              <w:ind w:firstLine="0"/>
              <w:jc w:val="left"/>
              <w:rPr>
                <w:del w:id="1071" w:author="Анастасия ." w:date="2023-10-11T17:39:00Z"/>
                <w:rFonts w:eastAsia="Times New Roman" w:cs="Times New Roman"/>
                <w:sz w:val="24"/>
                <w:szCs w:val="24"/>
              </w:rPr>
            </w:pPr>
            <w:del w:id="1072" w:author="Анастасия ." w:date="2023-10-11T17:39:00Z">
              <w:r w:rsidRPr="00913556" w:rsidDel="00866AF5">
                <w:rPr>
                  <w:rFonts w:eastAsia="Times New Roman" w:cs="Times New Roman"/>
                  <w:b/>
                  <w:bCs/>
                  <w:sz w:val="24"/>
                  <w:szCs w:val="24"/>
                </w:rPr>
                <w:delText xml:space="preserve">P префикс </w:delText>
              </w:r>
              <w:r w:rsidRPr="00913556" w:rsidDel="00866AF5">
                <w:rPr>
                  <w:rFonts w:eastAsia="Times New Roman" w:cs="Times New Roman"/>
                  <w:sz w:val="24"/>
                  <w:szCs w:val="24"/>
                </w:rPr>
                <w:br/>
                <w:delText>Такие автошины предназначены для использования на пассажирских транспортных средствах, таких как автомобили, минивэны, внедорожники и малотоннажные пикапы (0.25 тонных или 0.5 тонных).</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 xml:space="preserve">Отсутствие обозначений </w:delText>
              </w:r>
              <w:r w:rsidRPr="00913556" w:rsidDel="00866AF5">
                <w:rPr>
                  <w:rFonts w:eastAsia="Times New Roman" w:cs="Times New Roman"/>
                  <w:sz w:val="24"/>
                  <w:szCs w:val="24"/>
                </w:rPr>
                <w:delText>чаще всего встречается на европейских автомобилях, внедорожниках и фургонах.</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LT префикс</w:delText>
              </w:r>
            </w:del>
          </w:p>
          <w:p w:rsidR="00913556" w:rsidRPr="00913556" w:rsidDel="00866AF5" w:rsidRDefault="00913556" w:rsidP="00913556">
            <w:pPr>
              <w:ind w:firstLine="0"/>
              <w:jc w:val="left"/>
              <w:rPr>
                <w:del w:id="1073" w:author="Анастасия ." w:date="2023-10-11T17:39:00Z"/>
                <w:rFonts w:eastAsia="Times New Roman" w:cs="Times New Roman"/>
                <w:sz w:val="24"/>
                <w:szCs w:val="24"/>
              </w:rPr>
            </w:pPr>
            <w:del w:id="1074" w:author="Анастасия ." w:date="2023-10-11T17:39:00Z">
              <w:r w:rsidRPr="00913556" w:rsidDel="00866AF5">
                <w:rPr>
                  <w:rFonts w:eastAsia="Times New Roman" w:cs="Times New Roman"/>
                  <w:sz w:val="24"/>
                  <w:szCs w:val="24"/>
                </w:rPr>
                <w:delText>LT (Light Truck) Эти шины предназначены для использования на транспортных средствах, используемых для буксировки прицепов или автомобилей перевозящих тяжелые грузы, таких как внедорожники, полноразмерные фургоны и фургоны средней грузоподъемности и тяжелые пикапы от 0.75 тонны до 1-тонных.</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LT суффикс</w:delText>
              </w:r>
            </w:del>
          </w:p>
          <w:p w:rsidR="00913556" w:rsidRPr="00913556" w:rsidDel="00866AF5" w:rsidRDefault="00913556" w:rsidP="00913556">
            <w:pPr>
              <w:ind w:firstLine="0"/>
              <w:jc w:val="left"/>
              <w:rPr>
                <w:del w:id="1075" w:author="Анастасия ." w:date="2023-10-11T17:39:00Z"/>
                <w:rFonts w:eastAsia="Times New Roman" w:cs="Times New Roman"/>
                <w:b/>
                <w:bCs/>
                <w:sz w:val="24"/>
                <w:szCs w:val="24"/>
              </w:rPr>
            </w:pPr>
            <w:del w:id="1076" w:author="Анастасия ." w:date="2023-10-11T17:39:00Z">
              <w:r w:rsidRPr="00913556" w:rsidDel="00866AF5">
                <w:rPr>
                  <w:rFonts w:eastAsia="Times New Roman" w:cs="Times New Roman"/>
                  <w:sz w:val="24"/>
                  <w:szCs w:val="24"/>
                </w:rPr>
                <w:delText xml:space="preserve">LT находится между физическим обозначением размера и индексом грузоподъемности шины. Такие шины предназначены для пикапов, внедорожников и автобусов грузоподъемностью 0.5,0.75  или 1 тонну. </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T префикс</w:delText>
              </w:r>
            </w:del>
          </w:p>
          <w:p w:rsidR="00913556" w:rsidRPr="00913556" w:rsidDel="00866AF5" w:rsidRDefault="00913556" w:rsidP="00913556">
            <w:pPr>
              <w:ind w:firstLine="0"/>
              <w:jc w:val="left"/>
              <w:rPr>
                <w:del w:id="1077" w:author="Анастасия ." w:date="2023-10-11T17:39:00Z"/>
                <w:rFonts w:eastAsia="Times New Roman" w:cs="Times New Roman"/>
                <w:sz w:val="24"/>
                <w:szCs w:val="24"/>
              </w:rPr>
            </w:pPr>
            <w:del w:id="1078" w:author="Анастасия ." w:date="2023-10-11T17:39:00Z">
              <w:r w:rsidRPr="00913556" w:rsidDel="00866AF5">
                <w:rPr>
                  <w:rFonts w:eastAsia="Times New Roman" w:cs="Times New Roman"/>
                  <w:b/>
                  <w:bCs/>
                  <w:sz w:val="24"/>
                  <w:szCs w:val="24"/>
                </w:rPr>
                <w:delText>(Т 145/70R17 106M)</w:delText>
              </w:r>
            </w:del>
          </w:p>
          <w:p w:rsidR="00913556" w:rsidRPr="00913556" w:rsidDel="00866AF5" w:rsidRDefault="00913556" w:rsidP="00913556">
            <w:pPr>
              <w:ind w:firstLine="0"/>
              <w:jc w:val="left"/>
              <w:rPr>
                <w:del w:id="1079" w:author="Анастасия ." w:date="2023-10-11T17:39:00Z"/>
                <w:rFonts w:eastAsia="Times New Roman" w:cs="Times New Roman"/>
                <w:sz w:val="24"/>
                <w:szCs w:val="24"/>
              </w:rPr>
            </w:pPr>
            <w:del w:id="1080" w:author="Анастасия ." w:date="2023-10-11T17:39:00Z">
              <w:r w:rsidRPr="00913556" w:rsidDel="00866AF5">
                <w:rPr>
                  <w:rFonts w:eastAsia="Times New Roman" w:cs="Times New Roman"/>
                  <w:sz w:val="24"/>
                  <w:szCs w:val="24"/>
                </w:rPr>
                <w:delText xml:space="preserve">(Temporary spare) Такая покрышка является временной запасной частью предназначенной для краткосрочного использования, пока регулярная шина не будет отремонтирована или заменена. </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ST префикс (ST 175/80R13)</w:delText>
              </w:r>
              <w:r w:rsidRPr="00913556" w:rsidDel="00866AF5">
                <w:rPr>
                  <w:rFonts w:eastAsia="Times New Roman" w:cs="Times New Roman"/>
                  <w:sz w:val="24"/>
                  <w:szCs w:val="24"/>
                </w:rPr>
                <w:br/>
                <w:delText>ST (Special Trailer)  Такие шины предназначены для специальных прицепов и должны быть использованы только на автомобилях с прицепами. Например, для транспортировки катеров, снегоходов или бортовых прицепов для перевозки разнообразных грузов.</w:delText>
              </w:r>
              <w:r w:rsidRPr="00913556" w:rsidDel="00866AF5">
                <w:rPr>
                  <w:rFonts w:eastAsia="Times New Roman" w:cs="Times New Roman"/>
                  <w:sz w:val="24"/>
                  <w:szCs w:val="24"/>
                </w:rPr>
                <w:br/>
              </w:r>
              <w:r w:rsidRPr="00913556" w:rsidDel="00866AF5">
                <w:rPr>
                  <w:rFonts w:eastAsia="Times New Roman" w:cs="Times New Roman"/>
                  <w:b/>
                  <w:bCs/>
                  <w:sz w:val="24"/>
                  <w:szCs w:val="24"/>
                </w:rPr>
                <w:delText>С суффикс (31x10.50R15 C 109R)</w:delText>
              </w:r>
            </w:del>
          </w:p>
          <w:p w:rsidR="00913556" w:rsidRPr="00913556" w:rsidDel="00866AF5" w:rsidRDefault="00913556" w:rsidP="003455D8">
            <w:pPr>
              <w:ind w:firstLine="0"/>
              <w:jc w:val="left"/>
              <w:rPr>
                <w:del w:id="1081" w:author="Анастасия ." w:date="2023-10-11T17:39:00Z"/>
                <w:rFonts w:eastAsia="Times New Roman" w:cs="Times New Roman"/>
                <w:b/>
                <w:bCs/>
                <w:sz w:val="24"/>
                <w:szCs w:val="24"/>
              </w:rPr>
            </w:pPr>
            <w:del w:id="1082" w:author="Анастасия ." w:date="2023-10-11T17:39:00Z">
              <w:r w:rsidRPr="00913556" w:rsidDel="00866AF5">
                <w:rPr>
                  <w:rFonts w:eastAsia="Times New Roman" w:cs="Times New Roman"/>
                  <w:sz w:val="24"/>
                  <w:szCs w:val="24"/>
                </w:rPr>
                <w:delText xml:space="preserve">С (Commercial) Еврометрическая маркировка шин для коммерческого транспорта, </w:delText>
              </w:r>
            </w:del>
          </w:p>
        </w:tc>
      </w:tr>
    </w:tbl>
    <w:p w:rsidR="00913556" w:rsidRPr="003B558E" w:rsidDel="00F87500" w:rsidRDefault="00913556" w:rsidP="00913556">
      <w:pPr>
        <w:spacing w:before="120" w:line="240" w:lineRule="auto"/>
        <w:ind w:firstLine="0"/>
        <w:rPr>
          <w:del w:id="1083" w:author="Анастасия ." w:date="2023-05-21T23:28:00Z"/>
          <w:rFonts w:eastAsiaTheme="minorHAnsi"/>
          <w:i/>
          <w:sz w:val="24"/>
          <w:lang w:eastAsia="en-US"/>
        </w:rPr>
      </w:pPr>
    </w:p>
    <w:p w:rsidR="00913556" w:rsidRPr="003B558E" w:rsidDel="003455D8" w:rsidRDefault="00913556" w:rsidP="00913556">
      <w:pPr>
        <w:spacing w:before="120" w:line="240" w:lineRule="auto"/>
        <w:ind w:firstLine="0"/>
        <w:rPr>
          <w:del w:id="1084" w:author="Анастасия ." w:date="2023-05-21T23:31:00Z"/>
          <w:rFonts w:eastAsiaTheme="minorHAnsi"/>
          <w:i/>
          <w:sz w:val="24"/>
          <w:lang w:eastAsia="en-US"/>
        </w:rPr>
      </w:pPr>
    </w:p>
    <w:p w:rsidR="00913556" w:rsidDel="00866AF5" w:rsidRDefault="00913556" w:rsidP="00913556">
      <w:pPr>
        <w:spacing w:before="120" w:line="240" w:lineRule="auto"/>
        <w:ind w:firstLine="0"/>
        <w:rPr>
          <w:del w:id="1085" w:author="Анастасия ." w:date="2023-10-11T17:39:00Z"/>
        </w:rPr>
      </w:pPr>
      <w:del w:id="1086" w:author="Анастасия ." w:date="2023-05-21T23:31:00Z">
        <w:r w:rsidRPr="00913556" w:rsidDel="003455D8">
          <w:rPr>
            <w:rFonts w:eastAsiaTheme="minorHAnsi"/>
            <w:i/>
            <w:sz w:val="24"/>
            <w:lang w:eastAsia="en-US"/>
          </w:rPr>
          <w:delText>Окончание Таблицы 1.</w:delText>
        </w:r>
      </w:del>
      <w:del w:id="1087" w:author="Анастасия ." w:date="2023-05-21T14:18:00Z">
        <w:r w:rsidRPr="00913556" w:rsidDel="00525D7A">
          <w:rPr>
            <w:rFonts w:eastAsiaTheme="minorHAnsi"/>
            <w:i/>
            <w:sz w:val="24"/>
            <w:lang w:eastAsia="en-US"/>
          </w:rPr>
          <w:delText xml:space="preserve">2 </w:delText>
        </w:r>
      </w:del>
      <w:del w:id="1088" w:author="Анастасия ." w:date="2023-05-21T23:31:00Z">
        <w:r w:rsidRPr="00913556" w:rsidDel="003455D8">
          <w:rPr>
            <w:rFonts w:eastAsiaTheme="minorHAnsi"/>
            <w:i/>
            <w:sz w:val="24"/>
            <w:lang w:eastAsia="en-US"/>
          </w:rPr>
          <w:delText>— Параметры, с которыми работает система</w:delText>
        </w:r>
      </w:del>
    </w:p>
    <w:p w:rsidR="00000000" w:rsidRDefault="00A00D17">
      <w:pPr>
        <w:spacing w:before="300" w:after="200"/>
        <w:ind w:firstLine="0"/>
        <w:jc w:val="left"/>
        <w:rPr>
          <w:del w:id="1089" w:author="Анастасия ." w:date="2023-05-21T23:32:00Z"/>
          <w:b/>
          <w:sz w:val="32"/>
          <w:rPrChange w:id="1090" w:author="Анастасия ." w:date="2023-05-21T23:32:00Z">
            <w:rPr>
              <w:del w:id="1091" w:author="Анастасия ." w:date="2023-05-21T23:32:00Z"/>
            </w:rPr>
          </w:rPrChange>
        </w:rPr>
        <w:sectPr w:rsidR="00000000" w:rsidSect="0009721A">
          <w:pgSz w:w="11906" w:h="16838"/>
          <w:pgMar w:top="1134" w:right="567" w:bottom="1134" w:left="1701" w:header="709" w:footer="709" w:gutter="0"/>
          <w:cols w:space="708"/>
          <w:docGrid w:linePitch="381"/>
        </w:sectPr>
        <w:pPrChange w:id="1092" w:author="Анастасия ." w:date="2023-05-21T23:32:00Z">
          <w:pPr>
            <w:pStyle w:val="a6"/>
            <w:numPr>
              <w:ilvl w:val="1"/>
              <w:numId w:val="2"/>
            </w:numPr>
            <w:spacing w:before="300" w:after="200"/>
            <w:ind w:left="0" w:hanging="720"/>
            <w:contextualSpacing w:val="0"/>
            <w:jc w:val="left"/>
          </w:pPr>
        </w:pPrChange>
      </w:pPr>
    </w:p>
    <w:p w:rsidR="003019C4" w:rsidRPr="008574AB" w:rsidDel="00866AF5" w:rsidRDefault="003019C4" w:rsidP="00465E1C">
      <w:pPr>
        <w:pStyle w:val="a6"/>
        <w:numPr>
          <w:ilvl w:val="1"/>
          <w:numId w:val="2"/>
        </w:numPr>
        <w:spacing w:before="300" w:after="200"/>
        <w:ind w:left="0" w:firstLine="709"/>
        <w:contextualSpacing w:val="0"/>
        <w:jc w:val="left"/>
        <w:outlineLvl w:val="1"/>
        <w:rPr>
          <w:del w:id="1093" w:author="Анастасия ." w:date="2023-10-11T17:39:00Z"/>
          <w:b/>
          <w:sz w:val="32"/>
        </w:rPr>
      </w:pPr>
      <w:bookmarkStart w:id="1094" w:name="_Toc135666434"/>
      <w:del w:id="1095" w:author="Анастасия ." w:date="2023-10-11T17:39:00Z">
        <w:r w:rsidRPr="003019C4" w:rsidDel="00866AF5">
          <w:rPr>
            <w:b/>
            <w:sz w:val="32"/>
          </w:rPr>
          <w:delText>Анализ оборудования для процесса маркировки</w:delText>
        </w:r>
        <w:bookmarkEnd w:id="1094"/>
      </w:del>
    </w:p>
    <w:p w:rsidR="008574AB" w:rsidDel="00866AF5" w:rsidRDefault="008574AB" w:rsidP="008574AB">
      <w:pPr>
        <w:rPr>
          <w:del w:id="1096" w:author="Анастасия ." w:date="2023-10-11T17:39:00Z"/>
          <w:rFonts w:eastAsia="Times New Roman" w:cs="Times New Roman"/>
          <w:sz w:val="24"/>
          <w:szCs w:val="24"/>
        </w:rPr>
      </w:pPr>
      <w:del w:id="1097" w:author="Анастасия ." w:date="2023-10-11T17:39:00Z">
        <w:r w:rsidRPr="004D79CB" w:rsidDel="00866AF5">
          <w:rPr>
            <w:rFonts w:eastAsiaTheme="minorHAnsi"/>
            <w:lang w:eastAsia="en-US"/>
          </w:rPr>
          <w:delText xml:space="preserve">Сравнение способов маркировки, подходящих для резины представлено в Таблице </w:delText>
        </w:r>
      </w:del>
      <w:del w:id="1098" w:author="Анастасия ." w:date="2023-05-21T13:11:00Z">
        <w:r w:rsidRPr="004D79CB" w:rsidDel="008338B1">
          <w:rPr>
            <w:rFonts w:eastAsiaTheme="minorHAnsi"/>
            <w:lang w:eastAsia="en-US"/>
          </w:rPr>
          <w:delText>1</w:delText>
        </w:r>
      </w:del>
      <w:del w:id="1099" w:author="Анастасия ." w:date="2023-10-11T17:39:00Z">
        <w:r w:rsidRPr="004D79CB" w:rsidDel="00866AF5">
          <w:rPr>
            <w:rFonts w:eastAsiaTheme="minorHAnsi"/>
            <w:lang w:eastAsia="en-US"/>
          </w:rPr>
          <w:delText>.</w:delText>
        </w:r>
      </w:del>
      <w:del w:id="1100" w:author="Анастасия ." w:date="2023-05-21T13:11:00Z">
        <w:r w:rsidRPr="004D79CB" w:rsidDel="008338B1">
          <w:rPr>
            <w:rFonts w:eastAsiaTheme="minorHAnsi"/>
            <w:lang w:eastAsia="en-US"/>
          </w:rPr>
          <w:delText>3</w:delText>
        </w:r>
      </w:del>
      <w:del w:id="1101" w:author="Анастасия ." w:date="2023-10-11T17:39:00Z">
        <w:r w:rsidRPr="004D79CB" w:rsidDel="00866AF5">
          <w:rPr>
            <w:rFonts w:eastAsiaTheme="minorHAnsi"/>
            <w:lang w:eastAsia="en-US"/>
          </w:rPr>
          <w:delText>.</w:delText>
        </w:r>
        <w:r w:rsidRPr="004D79CB" w:rsidDel="00866AF5">
          <w:rPr>
            <w:rFonts w:eastAsia="Times New Roman" w:cs="Times New Roman"/>
            <w:sz w:val="24"/>
            <w:szCs w:val="24"/>
          </w:rPr>
          <w:delText xml:space="preserve"> </w:delText>
        </w:r>
      </w:del>
    </w:p>
    <w:p w:rsidR="008574AB" w:rsidRPr="004D79CB" w:rsidDel="00F6631B" w:rsidRDefault="008574AB" w:rsidP="008574AB">
      <w:pPr>
        <w:spacing w:before="120" w:line="240" w:lineRule="auto"/>
        <w:ind w:firstLine="0"/>
        <w:rPr>
          <w:del w:id="1102" w:author="Анастасия ." w:date="2023-05-21T13:18:00Z"/>
          <w:rFonts w:eastAsiaTheme="minorHAnsi"/>
          <w:sz w:val="24"/>
          <w:lang w:eastAsia="en-US"/>
        </w:rPr>
      </w:pPr>
      <w:del w:id="1103" w:author="Анастасия ." w:date="2023-05-21T13:18:00Z">
        <w:r w:rsidRPr="004D79CB" w:rsidDel="00F6631B">
          <w:rPr>
            <w:rFonts w:eastAsiaTheme="minorHAnsi"/>
            <w:i/>
            <w:sz w:val="24"/>
            <w:lang w:eastAsia="en-US"/>
          </w:rPr>
          <w:delText>Таблица 1.3 — Сравнение способов маркировки</w:delText>
        </w:r>
      </w:del>
    </w:p>
    <w:tbl>
      <w:tblPr>
        <w:tblStyle w:val="11"/>
        <w:tblW w:w="14850" w:type="dxa"/>
        <w:tblLayout w:type="fixed"/>
        <w:tblLook w:val="04A0" w:firstRow="1" w:lastRow="0" w:firstColumn="1" w:lastColumn="0" w:noHBand="0" w:noVBand="1"/>
      </w:tblPr>
      <w:tblGrid>
        <w:gridCol w:w="1671"/>
        <w:gridCol w:w="3257"/>
        <w:gridCol w:w="2410"/>
        <w:gridCol w:w="2693"/>
        <w:gridCol w:w="4819"/>
      </w:tblGrid>
      <w:tr w:rsidR="008574AB" w:rsidRPr="004D79CB" w:rsidDel="00F6631B" w:rsidTr="008574AB">
        <w:trPr>
          <w:del w:id="1104" w:author="Анастасия ." w:date="2023-05-21T13:18:00Z"/>
        </w:trPr>
        <w:tc>
          <w:tcPr>
            <w:tcW w:w="1671" w:type="dxa"/>
            <w:vAlign w:val="center"/>
          </w:tcPr>
          <w:p w:rsidR="008574AB" w:rsidRPr="004D79CB" w:rsidDel="00F6631B" w:rsidRDefault="008574AB" w:rsidP="008574AB">
            <w:pPr>
              <w:ind w:firstLine="0"/>
              <w:rPr>
                <w:del w:id="1105" w:author="Анастасия ." w:date="2023-05-21T13:18:00Z"/>
                <w:rFonts w:eastAsiaTheme="minorHAnsi" w:cs="Times New Roman"/>
                <w:sz w:val="24"/>
                <w:szCs w:val="24"/>
                <w:lang w:eastAsia="en-US"/>
              </w:rPr>
            </w:pPr>
            <w:del w:id="1106" w:author="Анастасия ." w:date="2023-05-21T13:18:00Z">
              <w:r w:rsidRPr="004D79CB" w:rsidDel="00F6631B">
                <w:rPr>
                  <w:rFonts w:eastAsiaTheme="minorHAnsi" w:cs="Times New Roman"/>
                  <w:sz w:val="24"/>
                  <w:szCs w:val="24"/>
                  <w:lang w:eastAsia="en-US"/>
                </w:rPr>
                <w:delText>Пример модели</w:delText>
              </w:r>
            </w:del>
          </w:p>
        </w:tc>
        <w:tc>
          <w:tcPr>
            <w:tcW w:w="3257" w:type="dxa"/>
            <w:vAlign w:val="center"/>
          </w:tcPr>
          <w:p w:rsidR="008574AB" w:rsidRPr="004D79CB" w:rsidDel="00F6631B" w:rsidRDefault="008574AB" w:rsidP="008574AB">
            <w:pPr>
              <w:ind w:firstLine="0"/>
              <w:jc w:val="center"/>
              <w:rPr>
                <w:del w:id="1107" w:author="Анастасия ." w:date="2023-05-21T13:18:00Z"/>
                <w:rFonts w:eastAsiaTheme="minorHAnsi" w:cs="Times New Roman"/>
                <w:b/>
                <w:sz w:val="24"/>
                <w:szCs w:val="24"/>
                <w:lang w:eastAsia="en-US"/>
              </w:rPr>
            </w:pPr>
            <w:del w:id="1108" w:author="Анастасия ." w:date="2023-05-21T13:18:00Z">
              <w:r w:rsidRPr="004D79CB" w:rsidDel="00F6631B">
                <w:rPr>
                  <w:rFonts w:eastAsiaTheme="minorHAnsi"/>
                  <w:b/>
                  <w:sz w:val="24"/>
                  <w:lang w:eastAsia="en-US"/>
                </w:rPr>
                <w:delText>Принтер Zebra ZT230 TT 300 dpi, RS232, USB, Int 10/100</w:delText>
              </w:r>
            </w:del>
          </w:p>
        </w:tc>
        <w:tc>
          <w:tcPr>
            <w:tcW w:w="2410" w:type="dxa"/>
            <w:vAlign w:val="center"/>
          </w:tcPr>
          <w:p w:rsidR="008574AB" w:rsidRPr="00D01674" w:rsidDel="00F6631B" w:rsidRDefault="008574AB" w:rsidP="008574AB">
            <w:pPr>
              <w:spacing w:line="360" w:lineRule="auto"/>
              <w:ind w:firstLine="0"/>
              <w:jc w:val="center"/>
              <w:rPr>
                <w:del w:id="1109" w:author="Анастасия ." w:date="2023-05-21T13:18:00Z"/>
                <w:rFonts w:eastAsiaTheme="minorHAnsi"/>
                <w:b/>
                <w:sz w:val="24"/>
                <w:lang w:eastAsia="en-US"/>
                <w:rPrChange w:id="1110" w:author="Анастасия ." w:date="2023-05-21T16:16:00Z">
                  <w:rPr>
                    <w:del w:id="1111" w:author="Анастасия ." w:date="2023-05-21T13:18:00Z"/>
                    <w:rFonts w:eastAsiaTheme="minorHAnsi"/>
                    <w:b/>
                    <w:sz w:val="24"/>
                    <w:lang w:val="en-US" w:eastAsia="en-US"/>
                  </w:rPr>
                </w:rPrChange>
              </w:rPr>
            </w:pPr>
            <w:del w:id="1112" w:author="Анастасия ." w:date="2023-05-21T13:18:00Z">
              <w:r w:rsidRPr="004D79CB" w:rsidDel="00F6631B">
                <w:rPr>
                  <w:rFonts w:eastAsiaTheme="minorHAnsi"/>
                  <w:b/>
                  <w:sz w:val="24"/>
                  <w:lang w:eastAsia="en-US"/>
                </w:rPr>
                <w:delText>Маркиратор</w:delText>
              </w:r>
              <w:r w:rsidRPr="00D01674" w:rsidDel="00F6631B">
                <w:rPr>
                  <w:rFonts w:eastAsiaTheme="minorHAnsi"/>
                  <w:b/>
                  <w:sz w:val="24"/>
                  <w:lang w:eastAsia="en-US"/>
                  <w:rPrChange w:id="1113" w:author="Анастасия ." w:date="2023-05-21T16:16:00Z">
                    <w:rPr>
                      <w:rFonts w:eastAsiaTheme="minorHAnsi"/>
                      <w:b/>
                      <w:sz w:val="24"/>
                      <w:lang w:val="en-US" w:eastAsia="en-US"/>
                    </w:rPr>
                  </w:rPrChange>
                </w:rPr>
                <w:delText xml:space="preserve"> </w:delText>
              </w:r>
              <w:r w:rsidRPr="004D79CB" w:rsidDel="00F6631B">
                <w:rPr>
                  <w:rFonts w:eastAsiaTheme="minorHAnsi"/>
                  <w:b/>
                  <w:sz w:val="24"/>
                  <w:lang w:val="en-US" w:eastAsia="en-US"/>
                </w:rPr>
                <w:delText>CO</w:delText>
              </w:r>
              <w:r w:rsidRPr="00D01674" w:rsidDel="00F6631B">
                <w:rPr>
                  <w:rFonts w:eastAsiaTheme="minorHAnsi"/>
                  <w:b/>
                  <w:sz w:val="24"/>
                  <w:lang w:eastAsia="en-US"/>
                  <w:rPrChange w:id="1114" w:author="Анастасия ." w:date="2023-05-21T16:16:00Z">
                    <w:rPr>
                      <w:rFonts w:eastAsiaTheme="minorHAnsi"/>
                      <w:b/>
                      <w:sz w:val="24"/>
                      <w:lang w:val="en-US" w:eastAsia="en-US"/>
                    </w:rPr>
                  </w:rPrChange>
                </w:rPr>
                <w:delText xml:space="preserve">2 </w:delText>
              </w:r>
              <w:r w:rsidRPr="004D79CB" w:rsidDel="00F6631B">
                <w:rPr>
                  <w:rFonts w:eastAsiaTheme="minorHAnsi"/>
                  <w:b/>
                  <w:sz w:val="24"/>
                  <w:lang w:eastAsia="en-US"/>
                </w:rPr>
                <w:delText>МЛС</w:delText>
              </w:r>
              <w:r w:rsidRPr="00D01674" w:rsidDel="00F6631B">
                <w:rPr>
                  <w:rFonts w:eastAsiaTheme="minorHAnsi"/>
                  <w:b/>
                  <w:sz w:val="24"/>
                  <w:lang w:eastAsia="en-US"/>
                  <w:rPrChange w:id="1115" w:author="Анастасия ." w:date="2023-05-21T16:16:00Z">
                    <w:rPr>
                      <w:rFonts w:eastAsiaTheme="minorHAnsi"/>
                      <w:b/>
                      <w:sz w:val="24"/>
                      <w:lang w:val="en-US" w:eastAsia="en-US"/>
                    </w:rPr>
                  </w:rPrChange>
                </w:rPr>
                <w:delText>-</w:delText>
              </w:r>
              <w:r w:rsidRPr="004D79CB" w:rsidDel="00F6631B">
                <w:rPr>
                  <w:rFonts w:eastAsiaTheme="minorHAnsi"/>
                  <w:b/>
                  <w:sz w:val="24"/>
                  <w:lang w:val="en-US" w:eastAsia="en-US"/>
                </w:rPr>
                <w:delText>Fly</w:delText>
              </w:r>
              <w:r w:rsidRPr="00D01674" w:rsidDel="00F6631B">
                <w:rPr>
                  <w:rFonts w:eastAsiaTheme="minorHAnsi"/>
                  <w:b/>
                  <w:sz w:val="24"/>
                  <w:lang w:eastAsia="en-US"/>
                  <w:rPrChange w:id="1116" w:author="Анастасия ." w:date="2023-05-21T16:16:00Z">
                    <w:rPr>
                      <w:rFonts w:eastAsiaTheme="minorHAnsi"/>
                      <w:b/>
                      <w:sz w:val="24"/>
                      <w:lang w:val="en-US" w:eastAsia="en-US"/>
                    </w:rPr>
                  </w:rPrChange>
                </w:rPr>
                <w:delText xml:space="preserve"> </w:delText>
              </w:r>
              <w:r w:rsidRPr="004D79CB" w:rsidDel="00F6631B">
                <w:rPr>
                  <w:rFonts w:eastAsiaTheme="minorHAnsi"/>
                  <w:b/>
                  <w:sz w:val="24"/>
                  <w:lang w:val="en-US" w:eastAsia="en-US"/>
                </w:rPr>
                <w:delText>CO</w:delText>
              </w:r>
              <w:r w:rsidRPr="00D01674" w:rsidDel="00F6631B">
                <w:rPr>
                  <w:rFonts w:eastAsiaTheme="minorHAnsi"/>
                  <w:b/>
                  <w:sz w:val="24"/>
                  <w:lang w:eastAsia="en-US"/>
                  <w:rPrChange w:id="1117" w:author="Анастасия ." w:date="2023-05-21T16:16:00Z">
                    <w:rPr>
                      <w:rFonts w:eastAsiaTheme="minorHAnsi"/>
                      <w:b/>
                      <w:sz w:val="24"/>
                      <w:lang w:val="en-US" w:eastAsia="en-US"/>
                    </w:rPr>
                  </w:rPrChange>
                </w:rPr>
                <w:delText>2-40</w:delText>
              </w:r>
              <w:r w:rsidRPr="004D79CB" w:rsidDel="00F6631B">
                <w:rPr>
                  <w:rFonts w:eastAsiaTheme="minorHAnsi"/>
                  <w:b/>
                  <w:sz w:val="24"/>
                  <w:lang w:val="en-US" w:eastAsia="en-US"/>
                </w:rPr>
                <w:delText>W</w:delText>
              </w:r>
            </w:del>
          </w:p>
        </w:tc>
        <w:tc>
          <w:tcPr>
            <w:tcW w:w="2693" w:type="dxa"/>
          </w:tcPr>
          <w:p w:rsidR="008574AB" w:rsidRPr="00D01674" w:rsidDel="00F6631B" w:rsidRDefault="008574AB" w:rsidP="008574AB">
            <w:pPr>
              <w:spacing w:line="360" w:lineRule="auto"/>
              <w:ind w:firstLine="0"/>
              <w:jc w:val="center"/>
              <w:rPr>
                <w:del w:id="1118" w:author="Анастасия ." w:date="2023-05-21T13:18:00Z"/>
                <w:rFonts w:eastAsiaTheme="minorHAnsi"/>
                <w:b/>
                <w:sz w:val="24"/>
                <w:lang w:eastAsia="en-US"/>
                <w:rPrChange w:id="1119" w:author="Анастасия ." w:date="2023-05-21T16:16:00Z">
                  <w:rPr>
                    <w:del w:id="1120" w:author="Анастасия ." w:date="2023-05-21T13:18:00Z"/>
                    <w:rFonts w:eastAsiaTheme="minorHAnsi"/>
                    <w:b/>
                    <w:sz w:val="24"/>
                    <w:lang w:val="en-US" w:eastAsia="en-US"/>
                  </w:rPr>
                </w:rPrChange>
              </w:rPr>
            </w:pPr>
            <w:del w:id="1121" w:author="Анастасия ." w:date="2023-05-21T13:18:00Z">
              <w:r w:rsidRPr="004D79CB" w:rsidDel="00F6631B">
                <w:rPr>
                  <w:rFonts w:eastAsiaTheme="minorHAnsi"/>
                  <w:b/>
                  <w:sz w:val="24"/>
                  <w:lang w:eastAsia="en-US"/>
                </w:rPr>
                <w:delText xml:space="preserve">Маркиратор </w:delText>
              </w:r>
              <w:r w:rsidRPr="004D79CB" w:rsidDel="00F6631B">
                <w:rPr>
                  <w:rFonts w:eastAsiaTheme="minorHAnsi"/>
                  <w:b/>
                  <w:sz w:val="24"/>
                  <w:lang w:val="en-US" w:eastAsia="en-US"/>
                </w:rPr>
                <w:delText>CP</w:delText>
              </w:r>
              <w:r w:rsidRPr="00D01674" w:rsidDel="00F6631B">
                <w:rPr>
                  <w:rFonts w:eastAsiaTheme="minorHAnsi"/>
                  <w:b/>
                  <w:sz w:val="24"/>
                  <w:lang w:eastAsia="en-US"/>
                  <w:rPrChange w:id="1122" w:author="Анастасия ." w:date="2023-05-21T16:16:00Z">
                    <w:rPr>
                      <w:rFonts w:eastAsiaTheme="minorHAnsi"/>
                      <w:b/>
                      <w:sz w:val="24"/>
                      <w:lang w:val="en-US" w:eastAsia="en-US"/>
                    </w:rPr>
                  </w:rPrChange>
                </w:rPr>
                <w:delText>6000</w:delText>
              </w:r>
              <w:r w:rsidRPr="004D79CB" w:rsidDel="00F6631B">
                <w:rPr>
                  <w:rFonts w:eastAsiaTheme="minorHAnsi"/>
                  <w:b/>
                  <w:sz w:val="24"/>
                  <w:lang w:val="en-US" w:eastAsia="en-US"/>
                </w:rPr>
                <w:delText>F</w:delText>
              </w:r>
              <w:r w:rsidRPr="00D01674" w:rsidDel="00F6631B">
                <w:rPr>
                  <w:rFonts w:eastAsiaTheme="minorHAnsi"/>
                  <w:b/>
                  <w:sz w:val="24"/>
                  <w:lang w:eastAsia="en-US"/>
                  <w:rPrChange w:id="1123" w:author="Анастасия ." w:date="2023-05-21T16:16:00Z">
                    <w:rPr>
                      <w:rFonts w:eastAsiaTheme="minorHAnsi"/>
                      <w:b/>
                      <w:sz w:val="24"/>
                      <w:lang w:val="en-US" w:eastAsia="en-US"/>
                    </w:rPr>
                  </w:rPrChange>
                </w:rPr>
                <w:delText>-30</w:delText>
              </w:r>
              <w:r w:rsidRPr="004D79CB" w:rsidDel="00F6631B">
                <w:rPr>
                  <w:rFonts w:eastAsiaTheme="minorHAnsi"/>
                  <w:b/>
                  <w:sz w:val="24"/>
                  <w:lang w:val="en-US" w:eastAsia="en-US"/>
                </w:rPr>
                <w:delText>W</w:delText>
              </w:r>
            </w:del>
          </w:p>
        </w:tc>
        <w:tc>
          <w:tcPr>
            <w:tcW w:w="4819" w:type="dxa"/>
            <w:vAlign w:val="center"/>
          </w:tcPr>
          <w:p w:rsidR="008574AB" w:rsidRPr="004D79CB" w:rsidDel="00F6631B" w:rsidRDefault="008574AB" w:rsidP="008574AB">
            <w:pPr>
              <w:ind w:firstLine="0"/>
              <w:jc w:val="center"/>
              <w:rPr>
                <w:del w:id="1124" w:author="Анастасия ." w:date="2023-05-21T13:18:00Z"/>
                <w:rFonts w:eastAsiaTheme="minorHAnsi"/>
                <w:b/>
                <w:sz w:val="24"/>
                <w:lang w:eastAsia="en-US"/>
              </w:rPr>
            </w:pPr>
            <w:del w:id="1125" w:author="Анастасия ." w:date="2023-05-21T13:18:00Z">
              <w:r w:rsidRPr="004D79CB" w:rsidDel="00F6631B">
                <w:rPr>
                  <w:rFonts w:eastAsiaTheme="minorHAnsi"/>
                  <w:b/>
                  <w:sz w:val="24"/>
                  <w:lang w:eastAsia="en-US"/>
                </w:rPr>
                <w:delText>Каплеструйный маркиратор ручной</w:delText>
              </w:r>
            </w:del>
          </w:p>
          <w:p w:rsidR="008574AB" w:rsidRPr="004D79CB" w:rsidDel="00F6631B" w:rsidRDefault="008574AB" w:rsidP="008574AB">
            <w:pPr>
              <w:ind w:firstLine="0"/>
              <w:jc w:val="center"/>
              <w:rPr>
                <w:del w:id="1126" w:author="Анастасия ." w:date="2023-05-21T13:18:00Z"/>
                <w:rFonts w:eastAsiaTheme="minorHAnsi"/>
                <w:b/>
                <w:sz w:val="24"/>
                <w:lang w:eastAsia="en-US"/>
              </w:rPr>
            </w:pPr>
            <w:del w:id="1127" w:author="Анастасия ." w:date="2023-05-21T13:18:00Z">
              <w:r w:rsidRPr="004D79CB" w:rsidDel="00F6631B">
                <w:rPr>
                  <w:rFonts w:eastAsiaTheme="minorHAnsi"/>
                  <w:b/>
                  <w:sz w:val="24"/>
                  <w:lang w:eastAsia="en-US"/>
                </w:rPr>
                <w:delText>«KDM Inkjet 600»</w:delText>
              </w:r>
            </w:del>
          </w:p>
        </w:tc>
      </w:tr>
      <w:tr w:rsidR="008574AB" w:rsidRPr="004D79CB" w:rsidDel="00F6631B" w:rsidTr="008574AB">
        <w:trPr>
          <w:del w:id="1128" w:author="Анастасия ." w:date="2023-05-21T13:18:00Z"/>
        </w:trPr>
        <w:tc>
          <w:tcPr>
            <w:tcW w:w="1671" w:type="dxa"/>
            <w:vAlign w:val="center"/>
          </w:tcPr>
          <w:p w:rsidR="008574AB" w:rsidRPr="004D79CB" w:rsidDel="00F6631B" w:rsidRDefault="008574AB" w:rsidP="008574AB">
            <w:pPr>
              <w:ind w:firstLine="0"/>
              <w:rPr>
                <w:del w:id="1129" w:author="Анастасия ." w:date="2023-05-21T13:18:00Z"/>
                <w:rFonts w:eastAsiaTheme="minorHAnsi" w:cs="Times New Roman"/>
                <w:sz w:val="24"/>
                <w:szCs w:val="24"/>
                <w:lang w:eastAsia="en-US"/>
              </w:rPr>
            </w:pPr>
            <w:del w:id="1130" w:author="Анастасия ." w:date="2023-05-21T13:18:00Z">
              <w:r w:rsidRPr="004D79CB" w:rsidDel="00F6631B">
                <w:rPr>
                  <w:rFonts w:eastAsiaTheme="minorHAnsi" w:cs="Times New Roman"/>
                  <w:sz w:val="24"/>
                  <w:szCs w:val="24"/>
                  <w:lang w:eastAsia="en-US"/>
                </w:rPr>
                <w:delText>Способ маркировки</w:delText>
              </w:r>
            </w:del>
          </w:p>
        </w:tc>
        <w:tc>
          <w:tcPr>
            <w:tcW w:w="3257" w:type="dxa"/>
            <w:vAlign w:val="center"/>
          </w:tcPr>
          <w:p w:rsidR="008574AB" w:rsidRPr="004D79CB" w:rsidDel="00F6631B" w:rsidRDefault="008574AB" w:rsidP="008574AB">
            <w:pPr>
              <w:ind w:firstLine="0"/>
              <w:rPr>
                <w:del w:id="1131" w:author="Анастасия ." w:date="2023-05-21T13:18:00Z"/>
                <w:rFonts w:eastAsiaTheme="minorHAnsi" w:cs="Times New Roman"/>
                <w:sz w:val="24"/>
                <w:szCs w:val="24"/>
                <w:lang w:eastAsia="en-US"/>
              </w:rPr>
            </w:pPr>
            <w:del w:id="1132" w:author="Анастасия ." w:date="2023-05-21T13:18:00Z">
              <w:r w:rsidRPr="004D79CB" w:rsidDel="00F6631B">
                <w:rPr>
                  <w:rFonts w:eastAsiaTheme="minorHAnsi" w:cs="Times New Roman"/>
                  <w:sz w:val="24"/>
                  <w:szCs w:val="24"/>
                  <w:lang w:eastAsia="en-US"/>
                </w:rPr>
                <w:delText>Термотрансферная</w:delText>
              </w:r>
            </w:del>
          </w:p>
          <w:p w:rsidR="008574AB" w:rsidRPr="004D79CB" w:rsidDel="00F6631B" w:rsidRDefault="008574AB" w:rsidP="008574AB">
            <w:pPr>
              <w:ind w:firstLine="0"/>
              <w:rPr>
                <w:del w:id="1133" w:author="Анастасия ." w:date="2023-05-21T13:18:00Z"/>
                <w:rFonts w:eastAsiaTheme="minorHAnsi" w:cs="Times New Roman"/>
                <w:sz w:val="24"/>
                <w:szCs w:val="24"/>
                <w:lang w:eastAsia="en-US"/>
              </w:rPr>
            </w:pPr>
            <w:del w:id="1134" w:author="Анастасия ." w:date="2023-05-21T13:18:00Z">
              <w:r w:rsidRPr="004D79CB" w:rsidDel="00F6631B">
                <w:rPr>
                  <w:rFonts w:eastAsiaTheme="minorHAnsi" w:cs="Times New Roman"/>
                  <w:sz w:val="24"/>
                  <w:szCs w:val="24"/>
                  <w:lang w:eastAsia="en-US"/>
                </w:rPr>
                <w:delText>маркировка</w:delText>
              </w:r>
            </w:del>
          </w:p>
        </w:tc>
        <w:tc>
          <w:tcPr>
            <w:tcW w:w="2410" w:type="dxa"/>
            <w:vAlign w:val="center"/>
          </w:tcPr>
          <w:p w:rsidR="008574AB" w:rsidRPr="004D79CB" w:rsidDel="00F6631B" w:rsidRDefault="008574AB" w:rsidP="008574AB">
            <w:pPr>
              <w:ind w:firstLine="0"/>
              <w:rPr>
                <w:del w:id="1135" w:author="Анастасия ." w:date="2023-05-21T13:18:00Z"/>
                <w:rFonts w:eastAsiaTheme="minorHAnsi" w:cs="Times New Roman"/>
                <w:sz w:val="24"/>
                <w:szCs w:val="24"/>
                <w:lang w:eastAsia="en-US"/>
              </w:rPr>
            </w:pPr>
            <w:del w:id="1136" w:author="Анастасия ." w:date="2023-05-21T13:18:00Z">
              <w:r w:rsidRPr="004D79CB" w:rsidDel="00F6631B">
                <w:rPr>
                  <w:rFonts w:eastAsiaTheme="minorHAnsi" w:cs="Times New Roman"/>
                  <w:sz w:val="24"/>
                  <w:szCs w:val="24"/>
                  <w:lang w:eastAsia="en-US"/>
                </w:rPr>
                <w:delText>Лазерная маркировка</w:delText>
              </w:r>
              <w:r w:rsidRPr="00D01674" w:rsidDel="00F6631B">
                <w:rPr>
                  <w:rFonts w:eastAsiaTheme="minorHAnsi" w:cs="Times New Roman"/>
                  <w:sz w:val="24"/>
                  <w:szCs w:val="24"/>
                  <w:lang w:eastAsia="en-US"/>
                  <w:rPrChange w:id="1137" w:author="Анастасия ." w:date="2023-05-21T16:16:00Z">
                    <w:rPr>
                      <w:rFonts w:eastAsiaTheme="minorHAnsi" w:cs="Times New Roman"/>
                      <w:sz w:val="24"/>
                      <w:szCs w:val="24"/>
                      <w:lang w:val="en-US" w:eastAsia="en-US"/>
                    </w:rPr>
                  </w:rPrChange>
                </w:rPr>
                <w:delText xml:space="preserve"> </w:delText>
              </w:r>
              <w:r w:rsidRPr="004D79CB" w:rsidDel="00F6631B">
                <w:rPr>
                  <w:rFonts w:eastAsiaTheme="minorHAnsi" w:cs="Times New Roman"/>
                  <w:sz w:val="24"/>
                  <w:szCs w:val="24"/>
                  <w:lang w:val="en-US" w:eastAsia="en-US"/>
                </w:rPr>
                <w:delText>CO</w:delText>
              </w:r>
              <w:r w:rsidRPr="00D01674" w:rsidDel="00F6631B">
                <w:rPr>
                  <w:rFonts w:eastAsiaTheme="minorHAnsi" w:cs="Times New Roman"/>
                  <w:sz w:val="24"/>
                  <w:szCs w:val="24"/>
                  <w:vertAlign w:val="subscript"/>
                  <w:lang w:eastAsia="en-US"/>
                  <w:rPrChange w:id="1138" w:author="Анастасия ." w:date="2023-05-21T16:16:00Z">
                    <w:rPr>
                      <w:rFonts w:eastAsiaTheme="minorHAnsi" w:cs="Times New Roman"/>
                      <w:sz w:val="24"/>
                      <w:szCs w:val="24"/>
                      <w:vertAlign w:val="subscript"/>
                      <w:lang w:val="en-US" w:eastAsia="en-US"/>
                    </w:rPr>
                  </w:rPrChange>
                </w:rPr>
                <w:delText>2</w:delText>
              </w:r>
            </w:del>
          </w:p>
        </w:tc>
        <w:tc>
          <w:tcPr>
            <w:tcW w:w="2693" w:type="dxa"/>
            <w:vAlign w:val="center"/>
          </w:tcPr>
          <w:p w:rsidR="008574AB" w:rsidRPr="004D79CB" w:rsidDel="00F6631B" w:rsidRDefault="008574AB" w:rsidP="008574AB">
            <w:pPr>
              <w:ind w:firstLine="0"/>
              <w:rPr>
                <w:del w:id="1139" w:author="Анастасия ." w:date="2023-05-21T13:18:00Z"/>
                <w:rFonts w:eastAsiaTheme="minorHAnsi" w:cs="Times New Roman"/>
                <w:sz w:val="24"/>
                <w:szCs w:val="24"/>
                <w:lang w:eastAsia="en-US"/>
              </w:rPr>
            </w:pPr>
            <w:del w:id="1140" w:author="Анастасия ." w:date="2023-05-21T13:18:00Z">
              <w:r w:rsidRPr="004D79CB" w:rsidDel="00F6631B">
                <w:rPr>
                  <w:rFonts w:eastAsiaTheme="minorHAnsi" w:cs="Times New Roman"/>
                  <w:sz w:val="24"/>
                  <w:szCs w:val="24"/>
                  <w:lang w:eastAsia="en-US"/>
                </w:rPr>
                <w:delText>Волоконный лазер</w:delText>
              </w:r>
            </w:del>
          </w:p>
        </w:tc>
        <w:tc>
          <w:tcPr>
            <w:tcW w:w="4819" w:type="dxa"/>
            <w:vAlign w:val="center"/>
          </w:tcPr>
          <w:p w:rsidR="008574AB" w:rsidRPr="004D79CB" w:rsidDel="00F6631B" w:rsidRDefault="008574AB" w:rsidP="008574AB">
            <w:pPr>
              <w:ind w:firstLine="0"/>
              <w:rPr>
                <w:del w:id="1141" w:author="Анастасия ." w:date="2023-05-21T13:18:00Z"/>
                <w:rFonts w:eastAsiaTheme="minorHAnsi" w:cs="Times New Roman"/>
                <w:sz w:val="24"/>
                <w:szCs w:val="24"/>
                <w:lang w:eastAsia="en-US"/>
              </w:rPr>
            </w:pPr>
            <w:del w:id="1142" w:author="Анастасия ." w:date="2023-05-21T13:18:00Z">
              <w:r w:rsidRPr="004D79CB" w:rsidDel="00F6631B">
                <w:rPr>
                  <w:rFonts w:eastAsiaTheme="minorHAnsi" w:cs="Times New Roman"/>
                  <w:sz w:val="24"/>
                  <w:szCs w:val="24"/>
                  <w:lang w:eastAsia="en-US"/>
                </w:rPr>
                <w:delText>Чернильная каплеструйная маркировка</w:delText>
              </w:r>
            </w:del>
          </w:p>
        </w:tc>
      </w:tr>
      <w:tr w:rsidR="008574AB" w:rsidRPr="004D79CB" w:rsidDel="00F6631B" w:rsidTr="008574AB">
        <w:trPr>
          <w:del w:id="1143" w:author="Анастасия ." w:date="2023-05-21T13:18:00Z"/>
        </w:trPr>
        <w:tc>
          <w:tcPr>
            <w:tcW w:w="1671" w:type="dxa"/>
            <w:vAlign w:val="center"/>
          </w:tcPr>
          <w:p w:rsidR="008574AB" w:rsidRPr="004D79CB" w:rsidDel="00F6631B" w:rsidRDefault="008574AB" w:rsidP="008574AB">
            <w:pPr>
              <w:ind w:firstLine="0"/>
              <w:rPr>
                <w:del w:id="1144" w:author="Анастасия ." w:date="2023-05-21T13:18:00Z"/>
                <w:rFonts w:eastAsiaTheme="minorHAnsi" w:cs="Times New Roman"/>
                <w:sz w:val="24"/>
                <w:szCs w:val="24"/>
                <w:lang w:eastAsia="en-US"/>
              </w:rPr>
            </w:pPr>
            <w:del w:id="1145" w:author="Анастасия ." w:date="2023-05-21T13:18:00Z">
              <w:r w:rsidRPr="004D79CB" w:rsidDel="00F6631B">
                <w:rPr>
                  <w:rFonts w:eastAsiaTheme="minorHAnsi" w:cs="Times New Roman"/>
                  <w:sz w:val="24"/>
                  <w:szCs w:val="24"/>
                  <w:lang w:eastAsia="en-US"/>
                </w:rPr>
                <w:delText>Объем материалов и оборудования для данного способа</w:delText>
              </w:r>
            </w:del>
          </w:p>
        </w:tc>
        <w:tc>
          <w:tcPr>
            <w:tcW w:w="3257" w:type="dxa"/>
            <w:vAlign w:val="center"/>
          </w:tcPr>
          <w:p w:rsidR="008574AB" w:rsidRPr="004D79CB" w:rsidDel="00F6631B" w:rsidRDefault="008574AB" w:rsidP="008574AB">
            <w:pPr>
              <w:ind w:firstLine="0"/>
              <w:rPr>
                <w:del w:id="1146" w:author="Анастасия ." w:date="2023-05-21T13:18:00Z"/>
                <w:rFonts w:eastAsiaTheme="minorHAnsi" w:cs="Times New Roman"/>
                <w:sz w:val="24"/>
                <w:szCs w:val="24"/>
                <w:lang w:eastAsia="en-US"/>
              </w:rPr>
            </w:pPr>
            <w:del w:id="1147" w:author="Анастасия ." w:date="2023-05-21T13:18:00Z">
              <w:r w:rsidRPr="004D79CB" w:rsidDel="00F6631B">
                <w:rPr>
                  <w:rFonts w:eastAsiaTheme="minorHAnsi" w:cs="Times New Roman"/>
                  <w:sz w:val="24"/>
                  <w:szCs w:val="24"/>
                  <w:lang w:eastAsia="en-US"/>
                </w:rPr>
                <w:delText>Термотрансферный</w:delText>
              </w:r>
            </w:del>
          </w:p>
          <w:p w:rsidR="008574AB" w:rsidRPr="004D79CB" w:rsidDel="00F6631B" w:rsidRDefault="008574AB" w:rsidP="008574AB">
            <w:pPr>
              <w:ind w:firstLine="0"/>
              <w:rPr>
                <w:del w:id="1148" w:author="Анастасия ." w:date="2023-05-21T13:18:00Z"/>
                <w:rFonts w:eastAsiaTheme="minorHAnsi" w:cs="Times New Roman"/>
                <w:sz w:val="24"/>
                <w:szCs w:val="24"/>
                <w:lang w:eastAsia="en-US"/>
              </w:rPr>
            </w:pPr>
            <w:del w:id="1149" w:author="Анастасия ." w:date="2023-05-21T13:18:00Z">
              <w:r w:rsidRPr="004D79CB" w:rsidDel="00F6631B">
                <w:rPr>
                  <w:rFonts w:eastAsiaTheme="minorHAnsi" w:cs="Times New Roman"/>
                  <w:sz w:val="24"/>
                  <w:szCs w:val="24"/>
                  <w:lang w:eastAsia="en-US"/>
                </w:rPr>
                <w:delText>принтер, жесткие смоляные ленты, этикетки, клей</w:delText>
              </w:r>
            </w:del>
          </w:p>
        </w:tc>
        <w:tc>
          <w:tcPr>
            <w:tcW w:w="2410" w:type="dxa"/>
            <w:vAlign w:val="center"/>
          </w:tcPr>
          <w:p w:rsidR="008574AB" w:rsidRPr="004D79CB" w:rsidDel="00F6631B" w:rsidRDefault="008574AB" w:rsidP="008574AB">
            <w:pPr>
              <w:ind w:firstLine="0"/>
              <w:rPr>
                <w:del w:id="1150" w:author="Анастасия ." w:date="2023-05-21T13:18:00Z"/>
                <w:rFonts w:eastAsiaTheme="minorHAnsi" w:cs="Times New Roman"/>
                <w:sz w:val="24"/>
                <w:szCs w:val="24"/>
                <w:lang w:eastAsia="en-US"/>
              </w:rPr>
            </w:pPr>
            <w:del w:id="1151" w:author="Анастасия ." w:date="2023-05-21T13:18:00Z">
              <w:r w:rsidRPr="004D79CB" w:rsidDel="00F6631B">
                <w:rPr>
                  <w:rFonts w:eastAsiaTheme="minorHAnsi" w:cs="Times New Roman"/>
                  <w:sz w:val="24"/>
                  <w:szCs w:val="24"/>
                  <w:lang w:eastAsia="en-US"/>
                </w:rPr>
                <w:delText>Маркиратор</w:delText>
              </w:r>
            </w:del>
          </w:p>
        </w:tc>
        <w:tc>
          <w:tcPr>
            <w:tcW w:w="2693" w:type="dxa"/>
            <w:vAlign w:val="center"/>
          </w:tcPr>
          <w:p w:rsidR="008574AB" w:rsidRPr="004D79CB" w:rsidDel="00F6631B" w:rsidRDefault="008574AB" w:rsidP="008574AB">
            <w:pPr>
              <w:ind w:firstLine="0"/>
              <w:rPr>
                <w:del w:id="1152" w:author="Анастасия ." w:date="2023-05-21T13:18:00Z"/>
                <w:rFonts w:eastAsiaTheme="minorHAnsi" w:cs="Times New Roman"/>
                <w:sz w:val="24"/>
                <w:szCs w:val="24"/>
                <w:lang w:eastAsia="en-US"/>
              </w:rPr>
            </w:pPr>
            <w:del w:id="1153" w:author="Анастасия ." w:date="2023-05-21T13:18:00Z">
              <w:r w:rsidRPr="004D79CB" w:rsidDel="00F6631B">
                <w:rPr>
                  <w:rFonts w:eastAsiaTheme="minorHAnsi" w:cs="Times New Roman"/>
                  <w:sz w:val="24"/>
                  <w:szCs w:val="24"/>
                  <w:lang w:eastAsia="en-US"/>
                </w:rPr>
                <w:delText>Маркиратор</w:delText>
              </w:r>
            </w:del>
          </w:p>
        </w:tc>
        <w:tc>
          <w:tcPr>
            <w:tcW w:w="4819" w:type="dxa"/>
            <w:vAlign w:val="center"/>
          </w:tcPr>
          <w:p w:rsidR="008574AB" w:rsidRPr="004D79CB" w:rsidDel="00F6631B" w:rsidRDefault="008574AB" w:rsidP="008574AB">
            <w:pPr>
              <w:ind w:firstLine="0"/>
              <w:rPr>
                <w:del w:id="1154" w:author="Анастасия ." w:date="2023-05-21T13:18:00Z"/>
                <w:rFonts w:eastAsia="Times New Roman" w:cs="Times New Roman"/>
                <w:sz w:val="24"/>
                <w:szCs w:val="24"/>
              </w:rPr>
            </w:pPr>
            <w:del w:id="1155" w:author="Анастасия ." w:date="2023-05-21T13:18:00Z">
              <w:r w:rsidRPr="004D79CB" w:rsidDel="00F6631B">
                <w:rPr>
                  <w:rFonts w:eastAsiaTheme="minorHAnsi"/>
                  <w:sz w:val="24"/>
                  <w:lang w:eastAsia="en-US"/>
                </w:rPr>
                <w:delText>Маркиратор</w:delText>
              </w:r>
              <w:r w:rsidRPr="004D79CB" w:rsidDel="00F6631B">
                <w:rPr>
                  <w:rFonts w:eastAsiaTheme="minorHAnsi"/>
                  <w:lang w:eastAsia="en-US"/>
                </w:rPr>
                <w:delText>,</w:delText>
              </w:r>
              <w:r w:rsidRPr="004D79CB" w:rsidDel="00F6631B">
                <w:rPr>
                  <w:rFonts w:eastAsia="Times New Roman" w:cs="Times New Roman"/>
                  <w:sz w:val="24"/>
                  <w:szCs w:val="24"/>
                </w:rPr>
                <w:delText xml:space="preserve"> стилус, картридж с сольвентными чернилами, зарядное устройство, фотоэлектрический датчик</w:delText>
              </w:r>
            </w:del>
          </w:p>
        </w:tc>
      </w:tr>
      <w:tr w:rsidR="008574AB" w:rsidRPr="004D79CB" w:rsidDel="00F6631B" w:rsidTr="008574AB">
        <w:trPr>
          <w:del w:id="1156" w:author="Анастасия ." w:date="2023-05-21T13:18:00Z"/>
        </w:trPr>
        <w:tc>
          <w:tcPr>
            <w:tcW w:w="1671" w:type="dxa"/>
            <w:vAlign w:val="center"/>
          </w:tcPr>
          <w:p w:rsidR="008574AB" w:rsidRPr="004D79CB" w:rsidDel="00F6631B" w:rsidRDefault="008574AB" w:rsidP="008574AB">
            <w:pPr>
              <w:ind w:firstLine="0"/>
              <w:rPr>
                <w:del w:id="1157" w:author="Анастасия ." w:date="2023-05-21T13:18:00Z"/>
                <w:rFonts w:eastAsiaTheme="minorHAnsi" w:cs="Times New Roman"/>
                <w:sz w:val="24"/>
                <w:szCs w:val="24"/>
                <w:lang w:eastAsia="en-US"/>
              </w:rPr>
            </w:pPr>
            <w:del w:id="1158" w:author="Анастасия ." w:date="2023-05-21T13:18:00Z">
              <w:r w:rsidRPr="004D79CB" w:rsidDel="00F6631B">
                <w:rPr>
                  <w:rFonts w:eastAsiaTheme="minorHAnsi" w:cs="Times New Roman"/>
                  <w:sz w:val="24"/>
                  <w:szCs w:val="24"/>
                  <w:lang w:eastAsia="en-US"/>
                </w:rPr>
                <w:delText>Требования к рабочей среде</w:delText>
              </w:r>
            </w:del>
          </w:p>
        </w:tc>
        <w:tc>
          <w:tcPr>
            <w:tcW w:w="3257" w:type="dxa"/>
            <w:vAlign w:val="center"/>
          </w:tcPr>
          <w:p w:rsidR="008574AB" w:rsidRPr="004D79CB" w:rsidDel="00F6631B" w:rsidRDefault="008574AB" w:rsidP="008574AB">
            <w:pPr>
              <w:ind w:firstLine="0"/>
              <w:rPr>
                <w:del w:id="1159" w:author="Анастасия ." w:date="2023-05-21T13:18:00Z"/>
                <w:rFonts w:eastAsiaTheme="minorHAnsi"/>
                <w:sz w:val="24"/>
                <w:lang w:eastAsia="en-US"/>
              </w:rPr>
            </w:pPr>
            <w:del w:id="1160" w:author="Анастасия ." w:date="2023-05-21T13:18:00Z">
              <w:r w:rsidRPr="004D79CB" w:rsidDel="00F6631B">
                <w:rPr>
                  <w:rFonts w:eastAsiaTheme="minorHAnsi"/>
                  <w:sz w:val="24"/>
                  <w:lang w:eastAsia="en-US"/>
                </w:rPr>
                <w:delText xml:space="preserve">Поверхность для установки принтера должна быть твердой, ровной, достаточно большой и способной удержать принтер. В месте размещения принтера должно быть достаточно свободного пространства для обеспечения вентиляции и доступа к компонентам и разъемам принтера. Данный принтер предназначен для работы в различных условиях и электрических сетях, включая склад или заводской цех. </w:delText>
              </w:r>
            </w:del>
          </w:p>
        </w:tc>
        <w:tc>
          <w:tcPr>
            <w:tcW w:w="5103" w:type="dxa"/>
            <w:gridSpan w:val="2"/>
            <w:vAlign w:val="center"/>
          </w:tcPr>
          <w:p w:rsidR="008574AB" w:rsidRPr="004D79CB" w:rsidDel="00F6631B" w:rsidRDefault="008574AB" w:rsidP="00465E1C">
            <w:pPr>
              <w:numPr>
                <w:ilvl w:val="0"/>
                <w:numId w:val="5"/>
              </w:numPr>
              <w:tabs>
                <w:tab w:val="left" w:pos="317"/>
              </w:tabs>
              <w:ind w:left="0" w:firstLine="0"/>
              <w:contextualSpacing/>
              <w:rPr>
                <w:del w:id="1161" w:author="Анастасия ." w:date="2023-05-21T13:18:00Z"/>
                <w:rFonts w:eastAsia="Times New Roman" w:cs="Times New Roman"/>
                <w:sz w:val="24"/>
                <w:szCs w:val="24"/>
              </w:rPr>
            </w:pPr>
            <w:del w:id="1162" w:author="Анастасия ." w:date="2023-05-21T13:18:00Z">
              <w:r w:rsidRPr="004D79CB" w:rsidDel="00F6631B">
                <w:rPr>
                  <w:rFonts w:eastAsia="Times New Roman" w:cs="Times New Roman"/>
                  <w:sz w:val="24"/>
                  <w:szCs w:val="24"/>
                </w:rPr>
                <w:delText>влажность до 80%, без конденсата, температура воздуха  от +15 до +25°C;</w:delText>
              </w:r>
            </w:del>
          </w:p>
          <w:p w:rsidR="008574AB" w:rsidRPr="004D79CB" w:rsidDel="00F6631B" w:rsidRDefault="008574AB" w:rsidP="00465E1C">
            <w:pPr>
              <w:numPr>
                <w:ilvl w:val="0"/>
                <w:numId w:val="5"/>
              </w:numPr>
              <w:tabs>
                <w:tab w:val="left" w:pos="313"/>
              </w:tabs>
              <w:ind w:left="0" w:firstLine="0"/>
              <w:contextualSpacing/>
              <w:rPr>
                <w:del w:id="1163" w:author="Анастасия ." w:date="2023-05-21T13:18:00Z"/>
                <w:rFonts w:eastAsia="Times New Roman" w:cs="Times New Roman"/>
                <w:sz w:val="24"/>
                <w:szCs w:val="24"/>
              </w:rPr>
            </w:pPr>
            <w:del w:id="1164" w:author="Анастасия ." w:date="2023-05-21T13:18:00Z">
              <w:r w:rsidRPr="004D79CB" w:rsidDel="00F6631B">
                <w:rPr>
                  <w:rFonts w:eastAsiaTheme="minorHAnsi"/>
                  <w:sz w:val="24"/>
                  <w:lang w:eastAsia="en-US"/>
                </w:rPr>
                <w:delText>содержание пылевидных частиц в воздухе не более 2 мг/м</w:delText>
              </w:r>
              <w:r w:rsidRPr="004D79CB" w:rsidDel="00F6631B">
                <w:rPr>
                  <w:rFonts w:eastAsiaTheme="minorHAnsi"/>
                  <w:sz w:val="24"/>
                  <w:vertAlign w:val="superscript"/>
                  <w:lang w:eastAsia="en-US"/>
                </w:rPr>
                <w:delText>3</w:delText>
              </w:r>
              <w:r w:rsidRPr="004D79CB" w:rsidDel="00F6631B">
                <w:rPr>
                  <w:rFonts w:eastAsia="Times New Roman" w:cs="Times New Roman"/>
                  <w:sz w:val="24"/>
                  <w:szCs w:val="24"/>
                </w:rPr>
                <w:delText>;</w:delText>
              </w:r>
            </w:del>
          </w:p>
          <w:p w:rsidR="008574AB" w:rsidRPr="004D79CB" w:rsidDel="00F6631B" w:rsidRDefault="008574AB" w:rsidP="00465E1C">
            <w:pPr>
              <w:numPr>
                <w:ilvl w:val="0"/>
                <w:numId w:val="5"/>
              </w:numPr>
              <w:tabs>
                <w:tab w:val="left" w:pos="313"/>
              </w:tabs>
              <w:ind w:left="0" w:firstLine="0"/>
              <w:contextualSpacing/>
              <w:rPr>
                <w:del w:id="1165" w:author="Анастасия ." w:date="2023-05-21T13:18:00Z"/>
                <w:rFonts w:eastAsiaTheme="minorHAnsi"/>
                <w:sz w:val="24"/>
                <w:lang w:eastAsia="en-US"/>
              </w:rPr>
            </w:pPr>
            <w:del w:id="1166" w:author="Анастасия ." w:date="2023-05-21T13:18:00Z">
              <w:r w:rsidRPr="004D79CB" w:rsidDel="00F6631B">
                <w:rPr>
                  <w:rFonts w:eastAsiaTheme="minorHAnsi"/>
                  <w:sz w:val="24"/>
                  <w:lang w:eastAsia="en-US"/>
                </w:rPr>
                <w:delText xml:space="preserve">на расстоянии менее </w:delText>
              </w:r>
              <w:r w:rsidRPr="004D79CB" w:rsidDel="00F6631B">
                <w:rPr>
                  <w:rFonts w:eastAsiaTheme="minorHAnsi"/>
                  <w:bCs/>
                  <w:sz w:val="24"/>
                  <w:lang w:eastAsia="en-US"/>
                </w:rPr>
                <w:delText>40 м</w:delText>
              </w:r>
              <w:r w:rsidRPr="004D79CB" w:rsidDel="00F6631B">
                <w:rPr>
                  <w:rFonts w:eastAsiaTheme="minorHAnsi"/>
                  <w:sz w:val="24"/>
                  <w:lang w:eastAsia="en-US"/>
                </w:rPr>
                <w:delText xml:space="preserve"> от лазерного технологического комплекса</w:delText>
              </w:r>
              <w:r w:rsidRPr="004D79CB" w:rsidDel="00F6631B">
                <w:rPr>
                  <w:rFonts w:eastAsiaTheme="minorHAnsi"/>
                  <w:bCs/>
                  <w:sz w:val="24"/>
                  <w:lang w:eastAsia="en-US"/>
                </w:rPr>
                <w:delText xml:space="preserve"> не должно быть источников повышенных вибраций</w:delText>
              </w:r>
              <w:r w:rsidRPr="004D79CB" w:rsidDel="00F6631B">
                <w:rPr>
                  <w:rFonts w:eastAsiaTheme="minorHAnsi"/>
                  <w:sz w:val="24"/>
                  <w:lang w:eastAsia="en-US"/>
                </w:rPr>
                <w:delText>, таких как движение тяжелого автотранспорта, кузнечные молоты и штампы, долбежные и строгальные станки;</w:delText>
              </w:r>
            </w:del>
          </w:p>
          <w:p w:rsidR="008574AB" w:rsidRPr="004D79CB" w:rsidDel="00F6631B" w:rsidRDefault="008574AB" w:rsidP="00465E1C">
            <w:pPr>
              <w:numPr>
                <w:ilvl w:val="0"/>
                <w:numId w:val="5"/>
              </w:numPr>
              <w:tabs>
                <w:tab w:val="left" w:pos="313"/>
              </w:tabs>
              <w:ind w:left="0" w:firstLine="0"/>
              <w:contextualSpacing/>
              <w:rPr>
                <w:del w:id="1167" w:author="Анастасия ." w:date="2023-05-21T13:18:00Z"/>
                <w:rFonts w:eastAsiaTheme="minorHAnsi"/>
                <w:lang w:eastAsia="en-US"/>
              </w:rPr>
            </w:pPr>
            <w:del w:id="1168" w:author="Анастасия ." w:date="2023-05-21T13:18:00Z">
              <w:r w:rsidRPr="004D79CB" w:rsidDel="00F6631B">
                <w:rPr>
                  <w:rFonts w:eastAsiaTheme="minorHAnsi"/>
                  <w:sz w:val="24"/>
                  <w:lang w:eastAsia="en-US"/>
                </w:rPr>
                <w:delText xml:space="preserve">поверхности внутренних </w:delText>
              </w:r>
            </w:del>
          </w:p>
          <w:p w:rsidR="008574AB" w:rsidRPr="004D79CB" w:rsidDel="00F6631B" w:rsidRDefault="008574AB" w:rsidP="00465E1C">
            <w:pPr>
              <w:numPr>
                <w:ilvl w:val="0"/>
                <w:numId w:val="5"/>
              </w:numPr>
              <w:tabs>
                <w:tab w:val="left" w:pos="313"/>
              </w:tabs>
              <w:ind w:left="0" w:firstLine="0"/>
              <w:contextualSpacing/>
              <w:rPr>
                <w:del w:id="1169" w:author="Анастасия ." w:date="2023-05-21T13:18:00Z"/>
                <w:rFonts w:eastAsiaTheme="minorHAnsi"/>
                <w:lang w:eastAsia="en-US"/>
              </w:rPr>
            </w:pPr>
            <w:del w:id="1170" w:author="Анастасия ." w:date="2023-05-21T13:18:00Z">
              <w:r w:rsidRPr="004D79CB" w:rsidDel="00F6631B">
                <w:rPr>
                  <w:rFonts w:eastAsiaTheme="minorHAnsi"/>
                  <w:sz w:val="24"/>
                  <w:lang w:eastAsia="en-US"/>
                </w:rPr>
                <w:delText>конструкций и оборудования помещений должны быть светлых оттенков и матовыми, не иметь блестящих или отражающих поверхностей.</w:delText>
              </w:r>
            </w:del>
          </w:p>
          <w:p w:rsidR="008574AB" w:rsidRPr="004D79CB" w:rsidDel="00F6631B" w:rsidRDefault="008574AB" w:rsidP="008574AB">
            <w:pPr>
              <w:ind w:firstLine="0"/>
              <w:rPr>
                <w:del w:id="1171" w:author="Анастасия ." w:date="2023-05-21T13:18:00Z"/>
                <w:rFonts w:eastAsiaTheme="minorHAnsi" w:cs="Times New Roman"/>
                <w:sz w:val="24"/>
                <w:szCs w:val="24"/>
                <w:lang w:eastAsia="en-US"/>
              </w:rPr>
            </w:pPr>
            <w:del w:id="1172" w:author="Анастасия ." w:date="2023-05-21T13:18:00Z">
              <w:r w:rsidRPr="004D79CB" w:rsidDel="00F6631B">
                <w:rPr>
                  <w:rFonts w:eastAsia="Times New Roman" w:cs="Times New Roman"/>
                  <w:sz w:val="24"/>
                  <w:szCs w:val="24"/>
                </w:rPr>
                <w:delText>вытяжка для запахов и продуктов горения.</w:delText>
              </w:r>
            </w:del>
          </w:p>
        </w:tc>
        <w:tc>
          <w:tcPr>
            <w:tcW w:w="4819" w:type="dxa"/>
            <w:vAlign w:val="center"/>
          </w:tcPr>
          <w:p w:rsidR="008574AB" w:rsidRPr="004D79CB" w:rsidDel="00F6631B" w:rsidRDefault="008574AB" w:rsidP="008574AB">
            <w:pPr>
              <w:ind w:firstLine="0"/>
              <w:rPr>
                <w:del w:id="1173" w:author="Анастасия ." w:date="2023-05-21T13:18:00Z"/>
                <w:rFonts w:eastAsiaTheme="minorHAnsi" w:cs="Times New Roman"/>
                <w:sz w:val="24"/>
                <w:szCs w:val="24"/>
                <w:highlight w:val="red"/>
                <w:lang w:eastAsia="en-US"/>
              </w:rPr>
            </w:pPr>
            <w:del w:id="1174" w:author="Анастасия ." w:date="2023-05-21T13:18:00Z">
              <w:r w:rsidRPr="004D79CB" w:rsidDel="00F6631B">
                <w:rPr>
                  <w:rFonts w:eastAsia="Times New Roman" w:cs="Times New Roman"/>
                  <w:sz w:val="24"/>
                  <w:szCs w:val="24"/>
                </w:rPr>
                <w:delText>Влажность до 75%, без конденсата,  температура воздуха от +10 до +35°C;</w:delText>
              </w:r>
            </w:del>
          </w:p>
        </w:tc>
      </w:tr>
    </w:tbl>
    <w:p w:rsidR="008574AB" w:rsidDel="00F6631B" w:rsidRDefault="008574AB" w:rsidP="008574AB">
      <w:pPr>
        <w:spacing w:before="120" w:line="240" w:lineRule="auto"/>
        <w:ind w:firstLine="0"/>
        <w:rPr>
          <w:del w:id="1175" w:author="Анастасия ." w:date="2023-05-21T13:18:00Z"/>
          <w:rFonts w:eastAsiaTheme="minorHAnsi"/>
          <w:i/>
          <w:sz w:val="24"/>
          <w:lang w:eastAsia="en-US"/>
        </w:rPr>
      </w:pPr>
    </w:p>
    <w:p w:rsidR="008574AB" w:rsidRPr="00163B30" w:rsidDel="00F6631B" w:rsidRDefault="008574AB" w:rsidP="008574AB">
      <w:pPr>
        <w:spacing w:before="120" w:line="240" w:lineRule="auto"/>
        <w:ind w:firstLine="0"/>
        <w:rPr>
          <w:del w:id="1176" w:author="Анастасия ." w:date="2023-05-21T13:19:00Z"/>
          <w:rFonts w:eastAsiaTheme="minorHAnsi"/>
          <w:sz w:val="24"/>
          <w:lang w:eastAsia="en-US"/>
        </w:rPr>
      </w:pPr>
      <w:del w:id="1177" w:author="Анастасия ." w:date="2023-05-21T13:19:00Z">
        <w:r w:rsidRPr="00163B30" w:rsidDel="00F6631B">
          <w:rPr>
            <w:rFonts w:eastAsiaTheme="minorHAnsi"/>
            <w:i/>
            <w:sz w:val="24"/>
            <w:lang w:eastAsia="en-US"/>
          </w:rPr>
          <w:delText>Продолжение</w:delText>
        </w:r>
        <w:r w:rsidRPr="00AE4581" w:rsidDel="00F6631B">
          <w:rPr>
            <w:rFonts w:eastAsiaTheme="minorHAnsi"/>
            <w:i/>
            <w:sz w:val="24"/>
            <w:lang w:eastAsia="en-US"/>
          </w:rPr>
          <w:delText xml:space="preserve"> </w:delText>
        </w:r>
        <w:r w:rsidDel="00F6631B">
          <w:rPr>
            <w:rFonts w:eastAsiaTheme="minorHAnsi"/>
            <w:i/>
            <w:sz w:val="24"/>
            <w:lang w:eastAsia="en-US"/>
          </w:rPr>
          <w:delText>Таблицы</w:delText>
        </w:r>
        <w:r w:rsidRPr="004D79CB" w:rsidDel="00F6631B">
          <w:rPr>
            <w:rFonts w:eastAsiaTheme="minorHAnsi"/>
            <w:i/>
            <w:sz w:val="24"/>
            <w:lang w:eastAsia="en-US"/>
          </w:rPr>
          <w:delText xml:space="preserve"> 1.3 — Сравнение способов маркировки</w:delText>
        </w:r>
      </w:del>
    </w:p>
    <w:p w:rsidR="008574AB" w:rsidRPr="00163B30" w:rsidDel="00F6631B" w:rsidRDefault="008574AB" w:rsidP="008574AB">
      <w:pPr>
        <w:spacing w:before="120" w:line="240" w:lineRule="auto"/>
        <w:ind w:firstLine="0"/>
        <w:rPr>
          <w:del w:id="1178" w:author="Анастасия ." w:date="2023-05-21T13:20:00Z"/>
          <w:rFonts w:eastAsiaTheme="minorHAnsi"/>
          <w:sz w:val="24"/>
          <w:lang w:eastAsia="en-US"/>
        </w:rPr>
      </w:pPr>
      <w:del w:id="1179" w:author="Анастасия ." w:date="2023-05-21T13:20:00Z">
        <w:r w:rsidRPr="006E4A0C" w:rsidDel="00F6631B">
          <w:rPr>
            <w:rFonts w:eastAsiaTheme="minorHAnsi"/>
            <w:i/>
            <w:sz w:val="24"/>
            <w:lang w:eastAsia="en-US"/>
          </w:rPr>
          <w:delText>Продолжение</w:delText>
        </w:r>
        <w:r w:rsidRPr="00AE4581" w:rsidDel="00F6631B">
          <w:rPr>
            <w:rFonts w:eastAsiaTheme="minorHAnsi"/>
            <w:i/>
            <w:sz w:val="24"/>
            <w:lang w:eastAsia="en-US"/>
          </w:rPr>
          <w:delText xml:space="preserve"> </w:delText>
        </w:r>
        <w:r w:rsidDel="00F6631B">
          <w:rPr>
            <w:rFonts w:eastAsiaTheme="minorHAnsi"/>
            <w:i/>
            <w:sz w:val="24"/>
            <w:lang w:eastAsia="en-US"/>
          </w:rPr>
          <w:delText>Таблицы</w:delText>
        </w:r>
        <w:r w:rsidRPr="004D79CB" w:rsidDel="00F6631B">
          <w:rPr>
            <w:rFonts w:eastAsiaTheme="minorHAnsi"/>
            <w:i/>
            <w:sz w:val="24"/>
            <w:lang w:eastAsia="en-US"/>
          </w:rPr>
          <w:delText xml:space="preserve"> 1.3 — Сравнение способов маркировки</w:delText>
        </w:r>
      </w:del>
    </w:p>
    <w:tbl>
      <w:tblPr>
        <w:tblStyle w:val="11"/>
        <w:tblW w:w="14850" w:type="dxa"/>
        <w:tblLayout w:type="fixed"/>
        <w:tblLook w:val="04A0" w:firstRow="1" w:lastRow="0" w:firstColumn="1" w:lastColumn="0" w:noHBand="0" w:noVBand="1"/>
      </w:tblPr>
      <w:tblGrid>
        <w:gridCol w:w="1671"/>
        <w:gridCol w:w="4816"/>
        <w:gridCol w:w="4536"/>
        <w:gridCol w:w="3827"/>
      </w:tblGrid>
      <w:tr w:rsidR="008574AB" w:rsidRPr="004D79CB" w:rsidDel="00F6631B" w:rsidTr="008574AB">
        <w:trPr>
          <w:del w:id="1180" w:author="Анастасия ." w:date="2023-05-21T13:20:00Z"/>
        </w:trPr>
        <w:tc>
          <w:tcPr>
            <w:tcW w:w="1671" w:type="dxa"/>
            <w:vAlign w:val="center"/>
          </w:tcPr>
          <w:p w:rsidR="008574AB" w:rsidRPr="004D79CB" w:rsidDel="00F6631B" w:rsidRDefault="008574AB" w:rsidP="008574AB">
            <w:pPr>
              <w:ind w:firstLine="0"/>
              <w:rPr>
                <w:del w:id="1181" w:author="Анастасия ." w:date="2023-05-21T13:20:00Z"/>
                <w:rFonts w:eastAsiaTheme="minorHAnsi" w:cs="Times New Roman"/>
                <w:sz w:val="24"/>
                <w:szCs w:val="24"/>
                <w:lang w:eastAsia="en-US"/>
              </w:rPr>
            </w:pPr>
            <w:del w:id="1182" w:author="Анастасия ." w:date="2023-05-21T13:20:00Z">
              <w:r w:rsidRPr="004D79CB" w:rsidDel="00F6631B">
                <w:rPr>
                  <w:rFonts w:eastAsiaTheme="minorHAnsi" w:cs="Times New Roman"/>
                  <w:sz w:val="24"/>
                  <w:szCs w:val="24"/>
                  <w:lang w:eastAsia="en-US"/>
                </w:rPr>
                <w:delText>Функциональные возможности ПО</w:delText>
              </w:r>
            </w:del>
          </w:p>
        </w:tc>
        <w:tc>
          <w:tcPr>
            <w:tcW w:w="4816" w:type="dxa"/>
            <w:vAlign w:val="center"/>
          </w:tcPr>
          <w:p w:rsidR="008574AB" w:rsidRPr="004D79CB" w:rsidDel="00F6631B" w:rsidRDefault="008574AB" w:rsidP="008574AB">
            <w:pPr>
              <w:ind w:firstLine="0"/>
              <w:rPr>
                <w:del w:id="1183" w:author="Анастасия ." w:date="2023-05-21T13:20:00Z"/>
                <w:rFonts w:eastAsia="Times New Roman" w:cs="Times New Roman"/>
                <w:sz w:val="24"/>
                <w:szCs w:val="24"/>
              </w:rPr>
            </w:pPr>
            <w:del w:id="1184" w:author="Анастасия ." w:date="2023-05-21T13:20:00Z">
              <w:r w:rsidRPr="004D79CB" w:rsidDel="00F6631B">
                <w:rPr>
                  <w:rFonts w:eastAsia="Times New Roman" w:cs="Times New Roman"/>
                  <w:sz w:val="24"/>
                  <w:szCs w:val="24"/>
                  <w:lang w:val="en-US"/>
                </w:rPr>
                <w:delText>Zebra</w:delText>
              </w:r>
              <w:r w:rsidRPr="004D79CB" w:rsidDel="00F6631B">
                <w:rPr>
                  <w:rFonts w:eastAsia="Times New Roman" w:cs="Times New Roman"/>
                  <w:sz w:val="24"/>
                  <w:szCs w:val="24"/>
                </w:rPr>
                <w:delText xml:space="preserve"> </w:delText>
              </w:r>
              <w:r w:rsidRPr="004D79CB" w:rsidDel="00F6631B">
                <w:rPr>
                  <w:rFonts w:eastAsia="Times New Roman" w:cs="Times New Roman"/>
                  <w:sz w:val="24"/>
                  <w:szCs w:val="24"/>
                  <w:lang w:val="en-US"/>
                </w:rPr>
                <w:delText>Basic</w:delText>
              </w:r>
              <w:r w:rsidRPr="004D79CB" w:rsidDel="00F6631B">
                <w:rPr>
                  <w:rFonts w:eastAsia="Times New Roman" w:cs="Times New Roman"/>
                  <w:sz w:val="24"/>
                  <w:szCs w:val="24"/>
                </w:rPr>
                <w:delText xml:space="preserve"> </w:delText>
              </w:r>
              <w:r w:rsidRPr="004D79CB" w:rsidDel="00F6631B">
                <w:rPr>
                  <w:rFonts w:eastAsia="Times New Roman" w:cs="Times New Roman"/>
                  <w:sz w:val="24"/>
                  <w:szCs w:val="24"/>
                  <w:lang w:val="en-US"/>
                </w:rPr>
                <w:delText>Interpreter</w:delText>
              </w:r>
              <w:r w:rsidRPr="004D79CB" w:rsidDel="00F6631B">
                <w:rPr>
                  <w:rFonts w:eastAsia="Times New Roman" w:cs="Times New Roman"/>
                  <w:sz w:val="24"/>
                  <w:szCs w:val="24"/>
                </w:rPr>
                <w:delText xml:space="preserve"> 2.0</w:delText>
              </w:r>
            </w:del>
          </w:p>
          <w:p w:rsidR="008574AB" w:rsidRPr="004D79CB" w:rsidDel="00F6631B" w:rsidRDefault="008574AB" w:rsidP="008574AB">
            <w:pPr>
              <w:ind w:firstLine="0"/>
              <w:rPr>
                <w:del w:id="1185" w:author="Анастасия ." w:date="2023-05-21T13:20:00Z"/>
                <w:rFonts w:eastAsia="Times New Roman" w:cs="Times New Roman"/>
                <w:sz w:val="24"/>
                <w:szCs w:val="24"/>
              </w:rPr>
            </w:pPr>
            <w:del w:id="1186" w:author="Анастасия ." w:date="2023-05-21T13:20:00Z">
              <w:r w:rsidRPr="004D79CB" w:rsidDel="00F6631B">
                <w:rPr>
                  <w:rFonts w:eastAsia="Times New Roman" w:cs="Times New Roman"/>
                  <w:sz w:val="24"/>
                  <w:szCs w:val="24"/>
                </w:rPr>
                <w:delText>Позволяет принтерам Zebra запускать приложения, отправлять запросы пользователям с помощью команд панели управления и принимать данные с весов, сканеров и других периферийных устройств без использования ПК или сетевого подключения. ZBI 2.0 работает с командным языком Zebra Programming Language (ZPL) таким образом, чтобы принтеры понимали потоки данных на языках, отличных от ZPL, и преобразовывали их в этикетки. Используя ZBI 2.0, принтер может создавать штрихкоды и текст из полученных данных, этикеток не в формате ZPL, датчиков, клавиатур и периферийных устройств. Принтеры также можно запрограммировать на взаимодействие с приложениями базы данных на ПК для получения информации, используемой для печати этикеток.</w:delText>
              </w:r>
            </w:del>
          </w:p>
          <w:p w:rsidR="008574AB" w:rsidRPr="004D79CB" w:rsidDel="00F6631B" w:rsidRDefault="008574AB" w:rsidP="008574AB">
            <w:pPr>
              <w:ind w:firstLine="0"/>
              <w:rPr>
                <w:del w:id="1187" w:author="Анастасия ." w:date="2023-05-21T13:20:00Z"/>
                <w:rFonts w:eastAsiaTheme="minorHAnsi"/>
                <w:lang w:eastAsia="en-US"/>
              </w:rPr>
            </w:pPr>
          </w:p>
          <w:p w:rsidR="008574AB" w:rsidRPr="004D79CB" w:rsidDel="00F6631B" w:rsidRDefault="008574AB" w:rsidP="008574AB">
            <w:pPr>
              <w:ind w:firstLine="0"/>
              <w:rPr>
                <w:del w:id="1188" w:author="Анастасия ." w:date="2023-05-21T13:20:00Z"/>
                <w:rFonts w:eastAsia="Times New Roman" w:cs="Times New Roman"/>
                <w:sz w:val="24"/>
                <w:szCs w:val="24"/>
              </w:rPr>
            </w:pPr>
            <w:del w:id="1189" w:author="Анастасия ." w:date="2023-05-21T13:20:00Z">
              <w:r w:rsidRPr="004D79CB" w:rsidDel="00F6631B">
                <w:rPr>
                  <w:rFonts w:eastAsia="Times New Roman" w:cs="Times New Roman"/>
                  <w:sz w:val="24"/>
                  <w:szCs w:val="24"/>
                  <w:lang w:val="en-US"/>
                </w:rPr>
                <w:delText>Nice</w:delText>
              </w:r>
              <w:r w:rsidRPr="004D79CB" w:rsidDel="00F6631B">
                <w:rPr>
                  <w:rFonts w:eastAsia="Times New Roman" w:cs="Times New Roman"/>
                  <w:sz w:val="24"/>
                  <w:szCs w:val="24"/>
                </w:rPr>
                <w:delText xml:space="preserve"> </w:delText>
              </w:r>
              <w:r w:rsidRPr="004D79CB" w:rsidDel="00F6631B">
                <w:rPr>
                  <w:rFonts w:eastAsia="Times New Roman" w:cs="Times New Roman"/>
                  <w:sz w:val="24"/>
                  <w:szCs w:val="24"/>
                  <w:lang w:val="en-US"/>
                </w:rPr>
                <w:delText>label</w:delText>
              </w:r>
            </w:del>
          </w:p>
          <w:p w:rsidR="008574AB" w:rsidRPr="004D79CB" w:rsidDel="00F6631B" w:rsidRDefault="008574AB" w:rsidP="008574AB">
            <w:pPr>
              <w:ind w:firstLine="0"/>
              <w:rPr>
                <w:del w:id="1190" w:author="Анастасия ." w:date="2023-05-21T13:20:00Z"/>
                <w:rFonts w:eastAsiaTheme="minorHAnsi"/>
                <w:sz w:val="24"/>
              </w:rPr>
            </w:pPr>
            <w:del w:id="1191" w:author="Анастасия ." w:date="2023-05-21T13:20:00Z">
              <w:r w:rsidRPr="004D79CB" w:rsidDel="00F6631B">
                <w:rPr>
                  <w:rFonts w:eastAsiaTheme="minorHAnsi"/>
                  <w:sz w:val="24"/>
                </w:rPr>
                <w:delText xml:space="preserve">Предоставляет возможность «собрать» необходимый функционал: от простого конструктора этикеток </w:delText>
              </w:r>
              <w:r w:rsidRPr="004D79CB" w:rsidDel="00F6631B">
                <w:rPr>
                  <w:rFonts w:eastAsiaTheme="minorHAnsi"/>
                  <w:i/>
                  <w:lang w:eastAsia="en-US"/>
                </w:rPr>
                <w:delText xml:space="preserve">— </w:delText>
              </w:r>
              <w:r w:rsidRPr="004D79CB" w:rsidDel="00F6631B">
                <w:rPr>
                  <w:rFonts w:eastAsiaTheme="minorHAnsi"/>
                  <w:sz w:val="24"/>
                </w:rPr>
                <w:delText>до системы управления печатью на всем предприятии.</w:delText>
              </w:r>
            </w:del>
          </w:p>
          <w:p w:rsidR="008574AB" w:rsidRPr="004D79CB" w:rsidDel="00F6631B" w:rsidRDefault="008574AB" w:rsidP="008574AB">
            <w:pPr>
              <w:ind w:firstLine="0"/>
              <w:rPr>
                <w:del w:id="1192" w:author="Анастасия ." w:date="2023-05-21T13:20:00Z"/>
                <w:rFonts w:eastAsiaTheme="minorHAnsi"/>
                <w:sz w:val="24"/>
              </w:rPr>
            </w:pPr>
            <w:del w:id="1193" w:author="Анастасия ." w:date="2023-05-21T13:20:00Z">
              <w:r w:rsidRPr="004D79CB" w:rsidDel="00F6631B">
                <w:rPr>
                  <w:rFonts w:eastAsiaTheme="minorHAnsi"/>
                  <w:sz w:val="24"/>
                </w:rPr>
                <w:delText>Универсальная совместимость с принтерами.</w:delText>
              </w:r>
            </w:del>
          </w:p>
          <w:p w:rsidR="008574AB" w:rsidRPr="004D79CB" w:rsidDel="00F6631B" w:rsidRDefault="008574AB" w:rsidP="008574AB">
            <w:pPr>
              <w:ind w:firstLine="0"/>
              <w:rPr>
                <w:del w:id="1194" w:author="Анастасия ." w:date="2023-05-21T13:20:00Z"/>
                <w:rFonts w:eastAsiaTheme="minorHAnsi"/>
                <w:sz w:val="24"/>
              </w:rPr>
            </w:pPr>
            <w:del w:id="1195" w:author="Анастасия ." w:date="2023-05-21T13:20:00Z">
              <w:r w:rsidRPr="004D79CB" w:rsidDel="00F6631B">
                <w:rPr>
                  <w:rFonts w:eastAsiaTheme="minorHAnsi"/>
                  <w:sz w:val="24"/>
                  <w:lang w:eastAsia="en-US"/>
                </w:rPr>
                <w:delText>Есть бесплатная пробная версия на 30 дней.</w:delText>
              </w:r>
            </w:del>
          </w:p>
        </w:tc>
        <w:tc>
          <w:tcPr>
            <w:tcW w:w="4536" w:type="dxa"/>
            <w:vAlign w:val="center"/>
          </w:tcPr>
          <w:p w:rsidR="008574AB" w:rsidRPr="004D79CB" w:rsidDel="00F6631B" w:rsidRDefault="008574AB" w:rsidP="008574AB">
            <w:pPr>
              <w:keepNext/>
              <w:keepLines/>
              <w:ind w:firstLine="0"/>
              <w:outlineLvl w:val="0"/>
              <w:rPr>
                <w:del w:id="1196" w:author="Анастасия ." w:date="2023-05-21T13:20:00Z"/>
                <w:rFonts w:eastAsia="Times New Roman" w:cs="Times New Roman"/>
                <w:sz w:val="24"/>
                <w:szCs w:val="24"/>
              </w:rPr>
            </w:pPr>
            <w:bookmarkStart w:id="1197" w:name="_Toc129721943"/>
            <w:bookmarkStart w:id="1198" w:name="_Toc129856365"/>
            <w:bookmarkStart w:id="1199" w:name="_Toc130060007"/>
            <w:del w:id="1200" w:author="Анастасия ." w:date="2023-05-21T13:20:00Z">
              <w:r w:rsidRPr="004D79CB" w:rsidDel="00F6631B">
                <w:rPr>
                  <w:rFonts w:eastAsia="Times New Roman" w:cs="Times New Roman"/>
                  <w:sz w:val="24"/>
                  <w:szCs w:val="24"/>
                </w:rPr>
                <w:delText>EzCAD 2 для лазерного гравера</w:delText>
              </w:r>
              <w:bookmarkEnd w:id="1197"/>
              <w:bookmarkEnd w:id="1198"/>
              <w:bookmarkEnd w:id="1199"/>
            </w:del>
          </w:p>
          <w:p w:rsidR="008574AB" w:rsidRPr="004D79CB" w:rsidDel="00F6631B" w:rsidRDefault="008574AB" w:rsidP="00465E1C">
            <w:pPr>
              <w:numPr>
                <w:ilvl w:val="0"/>
                <w:numId w:val="5"/>
              </w:numPr>
              <w:tabs>
                <w:tab w:val="left" w:pos="317"/>
              </w:tabs>
              <w:ind w:left="0" w:firstLine="0"/>
              <w:contextualSpacing/>
              <w:rPr>
                <w:del w:id="1201" w:author="Анастасия ." w:date="2023-05-21T13:20:00Z"/>
                <w:rFonts w:eastAsia="Times New Roman" w:cs="Times New Roman"/>
                <w:sz w:val="24"/>
                <w:szCs w:val="24"/>
              </w:rPr>
            </w:pPr>
            <w:del w:id="1202" w:author="Анастасия ." w:date="2023-05-21T13:20:00Z">
              <w:r w:rsidRPr="004D79CB" w:rsidDel="00F6631B">
                <w:rPr>
                  <w:rFonts w:eastAsia="Times New Roman" w:cs="Times New Roman"/>
                  <w:sz w:val="24"/>
                  <w:szCs w:val="24"/>
                </w:rPr>
                <w:delText>встроенный графический редактор;</w:delText>
              </w:r>
            </w:del>
          </w:p>
          <w:p w:rsidR="008574AB" w:rsidRPr="004D79CB" w:rsidDel="00F6631B" w:rsidRDefault="008574AB" w:rsidP="00465E1C">
            <w:pPr>
              <w:numPr>
                <w:ilvl w:val="0"/>
                <w:numId w:val="5"/>
              </w:numPr>
              <w:tabs>
                <w:tab w:val="left" w:pos="317"/>
              </w:tabs>
              <w:ind w:left="0" w:firstLine="0"/>
              <w:contextualSpacing/>
              <w:rPr>
                <w:del w:id="1203" w:author="Анастасия ." w:date="2023-05-21T13:20:00Z"/>
                <w:rFonts w:eastAsia="Times New Roman" w:cs="Times New Roman"/>
                <w:sz w:val="24"/>
                <w:szCs w:val="24"/>
              </w:rPr>
            </w:pPr>
            <w:del w:id="1204" w:author="Анастасия ." w:date="2023-05-21T13:20:00Z">
              <w:r w:rsidRPr="004D79CB" w:rsidDel="00F6631B">
                <w:rPr>
                  <w:rFonts w:eastAsia="Times New Roman" w:cs="Times New Roman"/>
                  <w:sz w:val="24"/>
                  <w:szCs w:val="24"/>
                </w:rPr>
                <w:delText xml:space="preserve">поддержка растровых файлов: bmp, jpg, gif, tga, png, tiff и тд; </w:delText>
              </w:r>
            </w:del>
          </w:p>
          <w:p w:rsidR="008574AB" w:rsidRPr="004D79CB" w:rsidDel="00F6631B" w:rsidRDefault="008574AB" w:rsidP="00465E1C">
            <w:pPr>
              <w:numPr>
                <w:ilvl w:val="0"/>
                <w:numId w:val="5"/>
              </w:numPr>
              <w:tabs>
                <w:tab w:val="left" w:pos="317"/>
              </w:tabs>
              <w:ind w:left="0" w:firstLine="0"/>
              <w:contextualSpacing/>
              <w:rPr>
                <w:del w:id="1205" w:author="Анастасия ." w:date="2023-05-21T13:20:00Z"/>
                <w:rFonts w:eastAsia="Times New Roman" w:cs="Times New Roman"/>
                <w:sz w:val="24"/>
                <w:szCs w:val="24"/>
              </w:rPr>
            </w:pPr>
            <w:del w:id="1206" w:author="Анастасия ." w:date="2023-05-21T13:20:00Z">
              <w:r w:rsidRPr="004D79CB" w:rsidDel="00F6631B">
                <w:rPr>
                  <w:rFonts w:eastAsia="Times New Roman" w:cs="Times New Roman"/>
                  <w:sz w:val="24"/>
                  <w:szCs w:val="24"/>
                </w:rPr>
                <w:delText xml:space="preserve">поддержка векторной графики: ai, dxf, dst, plt и тд; </w:delText>
              </w:r>
            </w:del>
          </w:p>
          <w:p w:rsidR="008574AB" w:rsidRPr="004D79CB" w:rsidDel="00F6631B" w:rsidRDefault="008574AB" w:rsidP="00465E1C">
            <w:pPr>
              <w:numPr>
                <w:ilvl w:val="0"/>
                <w:numId w:val="5"/>
              </w:numPr>
              <w:tabs>
                <w:tab w:val="left" w:pos="317"/>
              </w:tabs>
              <w:ind w:left="0" w:firstLine="0"/>
              <w:contextualSpacing/>
              <w:rPr>
                <w:del w:id="1207" w:author="Анастасия ." w:date="2023-05-21T13:20:00Z"/>
                <w:rFonts w:eastAsia="Times New Roman" w:cs="Times New Roman"/>
                <w:sz w:val="24"/>
                <w:szCs w:val="24"/>
              </w:rPr>
            </w:pPr>
            <w:del w:id="1208" w:author="Анастасия ." w:date="2023-05-21T13:20:00Z">
              <w:r w:rsidRPr="004D79CB" w:rsidDel="00F6631B">
                <w:rPr>
                  <w:rFonts w:eastAsia="Times New Roman" w:cs="Times New Roman"/>
                  <w:sz w:val="24"/>
                  <w:szCs w:val="24"/>
                </w:rPr>
                <w:delText xml:space="preserve">обработка растровых изображения (оттенки серого, преобразование черное/белое); </w:delText>
              </w:r>
            </w:del>
          </w:p>
          <w:p w:rsidR="008574AB" w:rsidRPr="004D79CB" w:rsidDel="00F6631B" w:rsidRDefault="008574AB" w:rsidP="00465E1C">
            <w:pPr>
              <w:numPr>
                <w:ilvl w:val="0"/>
                <w:numId w:val="5"/>
              </w:numPr>
              <w:tabs>
                <w:tab w:val="left" w:pos="317"/>
              </w:tabs>
              <w:ind w:left="0" w:firstLine="0"/>
              <w:contextualSpacing/>
              <w:rPr>
                <w:del w:id="1209" w:author="Анастасия ." w:date="2023-05-21T13:20:00Z"/>
                <w:rFonts w:eastAsia="Times New Roman" w:cs="Times New Roman"/>
                <w:sz w:val="24"/>
                <w:szCs w:val="24"/>
              </w:rPr>
            </w:pPr>
            <w:del w:id="1210" w:author="Анастасия ." w:date="2023-05-21T13:20:00Z">
              <w:r w:rsidRPr="004D79CB" w:rsidDel="00F6631B">
                <w:rPr>
                  <w:rFonts w:eastAsia="Times New Roman" w:cs="Times New Roman"/>
                  <w:sz w:val="24"/>
                  <w:szCs w:val="24"/>
                </w:rPr>
                <w:delText>поддерживаются шрифты, такие как: TrueType, SHX, JSF (шрифт одинарной̆ линии), DMF (шрифт точечной̆ матрицы), одномерный̆ штрих код, двумерный̆ штрих код, QR код;</w:delText>
              </w:r>
            </w:del>
          </w:p>
          <w:p w:rsidR="008574AB" w:rsidRPr="004D79CB" w:rsidDel="00F6631B" w:rsidRDefault="008574AB" w:rsidP="00465E1C">
            <w:pPr>
              <w:numPr>
                <w:ilvl w:val="0"/>
                <w:numId w:val="5"/>
              </w:numPr>
              <w:tabs>
                <w:tab w:val="left" w:pos="317"/>
              </w:tabs>
              <w:ind w:left="0" w:firstLine="0"/>
              <w:contextualSpacing/>
              <w:rPr>
                <w:del w:id="1211" w:author="Анастасия ." w:date="2023-05-21T13:20:00Z"/>
                <w:rFonts w:eastAsia="Times New Roman" w:cs="Times New Roman"/>
                <w:sz w:val="24"/>
                <w:szCs w:val="24"/>
              </w:rPr>
            </w:pPr>
            <w:del w:id="1212" w:author="Анастасия ." w:date="2023-05-21T13:20:00Z">
              <w:r w:rsidRPr="004D79CB" w:rsidDel="00F6631B">
                <w:rPr>
                  <w:rFonts w:eastAsia="Times New Roman" w:cs="Times New Roman"/>
                  <w:sz w:val="24"/>
                  <w:szCs w:val="24"/>
                </w:rPr>
                <w:delText>инструменты по автоматическому изменению текста: меняется текст в реальном времени в процессе обработки. Поддерживаются таблицы Excel;</w:delText>
              </w:r>
            </w:del>
          </w:p>
          <w:p w:rsidR="008574AB" w:rsidRPr="004D79CB" w:rsidDel="00F6631B" w:rsidRDefault="008574AB" w:rsidP="00465E1C">
            <w:pPr>
              <w:numPr>
                <w:ilvl w:val="0"/>
                <w:numId w:val="5"/>
              </w:numPr>
              <w:tabs>
                <w:tab w:val="left" w:pos="317"/>
              </w:tabs>
              <w:ind w:left="0" w:firstLine="0"/>
              <w:contextualSpacing/>
              <w:rPr>
                <w:del w:id="1213" w:author="Анастасия ." w:date="2023-05-21T13:20:00Z"/>
                <w:rFonts w:eastAsia="Times New Roman" w:cs="Times New Roman"/>
                <w:sz w:val="24"/>
                <w:szCs w:val="24"/>
              </w:rPr>
            </w:pPr>
            <w:del w:id="1214" w:author="Анастасия ." w:date="2023-05-21T13:20:00Z">
              <w:r w:rsidRPr="004D79CB" w:rsidDel="00F6631B">
                <w:rPr>
                  <w:rFonts w:eastAsia="Times New Roman" w:cs="Times New Roman"/>
                  <w:sz w:val="24"/>
                  <w:szCs w:val="24"/>
                </w:rPr>
                <w:delText xml:space="preserve">считывает текстовые данные через последовательный̆ порт; </w:delText>
              </w:r>
            </w:del>
          </w:p>
          <w:p w:rsidR="008574AB" w:rsidRPr="004D79CB" w:rsidDel="00F6631B" w:rsidRDefault="008574AB" w:rsidP="00465E1C">
            <w:pPr>
              <w:numPr>
                <w:ilvl w:val="0"/>
                <w:numId w:val="5"/>
              </w:numPr>
              <w:tabs>
                <w:tab w:val="left" w:pos="317"/>
              </w:tabs>
              <w:ind w:left="0" w:firstLine="0"/>
              <w:contextualSpacing/>
              <w:rPr>
                <w:del w:id="1215" w:author="Анастасия ." w:date="2023-05-21T13:20:00Z"/>
                <w:rFonts w:eastAsia="Times New Roman" w:cs="Times New Roman"/>
                <w:sz w:val="24"/>
                <w:szCs w:val="24"/>
              </w:rPr>
            </w:pPr>
            <w:del w:id="1216" w:author="Анастасия ." w:date="2023-05-21T13:20:00Z">
              <w:r w:rsidRPr="004D79CB" w:rsidDel="00F6631B">
                <w:rPr>
                  <w:rFonts w:eastAsia="Times New Roman" w:cs="Times New Roman"/>
                  <w:sz w:val="24"/>
                  <w:szCs w:val="24"/>
                </w:rPr>
                <w:delText xml:space="preserve">считывает текстовые данные через сетевое подключение (LAN); </w:delText>
              </w:r>
            </w:del>
          </w:p>
          <w:p w:rsidR="008574AB" w:rsidRPr="004D79CB" w:rsidDel="00F6631B" w:rsidRDefault="008574AB" w:rsidP="00465E1C">
            <w:pPr>
              <w:numPr>
                <w:ilvl w:val="0"/>
                <w:numId w:val="5"/>
              </w:numPr>
              <w:tabs>
                <w:tab w:val="left" w:pos="317"/>
              </w:tabs>
              <w:ind w:left="0" w:firstLine="0"/>
              <w:contextualSpacing/>
              <w:rPr>
                <w:del w:id="1217" w:author="Анастасия ." w:date="2023-05-21T13:20:00Z"/>
                <w:rFonts w:eastAsia="Times New Roman" w:cs="Times New Roman"/>
                <w:sz w:val="24"/>
                <w:szCs w:val="24"/>
              </w:rPr>
            </w:pPr>
            <w:del w:id="1218" w:author="Анастасия ." w:date="2023-05-21T13:20:00Z">
              <w:r w:rsidRPr="004D79CB" w:rsidDel="00F6631B">
                <w:rPr>
                  <w:rFonts w:eastAsia="Times New Roman" w:cs="Times New Roman"/>
                  <w:sz w:val="24"/>
                  <w:szCs w:val="24"/>
                </w:rPr>
                <w:delText>мощные возможности маркировки, например, поддерживается круглая гравировка.</w:delText>
              </w:r>
            </w:del>
          </w:p>
          <w:p w:rsidR="008574AB" w:rsidRPr="004D79CB" w:rsidDel="00F6631B" w:rsidRDefault="008574AB" w:rsidP="008574AB">
            <w:pPr>
              <w:tabs>
                <w:tab w:val="left" w:pos="317"/>
              </w:tabs>
              <w:ind w:firstLine="0"/>
              <w:contextualSpacing/>
              <w:rPr>
                <w:del w:id="1219" w:author="Анастасия ." w:date="2023-05-21T13:20:00Z"/>
                <w:rFonts w:eastAsia="Times New Roman" w:cs="Times New Roman"/>
                <w:sz w:val="24"/>
                <w:szCs w:val="24"/>
              </w:rPr>
            </w:pPr>
          </w:p>
          <w:p w:rsidR="008574AB" w:rsidRPr="004D79CB" w:rsidDel="00F6631B" w:rsidRDefault="008574AB" w:rsidP="008574AB">
            <w:pPr>
              <w:tabs>
                <w:tab w:val="left" w:pos="317"/>
              </w:tabs>
              <w:ind w:firstLine="0"/>
              <w:contextualSpacing/>
              <w:rPr>
                <w:del w:id="1220" w:author="Анастасия ." w:date="2023-05-21T13:20:00Z"/>
                <w:rFonts w:eastAsia="Times New Roman" w:cs="Times New Roman"/>
                <w:sz w:val="24"/>
                <w:szCs w:val="24"/>
              </w:rPr>
            </w:pPr>
            <w:del w:id="1221" w:author="Анастасия ." w:date="2023-05-21T13:20:00Z">
              <w:r w:rsidRPr="004D79CB" w:rsidDel="00F6631B">
                <w:rPr>
                  <w:rFonts w:eastAsia="Times New Roman" w:cs="Times New Roman"/>
                  <w:sz w:val="24"/>
                  <w:szCs w:val="24"/>
                </w:rPr>
                <w:delText>Есть совместимость с ч</w:delText>
              </w:r>
              <w:r w:rsidRPr="004D79CB" w:rsidDel="00F6631B">
                <w:rPr>
                  <w:rFonts w:eastAsiaTheme="minorHAnsi"/>
                  <w:sz w:val="24"/>
                  <w:szCs w:val="24"/>
                  <w:lang w:eastAsia="en-US"/>
                </w:rPr>
                <w:delText>еквейер (динамические весы), PLC/автомат, аппликатором этикеток.</w:delText>
              </w:r>
            </w:del>
          </w:p>
        </w:tc>
        <w:tc>
          <w:tcPr>
            <w:tcW w:w="3827" w:type="dxa"/>
            <w:vAlign w:val="center"/>
          </w:tcPr>
          <w:p w:rsidR="008574AB" w:rsidRPr="004D79CB" w:rsidDel="00F6631B" w:rsidRDefault="008574AB" w:rsidP="008574AB">
            <w:pPr>
              <w:ind w:firstLine="0"/>
              <w:jc w:val="left"/>
              <w:rPr>
                <w:del w:id="1222" w:author="Анастасия ." w:date="2023-05-21T13:20:00Z"/>
                <w:rFonts w:eastAsia="Times New Roman" w:cs="Times New Roman"/>
                <w:sz w:val="24"/>
                <w:szCs w:val="24"/>
              </w:rPr>
            </w:pPr>
            <w:del w:id="1223" w:author="Анастасия ." w:date="2023-05-21T13:20:00Z">
              <w:r w:rsidRPr="004D79CB" w:rsidDel="00F6631B">
                <w:rPr>
                  <w:rFonts w:eastAsia="Times New Roman" w:cs="Times New Roman"/>
                  <w:sz w:val="24"/>
                  <w:szCs w:val="24"/>
                </w:rPr>
                <w:delText>Предназначен для нанесения в ручном или</w:delText>
              </w:r>
            </w:del>
          </w:p>
          <w:p w:rsidR="008574AB" w:rsidRPr="004D79CB" w:rsidDel="00F6631B" w:rsidRDefault="008574AB" w:rsidP="008574AB">
            <w:pPr>
              <w:ind w:firstLine="0"/>
              <w:jc w:val="left"/>
              <w:rPr>
                <w:del w:id="1224" w:author="Анастасия ." w:date="2023-05-21T13:20:00Z"/>
                <w:rFonts w:eastAsia="Times New Roman" w:cs="Times New Roman"/>
                <w:sz w:val="24"/>
                <w:szCs w:val="24"/>
              </w:rPr>
            </w:pPr>
            <w:del w:id="1225" w:author="Анастасия ." w:date="2023-05-21T13:20:00Z">
              <w:r w:rsidRPr="004D79CB" w:rsidDel="00F6631B">
                <w:rPr>
                  <w:rFonts w:eastAsia="Times New Roman" w:cs="Times New Roman"/>
                  <w:sz w:val="24"/>
                  <w:szCs w:val="24"/>
                </w:rPr>
                <w:delText>автоматическом режиме (используя датчик), через внешний накопитель загружаются текстовые и графические файлы, создавать и редактировать 2</w:delText>
              </w:r>
              <w:r w:rsidRPr="004D79CB" w:rsidDel="00F6631B">
                <w:rPr>
                  <w:rFonts w:eastAsia="Times New Roman" w:cs="Times New Roman"/>
                  <w:sz w:val="24"/>
                  <w:szCs w:val="24"/>
                  <w:lang w:val="en-US"/>
                </w:rPr>
                <w:delText>D</w:delText>
              </w:r>
              <w:r w:rsidRPr="004D79CB" w:rsidDel="00F6631B">
                <w:rPr>
                  <w:rFonts w:eastAsia="Times New Roman" w:cs="Times New Roman"/>
                  <w:sz w:val="24"/>
                  <w:szCs w:val="24"/>
                </w:rPr>
                <w:delText>-коды можно с экрана маркиратора.</w:delText>
              </w:r>
            </w:del>
          </w:p>
          <w:p w:rsidR="008574AB" w:rsidRPr="004D79CB" w:rsidDel="00F6631B" w:rsidRDefault="008574AB" w:rsidP="008574AB">
            <w:pPr>
              <w:ind w:firstLine="0"/>
              <w:jc w:val="left"/>
              <w:rPr>
                <w:del w:id="1226" w:author="Анастасия ." w:date="2023-05-21T13:20:00Z"/>
                <w:rFonts w:eastAsiaTheme="minorHAnsi" w:cs="Times New Roman"/>
                <w:sz w:val="24"/>
                <w:szCs w:val="24"/>
                <w:highlight w:val="red"/>
                <w:lang w:eastAsia="en-US"/>
              </w:rPr>
            </w:pPr>
          </w:p>
        </w:tc>
      </w:tr>
    </w:tbl>
    <w:p w:rsidR="008574AB" w:rsidDel="00F6631B" w:rsidRDefault="008574AB" w:rsidP="008574AB">
      <w:pPr>
        <w:ind w:firstLine="0"/>
        <w:rPr>
          <w:del w:id="1227" w:author="Анастасия ." w:date="2023-05-21T13:20:00Z"/>
        </w:rPr>
      </w:pPr>
    </w:p>
    <w:p w:rsidR="008574AB" w:rsidDel="00F6631B" w:rsidRDefault="008574AB" w:rsidP="008574AB">
      <w:pPr>
        <w:spacing w:before="120" w:line="240" w:lineRule="auto"/>
        <w:ind w:firstLine="0"/>
        <w:rPr>
          <w:del w:id="1228" w:author="Анастасия ." w:date="2023-05-21T13:20:00Z"/>
          <w:rFonts w:eastAsiaTheme="minorHAnsi"/>
          <w:i/>
          <w:sz w:val="24"/>
          <w:lang w:eastAsia="en-US"/>
        </w:rPr>
      </w:pPr>
    </w:p>
    <w:p w:rsidR="008574AB" w:rsidRPr="006E4A0C" w:rsidDel="00F6631B" w:rsidRDefault="008574AB" w:rsidP="008574AB">
      <w:pPr>
        <w:spacing w:before="120" w:line="240" w:lineRule="auto"/>
        <w:ind w:firstLine="0"/>
        <w:rPr>
          <w:del w:id="1229" w:author="Анастасия ." w:date="2023-05-21T13:21:00Z"/>
          <w:rFonts w:eastAsiaTheme="minorHAnsi"/>
          <w:sz w:val="24"/>
          <w:lang w:eastAsia="en-US"/>
        </w:rPr>
      </w:pPr>
      <w:del w:id="1230" w:author="Анастасия ." w:date="2023-05-21T13:21:00Z">
        <w:r w:rsidRPr="006E4A0C" w:rsidDel="00F6631B">
          <w:rPr>
            <w:rFonts w:eastAsiaTheme="minorHAnsi"/>
            <w:i/>
            <w:sz w:val="24"/>
            <w:lang w:eastAsia="en-US"/>
          </w:rPr>
          <w:delText>Продолжение</w:delText>
        </w:r>
        <w:r w:rsidRPr="00AE4581" w:rsidDel="00F6631B">
          <w:rPr>
            <w:rFonts w:eastAsiaTheme="minorHAnsi"/>
            <w:i/>
            <w:sz w:val="24"/>
            <w:lang w:eastAsia="en-US"/>
          </w:rPr>
          <w:delText xml:space="preserve"> </w:delText>
        </w:r>
        <w:r w:rsidDel="00F6631B">
          <w:rPr>
            <w:rFonts w:eastAsiaTheme="minorHAnsi"/>
            <w:i/>
            <w:sz w:val="24"/>
            <w:lang w:eastAsia="en-US"/>
          </w:rPr>
          <w:delText>Таблицы</w:delText>
        </w:r>
        <w:r w:rsidRPr="004D79CB" w:rsidDel="00F6631B">
          <w:rPr>
            <w:rFonts w:eastAsiaTheme="minorHAnsi"/>
            <w:i/>
            <w:sz w:val="24"/>
            <w:lang w:eastAsia="en-US"/>
          </w:rPr>
          <w:delText xml:space="preserve"> 1.3 — Сравнение способов маркировки</w:delText>
        </w:r>
      </w:del>
    </w:p>
    <w:tbl>
      <w:tblPr>
        <w:tblStyle w:val="11"/>
        <w:tblW w:w="14850" w:type="dxa"/>
        <w:tblLayout w:type="fixed"/>
        <w:tblLook w:val="04A0" w:firstRow="1" w:lastRow="0" w:firstColumn="1" w:lastColumn="0" w:noHBand="0" w:noVBand="1"/>
      </w:tblPr>
      <w:tblGrid>
        <w:gridCol w:w="1671"/>
        <w:gridCol w:w="3257"/>
        <w:gridCol w:w="2410"/>
        <w:gridCol w:w="2693"/>
        <w:gridCol w:w="4819"/>
      </w:tblGrid>
      <w:tr w:rsidR="008574AB" w:rsidRPr="004D79CB" w:rsidDel="00F6631B" w:rsidTr="008574AB">
        <w:trPr>
          <w:del w:id="1231" w:author="Анастасия ." w:date="2023-05-21T13:21:00Z"/>
        </w:trPr>
        <w:tc>
          <w:tcPr>
            <w:tcW w:w="1671" w:type="dxa"/>
            <w:vAlign w:val="center"/>
          </w:tcPr>
          <w:p w:rsidR="008574AB" w:rsidRPr="004D79CB" w:rsidDel="00F6631B" w:rsidRDefault="008574AB" w:rsidP="008574AB">
            <w:pPr>
              <w:ind w:firstLine="0"/>
              <w:rPr>
                <w:del w:id="1232" w:author="Анастасия ." w:date="2023-05-21T13:21:00Z"/>
                <w:rFonts w:eastAsiaTheme="minorHAnsi" w:cs="Times New Roman"/>
                <w:sz w:val="24"/>
                <w:szCs w:val="24"/>
                <w:lang w:eastAsia="en-US"/>
              </w:rPr>
            </w:pPr>
            <w:del w:id="1233" w:author="Анастасия ." w:date="2023-05-21T13:21:00Z">
              <w:r w:rsidRPr="004D79CB" w:rsidDel="00F6631B">
                <w:rPr>
                  <w:rFonts w:eastAsiaTheme="minorHAnsi" w:cs="Times New Roman"/>
                  <w:sz w:val="24"/>
                  <w:szCs w:val="24"/>
                  <w:lang w:eastAsia="en-US"/>
                </w:rPr>
                <w:delText>Доступность</w:delText>
              </w:r>
            </w:del>
          </w:p>
        </w:tc>
        <w:tc>
          <w:tcPr>
            <w:tcW w:w="3257" w:type="dxa"/>
            <w:vAlign w:val="center"/>
          </w:tcPr>
          <w:p w:rsidR="008574AB" w:rsidRPr="004D79CB" w:rsidDel="00F6631B" w:rsidRDefault="008574AB" w:rsidP="008574AB">
            <w:pPr>
              <w:ind w:firstLine="0"/>
              <w:rPr>
                <w:del w:id="1234" w:author="Анастасия ." w:date="2023-05-21T13:21:00Z"/>
                <w:rFonts w:eastAsiaTheme="minorHAnsi" w:cs="Times New Roman"/>
                <w:sz w:val="24"/>
                <w:szCs w:val="24"/>
                <w:lang w:eastAsia="en-US"/>
              </w:rPr>
            </w:pPr>
            <w:del w:id="1235" w:author="Анастасия ." w:date="2023-05-21T13:21:00Z">
              <w:r w:rsidRPr="004D79CB" w:rsidDel="00F6631B">
                <w:rPr>
                  <w:rFonts w:eastAsiaTheme="minorHAnsi" w:cs="Times New Roman"/>
                  <w:sz w:val="24"/>
                  <w:szCs w:val="24"/>
                  <w:lang w:eastAsia="en-US"/>
                </w:rPr>
                <w:delText>Материалы закупаются в России, принтер тоже.</w:delText>
              </w:r>
            </w:del>
          </w:p>
        </w:tc>
        <w:tc>
          <w:tcPr>
            <w:tcW w:w="2410" w:type="dxa"/>
            <w:vAlign w:val="center"/>
          </w:tcPr>
          <w:p w:rsidR="008574AB" w:rsidRPr="004D79CB" w:rsidDel="00F6631B" w:rsidRDefault="008574AB" w:rsidP="008574AB">
            <w:pPr>
              <w:ind w:firstLine="0"/>
              <w:rPr>
                <w:del w:id="1236" w:author="Анастасия ." w:date="2023-05-21T13:21:00Z"/>
                <w:rFonts w:eastAsiaTheme="minorHAnsi" w:cs="Times New Roman"/>
                <w:sz w:val="24"/>
                <w:szCs w:val="24"/>
                <w:lang w:eastAsia="en-US"/>
              </w:rPr>
            </w:pPr>
            <w:del w:id="1237" w:author="Анастасия ." w:date="2023-05-21T13:21:00Z">
              <w:r w:rsidRPr="004D79CB" w:rsidDel="00F6631B">
                <w:rPr>
                  <w:rFonts w:eastAsiaTheme="minorHAnsi" w:cs="Times New Roman"/>
                  <w:sz w:val="24"/>
                  <w:szCs w:val="24"/>
                  <w:lang w:eastAsia="en-US"/>
                </w:rPr>
                <w:delText>Можно приобрести в России, расходные материалы требуются раз в 3 года.</w:delText>
              </w:r>
            </w:del>
          </w:p>
        </w:tc>
        <w:tc>
          <w:tcPr>
            <w:tcW w:w="2693" w:type="dxa"/>
            <w:vAlign w:val="center"/>
          </w:tcPr>
          <w:p w:rsidR="008574AB" w:rsidRPr="004D79CB" w:rsidDel="00F6631B" w:rsidRDefault="008574AB" w:rsidP="008574AB">
            <w:pPr>
              <w:ind w:firstLine="0"/>
              <w:rPr>
                <w:del w:id="1238" w:author="Анастасия ." w:date="2023-05-21T13:21:00Z"/>
                <w:rFonts w:eastAsiaTheme="minorHAnsi" w:cs="Times New Roman"/>
                <w:sz w:val="24"/>
                <w:szCs w:val="24"/>
                <w:lang w:eastAsia="en-US"/>
              </w:rPr>
            </w:pPr>
            <w:del w:id="1239" w:author="Анастасия ." w:date="2023-05-21T13:21:00Z">
              <w:r w:rsidRPr="004D79CB" w:rsidDel="00F6631B">
                <w:rPr>
                  <w:rFonts w:eastAsiaTheme="minorHAnsi" w:cs="Times New Roman"/>
                  <w:sz w:val="24"/>
                  <w:szCs w:val="24"/>
                  <w:lang w:eastAsia="en-US"/>
                </w:rPr>
                <w:delText>Можно приобрести в России, расходные материалы требуются раз в 11 лет.</w:delText>
              </w:r>
            </w:del>
          </w:p>
        </w:tc>
        <w:tc>
          <w:tcPr>
            <w:tcW w:w="4819" w:type="dxa"/>
            <w:vAlign w:val="center"/>
          </w:tcPr>
          <w:p w:rsidR="008574AB" w:rsidRPr="004D79CB" w:rsidDel="00F6631B" w:rsidRDefault="008574AB" w:rsidP="008574AB">
            <w:pPr>
              <w:ind w:firstLine="0"/>
              <w:rPr>
                <w:del w:id="1240" w:author="Анастасия ." w:date="2023-05-21T13:21:00Z"/>
                <w:rFonts w:eastAsiaTheme="minorHAnsi" w:cs="Times New Roman"/>
                <w:sz w:val="24"/>
                <w:szCs w:val="24"/>
                <w:lang w:eastAsia="en-US"/>
              </w:rPr>
            </w:pPr>
            <w:del w:id="1241" w:author="Анастасия ." w:date="2023-05-21T13:21:00Z">
              <w:r w:rsidRPr="004D79CB" w:rsidDel="00F6631B">
                <w:rPr>
                  <w:rFonts w:eastAsiaTheme="minorHAnsi" w:cs="Times New Roman"/>
                  <w:sz w:val="24"/>
                  <w:szCs w:val="24"/>
                  <w:lang w:eastAsia="en-US"/>
                </w:rPr>
                <w:delText>Маркиратор и чернила можно приобрести в России.</w:delText>
              </w:r>
            </w:del>
          </w:p>
        </w:tc>
      </w:tr>
      <w:tr w:rsidR="008574AB" w:rsidRPr="004D79CB" w:rsidDel="00F6631B" w:rsidTr="008574AB">
        <w:trPr>
          <w:del w:id="1242" w:author="Анастасия ." w:date="2023-05-21T13:21:00Z"/>
        </w:trPr>
        <w:tc>
          <w:tcPr>
            <w:tcW w:w="1671" w:type="dxa"/>
            <w:vAlign w:val="center"/>
          </w:tcPr>
          <w:p w:rsidR="008574AB" w:rsidRPr="004D79CB" w:rsidDel="00F6631B" w:rsidRDefault="008574AB" w:rsidP="008574AB">
            <w:pPr>
              <w:ind w:firstLine="0"/>
              <w:rPr>
                <w:del w:id="1243" w:author="Анастасия ." w:date="2023-05-21T13:21:00Z"/>
                <w:rFonts w:eastAsiaTheme="minorHAnsi" w:cs="Times New Roman"/>
                <w:sz w:val="24"/>
                <w:szCs w:val="24"/>
                <w:lang w:eastAsia="en-US"/>
              </w:rPr>
            </w:pPr>
            <w:del w:id="1244" w:author="Анастасия ." w:date="2023-05-21T13:21:00Z">
              <w:r w:rsidRPr="004D79CB" w:rsidDel="00F6631B">
                <w:rPr>
                  <w:rFonts w:eastAsiaTheme="minorHAnsi" w:cs="Times New Roman"/>
                  <w:sz w:val="24"/>
                  <w:szCs w:val="24"/>
                  <w:lang w:eastAsia="en-US"/>
                </w:rPr>
                <w:delText>Стойкость маркировки</w:delText>
              </w:r>
            </w:del>
          </w:p>
        </w:tc>
        <w:tc>
          <w:tcPr>
            <w:tcW w:w="3257" w:type="dxa"/>
            <w:vAlign w:val="center"/>
          </w:tcPr>
          <w:p w:rsidR="008574AB" w:rsidRPr="004D79CB" w:rsidDel="00F6631B" w:rsidRDefault="008574AB" w:rsidP="008574AB">
            <w:pPr>
              <w:ind w:firstLine="0"/>
              <w:rPr>
                <w:del w:id="1245" w:author="Анастасия ." w:date="2023-05-21T13:21:00Z"/>
                <w:rFonts w:eastAsiaTheme="minorHAnsi" w:cs="Times New Roman"/>
                <w:color w:val="FF0000"/>
                <w:sz w:val="24"/>
                <w:szCs w:val="24"/>
                <w:lang w:eastAsia="en-US"/>
              </w:rPr>
            </w:pPr>
            <w:del w:id="1246" w:author="Анастасия ." w:date="2023-05-21T13:21:00Z">
              <w:r w:rsidRPr="004D79CB" w:rsidDel="00F6631B">
                <w:rPr>
                  <w:rFonts w:eastAsiaTheme="minorHAnsi"/>
                  <w:sz w:val="24"/>
                  <w:lang w:eastAsia="en-US"/>
                </w:rPr>
                <w:delText xml:space="preserve">Изображение не выгорает на солнце, имеет высокую степень контрастности и хорошую читаемость даже при использовании очень мелких шрифтов,  переносит повышенную влажность, перепады температур и может годами храниться без ухудшения внешнего вида. Дополнительная устойчивость зависит от материала самой этикетки. </w:delText>
              </w:r>
            </w:del>
          </w:p>
        </w:tc>
        <w:tc>
          <w:tcPr>
            <w:tcW w:w="5103" w:type="dxa"/>
            <w:gridSpan w:val="2"/>
            <w:vAlign w:val="center"/>
          </w:tcPr>
          <w:p w:rsidR="008574AB" w:rsidRPr="004D79CB" w:rsidDel="00F6631B" w:rsidRDefault="008574AB" w:rsidP="008574AB">
            <w:pPr>
              <w:ind w:firstLine="0"/>
              <w:rPr>
                <w:del w:id="1247" w:author="Анастасия ." w:date="2023-05-21T13:21:00Z"/>
                <w:rFonts w:eastAsiaTheme="minorHAnsi" w:cs="Times New Roman"/>
                <w:sz w:val="24"/>
                <w:szCs w:val="24"/>
                <w:lang w:eastAsia="en-US"/>
              </w:rPr>
            </w:pPr>
            <w:del w:id="1248" w:author="Анастасия ." w:date="2023-05-21T13:21:00Z">
              <w:r w:rsidRPr="004D79CB" w:rsidDel="00F6631B">
                <w:rPr>
                  <w:rFonts w:eastAsiaTheme="minorHAnsi" w:cs="Times New Roman"/>
                  <w:sz w:val="24"/>
                  <w:szCs w:val="24"/>
                  <w:lang w:eastAsia="en-US"/>
                </w:rPr>
                <w:delText>Неотделима на всем протяжении жизненного цикла изделия.</w:delText>
              </w:r>
            </w:del>
          </w:p>
          <w:p w:rsidR="008574AB" w:rsidRPr="004D79CB" w:rsidDel="00F6631B" w:rsidRDefault="008574AB" w:rsidP="008574AB">
            <w:pPr>
              <w:ind w:firstLine="0"/>
              <w:rPr>
                <w:del w:id="1249" w:author="Анастасия ." w:date="2023-05-21T13:21:00Z"/>
                <w:rFonts w:eastAsiaTheme="minorHAnsi" w:cs="Times New Roman"/>
                <w:sz w:val="24"/>
                <w:szCs w:val="24"/>
                <w:lang w:eastAsia="en-US"/>
              </w:rPr>
            </w:pPr>
            <w:del w:id="1250" w:author="Анастасия ." w:date="2023-05-21T13:21:00Z">
              <w:r w:rsidRPr="004D79CB" w:rsidDel="00F6631B">
                <w:rPr>
                  <w:rFonts w:eastAsiaTheme="minorHAnsi" w:cs="Times New Roman"/>
                  <w:sz w:val="24"/>
                  <w:szCs w:val="24"/>
                  <w:lang w:eastAsia="en-US"/>
                </w:rPr>
                <w:delText>Маркировка, нанесенная с помощью такого оборудования, отличается четкостью, высоким качеством.</w:delText>
              </w:r>
            </w:del>
          </w:p>
          <w:p w:rsidR="008574AB" w:rsidRPr="004D79CB" w:rsidDel="00F6631B" w:rsidRDefault="008574AB" w:rsidP="008574AB">
            <w:pPr>
              <w:ind w:firstLine="0"/>
              <w:rPr>
                <w:del w:id="1251" w:author="Анастасия ." w:date="2023-05-21T13:21:00Z"/>
                <w:rFonts w:eastAsiaTheme="minorHAnsi" w:cs="Times New Roman"/>
                <w:sz w:val="24"/>
                <w:szCs w:val="24"/>
                <w:lang w:eastAsia="en-US"/>
              </w:rPr>
            </w:pPr>
            <w:del w:id="1252" w:author="Анастасия ." w:date="2023-05-21T13:21:00Z">
              <w:r w:rsidRPr="004D79CB" w:rsidDel="00F6631B">
                <w:rPr>
                  <w:rFonts w:eastAsiaTheme="minorHAnsi" w:cs="Times New Roman"/>
                  <w:sz w:val="24"/>
                  <w:szCs w:val="24"/>
                  <w:lang w:eastAsia="en-US"/>
                </w:rPr>
                <w:delText>Маркиратор позволяет получить нестираемую маркировку, устойчивую к воздействию воды, влаги, трению.</w:delText>
              </w:r>
            </w:del>
          </w:p>
        </w:tc>
        <w:tc>
          <w:tcPr>
            <w:tcW w:w="4819" w:type="dxa"/>
            <w:vAlign w:val="center"/>
          </w:tcPr>
          <w:p w:rsidR="008574AB" w:rsidRPr="004D79CB" w:rsidDel="00F6631B" w:rsidRDefault="008574AB" w:rsidP="008574AB">
            <w:pPr>
              <w:ind w:firstLine="0"/>
              <w:rPr>
                <w:del w:id="1253" w:author="Анастасия ." w:date="2023-05-21T13:21:00Z"/>
                <w:rFonts w:eastAsiaTheme="minorHAnsi" w:cs="Times New Roman"/>
                <w:sz w:val="24"/>
                <w:szCs w:val="24"/>
                <w:lang w:eastAsia="en-US"/>
              </w:rPr>
            </w:pPr>
            <w:del w:id="1254" w:author="Анастасия ." w:date="2023-05-21T13:21:00Z">
              <w:r w:rsidRPr="004D79CB" w:rsidDel="00F6631B">
                <w:rPr>
                  <w:rFonts w:eastAsiaTheme="minorHAnsi" w:cs="Times New Roman"/>
                  <w:sz w:val="24"/>
                  <w:szCs w:val="24"/>
                  <w:lang w:eastAsia="en-US"/>
                </w:rPr>
                <w:delText>Риск размытия кода. Можно стереть и подделать. Более устойчивая, чем термотрансферная печать.</w:delText>
              </w:r>
            </w:del>
          </w:p>
        </w:tc>
      </w:tr>
      <w:tr w:rsidR="008574AB" w:rsidRPr="004D79CB" w:rsidDel="00F6631B" w:rsidTr="008574AB">
        <w:trPr>
          <w:del w:id="1255" w:author="Анастасия ." w:date="2023-05-21T13:21:00Z"/>
        </w:trPr>
        <w:tc>
          <w:tcPr>
            <w:tcW w:w="1671" w:type="dxa"/>
            <w:vAlign w:val="center"/>
          </w:tcPr>
          <w:p w:rsidR="008574AB" w:rsidRPr="004D79CB" w:rsidDel="00F6631B" w:rsidRDefault="008574AB" w:rsidP="008574AB">
            <w:pPr>
              <w:ind w:firstLine="0"/>
              <w:rPr>
                <w:del w:id="1256" w:author="Анастасия ." w:date="2023-05-21T13:21:00Z"/>
                <w:rFonts w:eastAsiaTheme="minorHAnsi" w:cs="Times New Roman"/>
                <w:sz w:val="24"/>
                <w:szCs w:val="24"/>
                <w:lang w:eastAsia="en-US"/>
              </w:rPr>
            </w:pPr>
            <w:del w:id="1257" w:author="Анастасия ." w:date="2023-05-21T13:21:00Z">
              <w:r w:rsidRPr="004D79CB" w:rsidDel="00F6631B">
                <w:rPr>
                  <w:rFonts w:eastAsiaTheme="minorHAnsi" w:cs="Times New Roman"/>
                  <w:sz w:val="24"/>
                  <w:szCs w:val="24"/>
                  <w:lang w:eastAsia="en-US"/>
                </w:rPr>
                <w:delText>Скорость</w:delText>
              </w:r>
            </w:del>
          </w:p>
        </w:tc>
        <w:tc>
          <w:tcPr>
            <w:tcW w:w="3257" w:type="dxa"/>
            <w:vAlign w:val="center"/>
          </w:tcPr>
          <w:p w:rsidR="008574AB" w:rsidRPr="004D79CB" w:rsidDel="00F6631B" w:rsidRDefault="008574AB" w:rsidP="008574AB">
            <w:pPr>
              <w:ind w:firstLine="0"/>
              <w:rPr>
                <w:del w:id="1258" w:author="Анастасия ." w:date="2023-05-21T13:21:00Z"/>
                <w:rFonts w:eastAsiaTheme="minorHAnsi" w:cs="Times New Roman"/>
                <w:sz w:val="24"/>
                <w:szCs w:val="24"/>
                <w:lang w:eastAsia="en-US"/>
              </w:rPr>
            </w:pPr>
            <w:del w:id="1259" w:author="Анастасия ." w:date="2023-05-21T13:21:00Z">
              <w:r w:rsidRPr="004D79CB" w:rsidDel="00F6631B">
                <w:rPr>
                  <w:rFonts w:eastAsiaTheme="minorHAnsi" w:cs="Times New Roman"/>
                  <w:sz w:val="24"/>
                  <w:szCs w:val="24"/>
                  <w:lang w:eastAsia="en-US"/>
                </w:rPr>
                <w:delText>152</w:delText>
              </w:r>
              <w:r w:rsidRPr="00D01674" w:rsidDel="00F6631B">
                <w:rPr>
                  <w:rFonts w:eastAsiaTheme="minorHAnsi" w:cs="Times New Roman"/>
                  <w:sz w:val="24"/>
                  <w:szCs w:val="24"/>
                  <w:lang w:eastAsia="en-US"/>
                  <w:rPrChange w:id="1260" w:author="Анастасия ." w:date="2023-05-21T16:16:00Z">
                    <w:rPr>
                      <w:rFonts w:eastAsiaTheme="minorHAnsi" w:cs="Times New Roman"/>
                      <w:sz w:val="24"/>
                      <w:szCs w:val="24"/>
                      <w:lang w:val="en-US" w:eastAsia="en-US"/>
                    </w:rPr>
                  </w:rPrChange>
                </w:rPr>
                <w:delText xml:space="preserve"> </w:delText>
              </w:r>
              <w:r w:rsidRPr="004D79CB" w:rsidDel="00F6631B">
                <w:rPr>
                  <w:rFonts w:eastAsiaTheme="minorHAnsi" w:cs="Times New Roman"/>
                  <w:sz w:val="24"/>
                  <w:szCs w:val="24"/>
                  <w:lang w:eastAsia="en-US"/>
                </w:rPr>
                <w:delText>мм</w:delText>
              </w:r>
              <w:r w:rsidRPr="00D01674" w:rsidDel="00F6631B">
                <w:rPr>
                  <w:rFonts w:eastAsiaTheme="minorHAnsi" w:cs="Times New Roman"/>
                  <w:sz w:val="24"/>
                  <w:szCs w:val="24"/>
                  <w:lang w:eastAsia="en-US"/>
                  <w:rPrChange w:id="1261" w:author="Анастасия ." w:date="2023-05-21T16:16:00Z">
                    <w:rPr>
                      <w:rFonts w:eastAsiaTheme="minorHAnsi" w:cs="Times New Roman"/>
                      <w:sz w:val="24"/>
                      <w:szCs w:val="24"/>
                      <w:lang w:val="en-US" w:eastAsia="en-US"/>
                    </w:rPr>
                  </w:rPrChange>
                </w:rPr>
                <w:delText>/</w:delText>
              </w:r>
              <w:r w:rsidRPr="004D79CB" w:rsidDel="00F6631B">
                <w:rPr>
                  <w:rFonts w:eastAsiaTheme="minorHAnsi" w:cs="Times New Roman"/>
                  <w:sz w:val="24"/>
                  <w:szCs w:val="24"/>
                  <w:lang w:eastAsia="en-US"/>
                </w:rPr>
                <w:delText>сек</w:delText>
              </w:r>
            </w:del>
          </w:p>
        </w:tc>
        <w:tc>
          <w:tcPr>
            <w:tcW w:w="2410" w:type="dxa"/>
            <w:vAlign w:val="center"/>
          </w:tcPr>
          <w:p w:rsidR="008574AB" w:rsidRPr="004D79CB" w:rsidDel="00F6631B" w:rsidRDefault="008574AB" w:rsidP="008574AB">
            <w:pPr>
              <w:ind w:firstLine="0"/>
              <w:rPr>
                <w:del w:id="1262" w:author="Анастасия ." w:date="2023-05-21T13:21:00Z"/>
                <w:rFonts w:eastAsiaTheme="minorHAnsi" w:cs="Times New Roman"/>
                <w:sz w:val="24"/>
                <w:szCs w:val="24"/>
                <w:lang w:eastAsia="en-US"/>
              </w:rPr>
            </w:pPr>
            <w:del w:id="1263" w:author="Анастасия ." w:date="2023-05-21T13:21:00Z">
              <w:r w:rsidRPr="004D79CB" w:rsidDel="00F6631B">
                <w:rPr>
                  <w:rFonts w:eastAsiaTheme="minorHAnsi" w:cs="Times New Roman"/>
                  <w:sz w:val="24"/>
                  <w:szCs w:val="24"/>
                  <w:lang w:eastAsia="en-US"/>
                </w:rPr>
                <w:delText>7000</w:delText>
              </w:r>
              <w:r w:rsidRPr="00D01674" w:rsidDel="00F6631B">
                <w:rPr>
                  <w:rFonts w:eastAsiaTheme="minorHAnsi" w:cs="Times New Roman"/>
                  <w:sz w:val="24"/>
                  <w:szCs w:val="24"/>
                  <w:lang w:eastAsia="en-US"/>
                  <w:rPrChange w:id="1264" w:author="Анастасия ." w:date="2023-05-21T16:16:00Z">
                    <w:rPr>
                      <w:rFonts w:eastAsiaTheme="minorHAnsi" w:cs="Times New Roman"/>
                      <w:sz w:val="24"/>
                      <w:szCs w:val="24"/>
                      <w:lang w:val="en-US" w:eastAsia="en-US"/>
                    </w:rPr>
                  </w:rPrChange>
                </w:rPr>
                <w:delText xml:space="preserve"> </w:delText>
              </w:r>
              <w:r w:rsidRPr="004D79CB" w:rsidDel="00F6631B">
                <w:rPr>
                  <w:rFonts w:eastAsiaTheme="minorHAnsi" w:cs="Times New Roman"/>
                  <w:sz w:val="24"/>
                  <w:szCs w:val="24"/>
                  <w:lang w:eastAsia="en-US"/>
                </w:rPr>
                <w:delText>мм</w:delText>
              </w:r>
              <w:r w:rsidRPr="00D01674" w:rsidDel="00F6631B">
                <w:rPr>
                  <w:rFonts w:eastAsiaTheme="minorHAnsi" w:cs="Times New Roman"/>
                  <w:sz w:val="24"/>
                  <w:szCs w:val="24"/>
                  <w:lang w:eastAsia="en-US"/>
                  <w:rPrChange w:id="1265" w:author="Анастасия ." w:date="2023-05-21T16:16:00Z">
                    <w:rPr>
                      <w:rFonts w:eastAsiaTheme="minorHAnsi" w:cs="Times New Roman"/>
                      <w:sz w:val="24"/>
                      <w:szCs w:val="24"/>
                      <w:lang w:val="en-US" w:eastAsia="en-US"/>
                    </w:rPr>
                  </w:rPrChange>
                </w:rPr>
                <w:delText>/</w:delText>
              </w:r>
              <w:r w:rsidRPr="004D79CB" w:rsidDel="00F6631B">
                <w:rPr>
                  <w:rFonts w:eastAsiaTheme="minorHAnsi" w:cs="Times New Roman"/>
                  <w:sz w:val="24"/>
                  <w:szCs w:val="24"/>
                  <w:lang w:eastAsia="en-US"/>
                </w:rPr>
                <w:delText>сек</w:delText>
              </w:r>
            </w:del>
          </w:p>
        </w:tc>
        <w:tc>
          <w:tcPr>
            <w:tcW w:w="2693" w:type="dxa"/>
            <w:vAlign w:val="center"/>
          </w:tcPr>
          <w:p w:rsidR="008574AB" w:rsidRPr="004D79CB" w:rsidDel="00F6631B" w:rsidRDefault="008574AB" w:rsidP="008574AB">
            <w:pPr>
              <w:ind w:firstLine="0"/>
              <w:rPr>
                <w:del w:id="1266" w:author="Анастасия ." w:date="2023-05-21T13:21:00Z"/>
                <w:rFonts w:eastAsiaTheme="minorHAnsi" w:cs="Times New Roman"/>
                <w:sz w:val="24"/>
                <w:szCs w:val="24"/>
                <w:lang w:eastAsia="en-US"/>
              </w:rPr>
            </w:pPr>
            <w:del w:id="1267" w:author="Анастасия ." w:date="2023-05-21T13:21:00Z">
              <w:r w:rsidRPr="004D79CB" w:rsidDel="00F6631B">
                <w:rPr>
                  <w:rFonts w:eastAsiaTheme="minorHAnsi" w:cs="Times New Roman"/>
                  <w:sz w:val="24"/>
                  <w:szCs w:val="24"/>
                  <w:lang w:eastAsia="en-US"/>
                </w:rPr>
                <w:delText>8 000 мм</w:delText>
              </w:r>
              <w:r w:rsidRPr="00D01674" w:rsidDel="00F6631B">
                <w:rPr>
                  <w:rFonts w:eastAsiaTheme="minorHAnsi" w:cs="Times New Roman"/>
                  <w:sz w:val="24"/>
                  <w:szCs w:val="24"/>
                  <w:lang w:eastAsia="en-US"/>
                  <w:rPrChange w:id="1268" w:author="Анастасия ." w:date="2023-05-21T16:16:00Z">
                    <w:rPr>
                      <w:rFonts w:eastAsiaTheme="minorHAnsi" w:cs="Times New Roman"/>
                      <w:sz w:val="24"/>
                      <w:szCs w:val="24"/>
                      <w:lang w:val="en-US" w:eastAsia="en-US"/>
                    </w:rPr>
                  </w:rPrChange>
                </w:rPr>
                <w:delText>/</w:delText>
              </w:r>
              <w:r w:rsidRPr="004D79CB" w:rsidDel="00F6631B">
                <w:rPr>
                  <w:rFonts w:eastAsiaTheme="minorHAnsi" w:cs="Times New Roman"/>
                  <w:sz w:val="24"/>
                  <w:szCs w:val="24"/>
                  <w:lang w:eastAsia="en-US"/>
                </w:rPr>
                <w:delText>сек</w:delText>
              </w:r>
            </w:del>
          </w:p>
        </w:tc>
        <w:tc>
          <w:tcPr>
            <w:tcW w:w="4819" w:type="dxa"/>
            <w:vAlign w:val="center"/>
          </w:tcPr>
          <w:p w:rsidR="008574AB" w:rsidRPr="004D79CB" w:rsidDel="00F6631B" w:rsidRDefault="008574AB" w:rsidP="008574AB">
            <w:pPr>
              <w:ind w:firstLine="0"/>
              <w:rPr>
                <w:del w:id="1269" w:author="Анастасия ." w:date="2023-05-21T13:21:00Z"/>
                <w:rFonts w:eastAsiaTheme="minorHAnsi" w:cs="Times New Roman"/>
                <w:sz w:val="24"/>
                <w:szCs w:val="24"/>
                <w:lang w:eastAsia="en-US"/>
              </w:rPr>
            </w:pPr>
            <w:del w:id="1270" w:author="Анастасия ." w:date="2023-05-21T13:21:00Z">
              <w:r w:rsidRPr="004D79CB" w:rsidDel="00F6631B">
                <w:rPr>
                  <w:rFonts w:eastAsiaTheme="minorHAnsi" w:cs="Times New Roman"/>
                  <w:sz w:val="24"/>
                  <w:szCs w:val="24"/>
                  <w:lang w:eastAsia="en-US"/>
                </w:rPr>
                <w:delText>1000</w:delText>
              </w:r>
              <w:r w:rsidRPr="00D01674" w:rsidDel="00F6631B">
                <w:rPr>
                  <w:rFonts w:eastAsiaTheme="minorHAnsi" w:cs="Times New Roman"/>
                  <w:sz w:val="24"/>
                  <w:szCs w:val="24"/>
                  <w:lang w:eastAsia="en-US"/>
                  <w:rPrChange w:id="1271" w:author="Анастасия ." w:date="2023-05-21T16:16:00Z">
                    <w:rPr>
                      <w:rFonts w:eastAsiaTheme="minorHAnsi" w:cs="Times New Roman"/>
                      <w:sz w:val="24"/>
                      <w:szCs w:val="24"/>
                      <w:lang w:val="en-US" w:eastAsia="en-US"/>
                    </w:rPr>
                  </w:rPrChange>
                </w:rPr>
                <w:delText xml:space="preserve"> </w:delText>
              </w:r>
              <w:r w:rsidRPr="004D79CB" w:rsidDel="00F6631B">
                <w:rPr>
                  <w:rFonts w:eastAsiaTheme="minorHAnsi" w:cs="Times New Roman"/>
                  <w:sz w:val="24"/>
                  <w:szCs w:val="24"/>
                  <w:lang w:eastAsia="en-US"/>
                </w:rPr>
                <w:delText>мм</w:delText>
              </w:r>
              <w:r w:rsidRPr="00D01674" w:rsidDel="00F6631B">
                <w:rPr>
                  <w:rFonts w:eastAsiaTheme="minorHAnsi" w:cs="Times New Roman"/>
                  <w:sz w:val="24"/>
                  <w:szCs w:val="24"/>
                  <w:lang w:eastAsia="en-US"/>
                  <w:rPrChange w:id="1272" w:author="Анастасия ." w:date="2023-05-21T16:16:00Z">
                    <w:rPr>
                      <w:rFonts w:eastAsiaTheme="minorHAnsi" w:cs="Times New Roman"/>
                      <w:sz w:val="24"/>
                      <w:szCs w:val="24"/>
                      <w:lang w:val="en-US" w:eastAsia="en-US"/>
                    </w:rPr>
                  </w:rPrChange>
                </w:rPr>
                <w:delText>/</w:delText>
              </w:r>
              <w:r w:rsidRPr="004D79CB" w:rsidDel="00F6631B">
                <w:rPr>
                  <w:rFonts w:eastAsiaTheme="minorHAnsi" w:cs="Times New Roman"/>
                  <w:sz w:val="24"/>
                  <w:szCs w:val="24"/>
                  <w:lang w:eastAsia="en-US"/>
                </w:rPr>
                <w:delText>сек</w:delText>
              </w:r>
            </w:del>
          </w:p>
        </w:tc>
      </w:tr>
      <w:tr w:rsidR="008574AB" w:rsidRPr="004D79CB" w:rsidDel="00F6631B" w:rsidTr="008574AB">
        <w:trPr>
          <w:del w:id="1273" w:author="Анастасия ." w:date="2023-05-21T13:21:00Z"/>
        </w:trPr>
        <w:tc>
          <w:tcPr>
            <w:tcW w:w="1671" w:type="dxa"/>
            <w:vAlign w:val="center"/>
          </w:tcPr>
          <w:p w:rsidR="008574AB" w:rsidRPr="004D79CB" w:rsidDel="00F6631B" w:rsidRDefault="008574AB" w:rsidP="008574AB">
            <w:pPr>
              <w:ind w:firstLine="0"/>
              <w:rPr>
                <w:del w:id="1274" w:author="Анастасия ." w:date="2023-05-21T13:21:00Z"/>
                <w:rFonts w:eastAsiaTheme="minorHAnsi" w:cs="Times New Roman"/>
                <w:sz w:val="24"/>
                <w:szCs w:val="24"/>
                <w:lang w:eastAsia="en-US"/>
              </w:rPr>
            </w:pPr>
            <w:del w:id="1275" w:author="Анастасия ." w:date="2023-05-21T13:21:00Z">
              <w:r w:rsidRPr="004D79CB" w:rsidDel="00F6631B">
                <w:rPr>
                  <w:rFonts w:eastAsiaTheme="minorHAnsi" w:cs="Times New Roman"/>
                  <w:sz w:val="24"/>
                  <w:szCs w:val="24"/>
                  <w:lang w:eastAsia="en-US"/>
                </w:rPr>
                <w:delText>Преимущества</w:delText>
              </w:r>
            </w:del>
          </w:p>
        </w:tc>
        <w:tc>
          <w:tcPr>
            <w:tcW w:w="3257" w:type="dxa"/>
            <w:vAlign w:val="center"/>
          </w:tcPr>
          <w:p w:rsidR="008574AB" w:rsidRPr="004D79CB" w:rsidDel="00F6631B" w:rsidRDefault="008574AB" w:rsidP="008574AB">
            <w:pPr>
              <w:ind w:firstLine="0"/>
              <w:rPr>
                <w:del w:id="1276" w:author="Анастасия ." w:date="2023-05-21T13:21:00Z"/>
                <w:rFonts w:eastAsiaTheme="minorHAnsi" w:cs="Times New Roman"/>
                <w:sz w:val="24"/>
                <w:szCs w:val="24"/>
                <w:lang w:eastAsia="en-US"/>
              </w:rPr>
            </w:pPr>
            <w:del w:id="1277" w:author="Анастасия ." w:date="2023-05-21T13:21:00Z">
              <w:r w:rsidRPr="004D79CB" w:rsidDel="00F6631B">
                <w:rPr>
                  <w:rFonts w:eastAsiaTheme="minorHAnsi" w:cs="Times New Roman"/>
                  <w:sz w:val="24"/>
                  <w:szCs w:val="24"/>
                  <w:lang w:eastAsia="en-US"/>
                </w:rPr>
                <w:delText>Распространен в шинной промышленность, ориентирован на 2</w:delText>
              </w:r>
              <w:r w:rsidRPr="004D79CB" w:rsidDel="00F6631B">
                <w:rPr>
                  <w:rFonts w:eastAsiaTheme="minorHAnsi" w:cs="Times New Roman"/>
                  <w:sz w:val="24"/>
                  <w:szCs w:val="24"/>
                  <w:lang w:val="en-US" w:eastAsia="en-US"/>
                </w:rPr>
                <w:delText>D</w:delText>
              </w:r>
              <w:r w:rsidRPr="004D79CB" w:rsidDel="00F6631B">
                <w:rPr>
                  <w:rFonts w:eastAsiaTheme="minorHAnsi" w:cs="Times New Roman"/>
                  <w:sz w:val="24"/>
                  <w:szCs w:val="24"/>
                  <w:lang w:eastAsia="en-US"/>
                </w:rPr>
                <w:delText>-коды.</w:delText>
              </w:r>
            </w:del>
          </w:p>
        </w:tc>
        <w:tc>
          <w:tcPr>
            <w:tcW w:w="2410" w:type="dxa"/>
            <w:vAlign w:val="center"/>
          </w:tcPr>
          <w:p w:rsidR="008574AB" w:rsidRPr="004D79CB" w:rsidDel="00F6631B" w:rsidRDefault="008574AB" w:rsidP="008574AB">
            <w:pPr>
              <w:ind w:firstLine="0"/>
              <w:rPr>
                <w:del w:id="1278" w:author="Анастасия ." w:date="2023-05-21T13:21:00Z"/>
                <w:rFonts w:eastAsiaTheme="minorHAnsi" w:cs="Times New Roman"/>
                <w:sz w:val="24"/>
                <w:szCs w:val="24"/>
                <w:lang w:eastAsia="en-US"/>
              </w:rPr>
            </w:pPr>
            <w:del w:id="1279" w:author="Анастасия ." w:date="2023-05-21T13:21:00Z">
              <w:r w:rsidRPr="004D79CB" w:rsidDel="00F6631B">
                <w:rPr>
                  <w:rFonts w:eastAsiaTheme="minorHAnsi" w:cs="Times New Roman"/>
                  <w:sz w:val="24"/>
                  <w:szCs w:val="24"/>
                  <w:lang w:eastAsia="en-US"/>
                </w:rPr>
                <w:delText>Низкая стоимость владения, повышенная стойкость маркировки,</w:delText>
              </w:r>
            </w:del>
          </w:p>
          <w:p w:rsidR="008574AB" w:rsidRPr="004D79CB" w:rsidDel="00F6631B" w:rsidRDefault="008574AB" w:rsidP="008574AB">
            <w:pPr>
              <w:ind w:firstLine="0"/>
              <w:rPr>
                <w:del w:id="1280" w:author="Анастасия ." w:date="2023-05-21T13:21:00Z"/>
                <w:rFonts w:eastAsiaTheme="minorHAnsi" w:cs="Times New Roman"/>
                <w:sz w:val="24"/>
                <w:szCs w:val="24"/>
                <w:lang w:eastAsia="en-US"/>
              </w:rPr>
            </w:pPr>
            <w:del w:id="1281" w:author="Анастасия ." w:date="2023-05-21T13:21:00Z">
              <w:r w:rsidRPr="004D79CB" w:rsidDel="00F6631B">
                <w:rPr>
                  <w:rFonts w:eastAsiaTheme="minorHAnsi" w:cs="Times New Roman"/>
                  <w:sz w:val="24"/>
                  <w:szCs w:val="24"/>
                  <w:lang w:eastAsia="en-US"/>
                </w:rPr>
                <w:delText>удобное взаимодействие с ПО, ориентирован на неметаллы</w:delText>
              </w:r>
            </w:del>
          </w:p>
        </w:tc>
        <w:tc>
          <w:tcPr>
            <w:tcW w:w="2693" w:type="dxa"/>
            <w:vAlign w:val="center"/>
          </w:tcPr>
          <w:p w:rsidR="008574AB" w:rsidRPr="004D79CB" w:rsidDel="00F6631B" w:rsidRDefault="008574AB" w:rsidP="008574AB">
            <w:pPr>
              <w:ind w:firstLine="0"/>
              <w:rPr>
                <w:del w:id="1282" w:author="Анастасия ." w:date="2023-05-21T13:21:00Z"/>
                <w:rFonts w:eastAsiaTheme="minorHAnsi" w:cs="Times New Roman"/>
                <w:sz w:val="24"/>
                <w:szCs w:val="24"/>
                <w:lang w:eastAsia="en-US"/>
              </w:rPr>
            </w:pPr>
            <w:del w:id="1283" w:author="Анастасия ." w:date="2023-05-21T13:21:00Z">
              <w:r w:rsidRPr="004D79CB" w:rsidDel="00F6631B">
                <w:rPr>
                  <w:rFonts w:eastAsiaTheme="minorHAnsi" w:cs="Times New Roman"/>
                  <w:sz w:val="24"/>
                  <w:szCs w:val="24"/>
                  <w:lang w:eastAsia="en-US"/>
                </w:rPr>
                <w:delText>Низкая стоимость владения, повышенная стойкость маркировки,</w:delText>
              </w:r>
            </w:del>
          </w:p>
          <w:p w:rsidR="008574AB" w:rsidRPr="004D79CB" w:rsidDel="00F6631B" w:rsidRDefault="008574AB" w:rsidP="008574AB">
            <w:pPr>
              <w:ind w:firstLine="0"/>
              <w:rPr>
                <w:del w:id="1284" w:author="Анастасия ." w:date="2023-05-21T13:21:00Z"/>
                <w:rFonts w:eastAsiaTheme="minorHAnsi" w:cs="Times New Roman"/>
                <w:sz w:val="24"/>
                <w:szCs w:val="24"/>
                <w:lang w:eastAsia="en-US"/>
              </w:rPr>
            </w:pPr>
            <w:del w:id="1285" w:author="Анастасия ." w:date="2023-05-21T13:21:00Z">
              <w:r w:rsidRPr="004D79CB" w:rsidDel="00F6631B">
                <w:rPr>
                  <w:rFonts w:eastAsiaTheme="minorHAnsi" w:cs="Times New Roman"/>
                  <w:sz w:val="24"/>
                  <w:szCs w:val="24"/>
                  <w:lang w:eastAsia="en-US"/>
                </w:rPr>
                <w:delText xml:space="preserve">удобное взаимодействие с ПО, не требует расходных материалов, есть совместимость с ПЛК, более высокое качество и стабильность лазерного пучка, разрешение итогового изображения будет выше, чем у лазера </w:delText>
              </w:r>
              <w:r w:rsidRPr="004D79CB" w:rsidDel="00F6631B">
                <w:rPr>
                  <w:rFonts w:eastAsiaTheme="minorHAnsi" w:cs="Times New Roman"/>
                  <w:sz w:val="24"/>
                  <w:szCs w:val="24"/>
                  <w:lang w:val="en-US" w:eastAsia="en-US"/>
                </w:rPr>
                <w:delText>CO</w:delText>
              </w:r>
              <w:r w:rsidRPr="004D79CB" w:rsidDel="00F6631B">
                <w:rPr>
                  <w:rFonts w:eastAsiaTheme="minorHAnsi" w:cs="Times New Roman"/>
                  <w:sz w:val="24"/>
                  <w:szCs w:val="24"/>
                  <w:vertAlign w:val="subscript"/>
                  <w:lang w:eastAsia="en-US"/>
                </w:rPr>
                <w:delText>2</w:delText>
              </w:r>
            </w:del>
          </w:p>
        </w:tc>
        <w:tc>
          <w:tcPr>
            <w:tcW w:w="4819" w:type="dxa"/>
            <w:vAlign w:val="center"/>
          </w:tcPr>
          <w:p w:rsidR="008574AB" w:rsidRPr="004D79CB" w:rsidDel="00F6631B" w:rsidRDefault="008574AB" w:rsidP="008574AB">
            <w:pPr>
              <w:ind w:firstLine="0"/>
              <w:rPr>
                <w:del w:id="1286" w:author="Анастасия ." w:date="2023-05-21T13:21:00Z"/>
                <w:rFonts w:eastAsiaTheme="minorHAnsi" w:cs="Times New Roman"/>
                <w:sz w:val="24"/>
                <w:szCs w:val="24"/>
                <w:lang w:eastAsia="en-US"/>
              </w:rPr>
            </w:pPr>
            <w:del w:id="1287" w:author="Анастасия ." w:date="2023-05-21T13:21:00Z">
              <w:r w:rsidRPr="004D79CB" w:rsidDel="00F6631B">
                <w:rPr>
                  <w:rFonts w:eastAsiaTheme="minorHAnsi" w:cs="Times New Roman"/>
                  <w:sz w:val="24"/>
                  <w:szCs w:val="24"/>
                  <w:lang w:eastAsia="en-US"/>
                </w:rPr>
                <w:delText xml:space="preserve"> Компактность, простота использования, отсутствие необходимости сложного обучения сотрудников, не требуется переорганизация рабочего места, быстрое нанесение маркировки, низкая стоимость покупки, можно дублировать в товарную этикетку.</w:delText>
              </w:r>
            </w:del>
          </w:p>
        </w:tc>
      </w:tr>
    </w:tbl>
    <w:p w:rsidR="008574AB" w:rsidRPr="00163B30" w:rsidDel="00C87CAD" w:rsidRDefault="008574AB" w:rsidP="008574AB">
      <w:pPr>
        <w:spacing w:before="120" w:line="240" w:lineRule="auto"/>
        <w:ind w:firstLine="0"/>
        <w:jc w:val="left"/>
        <w:rPr>
          <w:del w:id="1288" w:author="Анастасия ." w:date="2023-05-21T13:24:00Z"/>
          <w:rFonts w:eastAsiaTheme="minorHAnsi"/>
          <w:sz w:val="24"/>
          <w:lang w:eastAsia="en-US"/>
        </w:rPr>
      </w:pPr>
      <w:del w:id="1289" w:author="Анастасия ." w:date="2023-05-21T13:24:00Z">
        <w:r w:rsidDel="00C87CAD">
          <w:rPr>
            <w:rFonts w:eastAsiaTheme="minorHAnsi"/>
            <w:i/>
            <w:sz w:val="24"/>
            <w:lang w:eastAsia="en-US"/>
          </w:rPr>
          <w:delText>Окончание таблицы</w:delText>
        </w:r>
        <w:r w:rsidRPr="004D79CB" w:rsidDel="00C87CAD">
          <w:rPr>
            <w:rFonts w:eastAsiaTheme="minorHAnsi"/>
            <w:i/>
            <w:sz w:val="24"/>
            <w:lang w:eastAsia="en-US"/>
          </w:rPr>
          <w:delText xml:space="preserve"> 1.3 — Сравнение способов маркировки</w:delText>
        </w:r>
      </w:del>
    </w:p>
    <w:tbl>
      <w:tblPr>
        <w:tblStyle w:val="11"/>
        <w:tblW w:w="0" w:type="auto"/>
        <w:tblLayout w:type="fixed"/>
        <w:tblLook w:val="04A0" w:firstRow="1" w:lastRow="0" w:firstColumn="1" w:lastColumn="0" w:noHBand="0" w:noVBand="1"/>
        <w:tblPrChange w:id="1290" w:author="Анастасия ." w:date="2023-05-21T13:23:00Z">
          <w:tblPr>
            <w:tblStyle w:val="11"/>
            <w:tblW w:w="14850" w:type="dxa"/>
            <w:tblLayout w:type="fixed"/>
            <w:tblLook w:val="04A0" w:firstRow="1" w:lastRow="0" w:firstColumn="1" w:lastColumn="0" w:noHBand="0" w:noVBand="1"/>
          </w:tblPr>
        </w:tblPrChange>
      </w:tblPr>
      <w:tblGrid>
        <w:gridCol w:w="1406"/>
        <w:gridCol w:w="2631"/>
        <w:gridCol w:w="2131"/>
        <w:gridCol w:w="2021"/>
        <w:gridCol w:w="1665"/>
        <w:tblGridChange w:id="1291">
          <w:tblGrid>
            <w:gridCol w:w="1671"/>
            <w:gridCol w:w="3257"/>
            <w:gridCol w:w="2410"/>
            <w:gridCol w:w="2693"/>
            <w:gridCol w:w="4819"/>
          </w:tblGrid>
        </w:tblGridChange>
      </w:tblGrid>
      <w:tr w:rsidR="008574AB" w:rsidRPr="004D79CB" w:rsidDel="00C87CAD" w:rsidTr="00D91FCA">
        <w:trPr>
          <w:del w:id="1292" w:author="Анастасия ." w:date="2023-05-21T13:24:00Z"/>
        </w:trPr>
        <w:tc>
          <w:tcPr>
            <w:tcW w:w="1406" w:type="dxa"/>
            <w:vAlign w:val="center"/>
            <w:tcPrChange w:id="1293" w:author="Анастасия ." w:date="2023-05-21T13:23:00Z">
              <w:tcPr>
                <w:tcW w:w="1671" w:type="dxa"/>
                <w:vAlign w:val="center"/>
              </w:tcPr>
            </w:tcPrChange>
          </w:tcPr>
          <w:p w:rsidR="008574AB" w:rsidRPr="004D79CB" w:rsidDel="00C87CAD" w:rsidRDefault="008574AB" w:rsidP="008574AB">
            <w:pPr>
              <w:ind w:firstLine="0"/>
              <w:rPr>
                <w:del w:id="1294" w:author="Анастасия ." w:date="2023-05-21T13:24:00Z"/>
                <w:rFonts w:eastAsiaTheme="minorHAnsi" w:cs="Times New Roman"/>
                <w:sz w:val="24"/>
                <w:szCs w:val="24"/>
                <w:lang w:eastAsia="en-US"/>
              </w:rPr>
            </w:pPr>
            <w:del w:id="1295" w:author="Анастасия ." w:date="2023-05-21T13:24:00Z">
              <w:r w:rsidRPr="004D79CB" w:rsidDel="00C87CAD">
                <w:rPr>
                  <w:rFonts w:eastAsiaTheme="minorHAnsi" w:cs="Times New Roman"/>
                  <w:sz w:val="24"/>
                  <w:szCs w:val="24"/>
                  <w:lang w:eastAsia="en-US"/>
                </w:rPr>
                <w:delText>Недостатки</w:delText>
              </w:r>
            </w:del>
          </w:p>
        </w:tc>
        <w:tc>
          <w:tcPr>
            <w:tcW w:w="2631" w:type="dxa"/>
            <w:vAlign w:val="center"/>
            <w:tcPrChange w:id="1296" w:author="Анастасия ." w:date="2023-05-21T13:23:00Z">
              <w:tcPr>
                <w:tcW w:w="3257" w:type="dxa"/>
                <w:vAlign w:val="center"/>
              </w:tcPr>
            </w:tcPrChange>
          </w:tcPr>
          <w:p w:rsidR="008574AB" w:rsidRPr="004D79CB" w:rsidDel="00C87CAD" w:rsidRDefault="008574AB" w:rsidP="008574AB">
            <w:pPr>
              <w:ind w:firstLine="0"/>
              <w:rPr>
                <w:del w:id="1297" w:author="Анастасия ." w:date="2023-05-21T13:24:00Z"/>
                <w:rFonts w:eastAsiaTheme="minorHAnsi" w:cs="Times New Roman"/>
                <w:sz w:val="24"/>
                <w:szCs w:val="24"/>
                <w:lang w:eastAsia="en-US"/>
              </w:rPr>
            </w:pPr>
            <w:del w:id="1298" w:author="Анастасия ." w:date="2023-05-21T13:24:00Z">
              <w:r w:rsidRPr="004D79CB" w:rsidDel="00C87CAD">
                <w:rPr>
                  <w:rFonts w:eastAsiaTheme="minorHAnsi" w:cs="Times New Roman"/>
                  <w:sz w:val="24"/>
                  <w:szCs w:val="24"/>
                  <w:lang w:eastAsia="en-US"/>
                </w:rPr>
                <w:delText>Медленный процесс,</w:delText>
              </w:r>
            </w:del>
          </w:p>
          <w:p w:rsidR="008574AB" w:rsidRPr="004D79CB" w:rsidDel="00C87CAD" w:rsidRDefault="008574AB" w:rsidP="008574AB">
            <w:pPr>
              <w:ind w:firstLine="0"/>
              <w:rPr>
                <w:del w:id="1299" w:author="Анастасия ." w:date="2023-05-21T13:24:00Z"/>
                <w:rFonts w:eastAsiaTheme="minorHAnsi" w:cs="Times New Roman"/>
                <w:sz w:val="24"/>
                <w:szCs w:val="24"/>
                <w:lang w:eastAsia="en-US"/>
              </w:rPr>
            </w:pPr>
            <w:del w:id="1300" w:author="Анастасия ." w:date="2023-05-21T13:24:00Z">
              <w:r w:rsidRPr="004D79CB" w:rsidDel="00C87CAD">
                <w:rPr>
                  <w:rFonts w:eastAsiaTheme="minorHAnsi" w:cs="Times New Roman"/>
                  <w:sz w:val="24"/>
                  <w:szCs w:val="24"/>
                  <w:lang w:eastAsia="en-US"/>
                </w:rPr>
                <w:delText>Чтобы этикетка была неотделимой, ее наносят до вулканизации на боковину шины, в таком случае, часть информации с испытаний не попадает на метку, при дублировании метки на товарную этикетку в зоне протектора, отсканировать ее и получить полную информацию можно будет только до срыва этикетки или при условии сохранения ее после покупки.</w:delText>
              </w:r>
            </w:del>
          </w:p>
          <w:p w:rsidR="008574AB" w:rsidRPr="004D79CB" w:rsidDel="00C87CAD" w:rsidRDefault="008574AB" w:rsidP="008574AB">
            <w:pPr>
              <w:ind w:firstLine="0"/>
              <w:rPr>
                <w:del w:id="1301" w:author="Анастасия ." w:date="2023-05-21T13:24:00Z"/>
                <w:rFonts w:eastAsiaTheme="minorHAnsi" w:cs="Times New Roman"/>
                <w:sz w:val="24"/>
                <w:szCs w:val="24"/>
                <w:lang w:eastAsia="en-US"/>
              </w:rPr>
            </w:pPr>
            <w:del w:id="1302" w:author="Анастасия ." w:date="2023-05-21T13:24:00Z">
              <w:r w:rsidRPr="004D79CB" w:rsidDel="00C87CAD">
                <w:rPr>
                  <w:rFonts w:eastAsiaTheme="minorHAnsi" w:cs="Times New Roman"/>
                  <w:sz w:val="24"/>
                  <w:szCs w:val="24"/>
                  <w:lang w:eastAsia="en-US"/>
                </w:rPr>
                <w:delText xml:space="preserve">Необходимо освоение языка программирования </w:delText>
              </w:r>
              <w:r w:rsidRPr="004D79CB" w:rsidDel="00C87CAD">
                <w:rPr>
                  <w:rFonts w:eastAsiaTheme="minorHAnsi" w:cs="Times New Roman"/>
                  <w:sz w:val="24"/>
                  <w:szCs w:val="24"/>
                  <w:lang w:val="en-US" w:eastAsia="en-US"/>
                </w:rPr>
                <w:delText>ZPL</w:delText>
              </w:r>
              <w:r w:rsidRPr="004D79CB" w:rsidDel="00C87CAD">
                <w:rPr>
                  <w:rFonts w:eastAsiaTheme="minorHAnsi" w:cs="Times New Roman"/>
                  <w:sz w:val="24"/>
                  <w:szCs w:val="24"/>
                  <w:lang w:eastAsia="en-US"/>
                </w:rPr>
                <w:delText>.</w:delText>
              </w:r>
            </w:del>
          </w:p>
        </w:tc>
        <w:tc>
          <w:tcPr>
            <w:tcW w:w="2131" w:type="dxa"/>
            <w:vAlign w:val="center"/>
            <w:tcPrChange w:id="1303" w:author="Анастасия ." w:date="2023-05-21T13:23:00Z">
              <w:tcPr>
                <w:tcW w:w="2410" w:type="dxa"/>
                <w:vAlign w:val="center"/>
              </w:tcPr>
            </w:tcPrChange>
          </w:tcPr>
          <w:p w:rsidR="008574AB" w:rsidRPr="004D79CB" w:rsidDel="00C87CAD" w:rsidRDefault="008574AB" w:rsidP="008574AB">
            <w:pPr>
              <w:ind w:firstLine="0"/>
              <w:rPr>
                <w:del w:id="1304" w:author="Анастасия ." w:date="2023-05-21T13:24:00Z"/>
                <w:rFonts w:eastAsiaTheme="minorHAnsi" w:cs="Times New Roman"/>
                <w:sz w:val="24"/>
                <w:szCs w:val="24"/>
                <w:lang w:eastAsia="en-US"/>
              </w:rPr>
            </w:pPr>
            <w:del w:id="1305" w:author="Анастасия ." w:date="2023-05-21T13:24:00Z">
              <w:r w:rsidRPr="004D79CB" w:rsidDel="00C87CAD">
                <w:rPr>
                  <w:rFonts w:eastAsiaTheme="minorHAnsi" w:cs="Times New Roman"/>
                  <w:sz w:val="24"/>
                  <w:szCs w:val="24"/>
                  <w:lang w:eastAsia="en-US"/>
                </w:rPr>
                <w:delText>Высокая стоимость покупки, в таблице указана скорость движения луча, для нанесения метки на резиновую шину требуется около 20 секунд, для организации работ требуется вытяжка, потребляет больше энергии, чем волоконный лазер, требуется вытяжка, требуется следить за поступлением воздуха.</w:delText>
              </w:r>
            </w:del>
          </w:p>
        </w:tc>
        <w:tc>
          <w:tcPr>
            <w:tcW w:w="2021" w:type="dxa"/>
            <w:vAlign w:val="center"/>
            <w:tcPrChange w:id="1306" w:author="Анастасия ." w:date="2023-05-21T13:23:00Z">
              <w:tcPr>
                <w:tcW w:w="2693" w:type="dxa"/>
                <w:vAlign w:val="center"/>
              </w:tcPr>
            </w:tcPrChange>
          </w:tcPr>
          <w:p w:rsidR="008574AB" w:rsidRPr="004D79CB" w:rsidDel="00C87CAD" w:rsidRDefault="008574AB" w:rsidP="008574AB">
            <w:pPr>
              <w:ind w:firstLine="0"/>
              <w:rPr>
                <w:del w:id="1307" w:author="Анастасия ." w:date="2023-05-21T13:24:00Z"/>
                <w:rFonts w:eastAsiaTheme="minorHAnsi" w:cs="Times New Roman"/>
                <w:sz w:val="24"/>
                <w:szCs w:val="24"/>
                <w:lang w:eastAsia="en-US"/>
              </w:rPr>
            </w:pPr>
            <w:del w:id="1308" w:author="Анастасия ." w:date="2023-05-21T13:24:00Z">
              <w:r w:rsidRPr="004D79CB" w:rsidDel="00C87CAD">
                <w:rPr>
                  <w:rFonts w:eastAsiaTheme="minorHAnsi" w:cs="Times New Roman"/>
                  <w:sz w:val="24"/>
                  <w:szCs w:val="24"/>
                  <w:lang w:eastAsia="en-US"/>
                </w:rPr>
                <w:delText>Повышенная стоимость покупки, в таблице указана скорость движения луча, для нанесения метки на резиновую шину требуется около 20 секунд, для организации работ требуется вытяжка, требуется следить за поступлением воздуха.</w:delText>
              </w:r>
            </w:del>
          </w:p>
        </w:tc>
        <w:tc>
          <w:tcPr>
            <w:tcW w:w="1665" w:type="dxa"/>
            <w:vAlign w:val="center"/>
            <w:tcPrChange w:id="1309" w:author="Анастасия ." w:date="2023-05-21T13:23:00Z">
              <w:tcPr>
                <w:tcW w:w="4819" w:type="dxa"/>
                <w:vAlign w:val="center"/>
              </w:tcPr>
            </w:tcPrChange>
          </w:tcPr>
          <w:p w:rsidR="008574AB" w:rsidRPr="004D79CB" w:rsidDel="00C87CAD" w:rsidRDefault="008574AB" w:rsidP="008574AB">
            <w:pPr>
              <w:ind w:firstLine="0"/>
              <w:rPr>
                <w:del w:id="1310" w:author="Анастасия ." w:date="2023-05-21T13:24:00Z"/>
                <w:rFonts w:eastAsiaTheme="minorHAnsi" w:cs="Times New Roman"/>
                <w:sz w:val="24"/>
                <w:szCs w:val="24"/>
                <w:lang w:eastAsia="en-US"/>
              </w:rPr>
            </w:pPr>
            <w:del w:id="1311" w:author="Анастасия ." w:date="2023-05-21T13:24:00Z">
              <w:r w:rsidRPr="004D79CB" w:rsidDel="00C87CAD">
                <w:rPr>
                  <w:rFonts w:eastAsiaTheme="minorHAnsi" w:cs="Times New Roman"/>
                  <w:sz w:val="24"/>
                  <w:szCs w:val="24"/>
                  <w:lang w:eastAsia="en-US"/>
                </w:rPr>
                <w:delText xml:space="preserve">Метка смажется, если задеть ее до высыхания, получение </w:delText>
              </w:r>
              <w:r w:rsidRPr="004D79CB" w:rsidDel="00C87CAD">
                <w:rPr>
                  <w:rFonts w:eastAsiaTheme="minorHAnsi" w:cs="Times New Roman"/>
                  <w:sz w:val="24"/>
                  <w:szCs w:val="24"/>
                  <w:lang w:val="en-US" w:eastAsia="en-US"/>
                </w:rPr>
                <w:delText>qr</w:delText>
              </w:r>
              <w:r w:rsidRPr="004D79CB" w:rsidDel="00C87CAD">
                <w:rPr>
                  <w:rFonts w:eastAsiaTheme="minorHAnsi" w:cs="Times New Roman"/>
                  <w:sz w:val="24"/>
                  <w:szCs w:val="24"/>
                  <w:lang w:eastAsia="en-US"/>
                </w:rPr>
                <w:delText>-кода напрямую через БД невозможно.</w:delText>
              </w:r>
            </w:del>
          </w:p>
        </w:tc>
      </w:tr>
    </w:tbl>
    <w:p w:rsidR="008574AB" w:rsidRPr="00C87CAD" w:rsidDel="00C87CAD" w:rsidRDefault="008574AB">
      <w:pPr>
        <w:pStyle w:val="a6"/>
        <w:numPr>
          <w:ilvl w:val="1"/>
          <w:numId w:val="2"/>
        </w:numPr>
        <w:spacing w:before="300" w:after="200"/>
        <w:ind w:left="0" w:firstLine="709"/>
        <w:contextualSpacing w:val="0"/>
        <w:jc w:val="left"/>
        <w:outlineLvl w:val="1"/>
        <w:rPr>
          <w:del w:id="1312" w:author="Анастасия ." w:date="2023-05-21T13:25:00Z"/>
          <w:b/>
          <w:sz w:val="32"/>
          <w:rPrChange w:id="1313" w:author="Анастасия ." w:date="2023-05-21T13:26:00Z">
            <w:rPr>
              <w:del w:id="1314" w:author="Анастасия ." w:date="2023-05-21T13:25:00Z"/>
              <w:rFonts w:eastAsiaTheme="minorHAnsi"/>
              <w:lang w:eastAsia="en-US"/>
            </w:rPr>
          </w:rPrChange>
        </w:rPr>
        <w:pPrChange w:id="1315" w:author="Анастасия ." w:date="2023-05-21T13:26:00Z">
          <w:pPr>
            <w:spacing w:before="120"/>
          </w:pPr>
        </w:pPrChange>
      </w:pPr>
      <w:del w:id="1316" w:author="Анастасия ." w:date="2023-10-11T17:39:00Z">
        <w:r w:rsidRPr="004D79CB" w:rsidDel="00866AF5">
          <w:rPr>
            <w:rFonts w:eastAsiaTheme="minorHAnsi"/>
            <w:lang w:eastAsia="en-US"/>
          </w:rPr>
          <w:delText>Если производителю важнее скорость печати, более полезными окажутся лазерная и каплеструйная маркировка. Для всех способов, кроме лазерной печати, необходимо регулярно тратиться на расходные материалы и более частое регламентное обслуживание. Лазерная печать в случаях маркировки не упаковочных изделий является наименее распространенной, поскольку установки для нее имеют высокую стоимость и имеются дополнительные расходы за счет установки очистительно-фильтрующих станций. При горении резины выделяются такие вещества, как стирол, ПАУ, пропеналь и бензол, они токсичны и ядовиты для человека, поэтому без средств борьбы с атмосферным загрязнением в</w:delText>
        </w:r>
        <w:r w:rsidDel="00866AF5">
          <w:rPr>
            <w:rFonts w:eastAsiaTheme="minorHAnsi"/>
            <w:lang w:eastAsia="en-US"/>
          </w:rPr>
          <w:delText xml:space="preserve"> </w:delText>
        </w:r>
        <w:r w:rsidRPr="004D79CB" w:rsidDel="00866AF5">
          <w:rPr>
            <w:rFonts w:eastAsiaTheme="minorHAnsi"/>
            <w:lang w:eastAsia="en-US"/>
          </w:rPr>
          <w:delText>случае использования лазера не обойтись.</w:delText>
        </w:r>
      </w:del>
      <w:bookmarkStart w:id="1317" w:name="_Toc135578213"/>
      <w:bookmarkStart w:id="1318" w:name="_Toc135666435"/>
      <w:bookmarkEnd w:id="1317"/>
      <w:bookmarkEnd w:id="1318"/>
    </w:p>
    <w:p w:rsidR="00000000" w:rsidRDefault="00A00D17">
      <w:pPr>
        <w:pStyle w:val="a6"/>
        <w:numPr>
          <w:ilvl w:val="1"/>
          <w:numId w:val="2"/>
        </w:numPr>
        <w:spacing w:before="300" w:after="200"/>
        <w:ind w:left="0" w:firstLine="709"/>
        <w:contextualSpacing w:val="0"/>
        <w:jc w:val="left"/>
        <w:outlineLvl w:val="1"/>
        <w:rPr>
          <w:del w:id="1319" w:author="Анастасия ." w:date="2023-05-21T13:25:00Z"/>
          <w:b/>
          <w:sz w:val="32"/>
          <w:rPrChange w:id="1320" w:author="Анастасия ." w:date="2023-05-21T13:26:00Z">
            <w:rPr>
              <w:del w:id="1321" w:author="Анастасия ." w:date="2023-05-21T13:25:00Z"/>
              <w:rFonts w:eastAsiaTheme="minorHAnsi"/>
              <w:lang w:eastAsia="en-US"/>
            </w:rPr>
          </w:rPrChange>
        </w:rPr>
        <w:sectPr w:rsidR="00000000" w:rsidSect="00D91FCA">
          <w:pgSz w:w="11906" w:h="16838" w:orient="portrait"/>
          <w:pgMar w:top="1134" w:right="567" w:bottom="1134" w:left="1701" w:header="709" w:footer="709" w:gutter="0"/>
          <w:cols w:space="708"/>
          <w:docGrid w:linePitch="381"/>
          <w:sectPrChange w:id="1322" w:author="Анастасия ." w:date="2023-05-21T13:23:00Z">
            <w:sectPr w:rsidR="00000000" w:rsidSect="00D91FCA">
              <w:pgSz w:w="16838" w:h="11906" w:orient="landscape"/>
              <w:pgMar w:top="1701" w:right="1134" w:bottom="567" w:left="1134" w:header="709" w:footer="709" w:gutter="0"/>
            </w:sectPr>
          </w:sectPrChange>
        </w:sectPr>
        <w:pPrChange w:id="1323" w:author="Анастасия ." w:date="2023-05-21T13:26:00Z">
          <w:pPr>
            <w:spacing w:before="120"/>
          </w:pPr>
        </w:pPrChange>
      </w:pPr>
    </w:p>
    <w:p w:rsidR="00822797" w:rsidRPr="008574AB" w:rsidDel="00866AF5" w:rsidRDefault="003019C4" w:rsidP="00FA7444">
      <w:pPr>
        <w:pStyle w:val="a6"/>
        <w:numPr>
          <w:ilvl w:val="1"/>
          <w:numId w:val="2"/>
        </w:numPr>
        <w:spacing w:before="300" w:after="200"/>
        <w:ind w:left="0" w:firstLine="709"/>
        <w:contextualSpacing w:val="0"/>
        <w:jc w:val="left"/>
        <w:outlineLvl w:val="1"/>
        <w:rPr>
          <w:del w:id="1324" w:author="Анастасия ." w:date="2023-10-11T17:39:00Z"/>
          <w:b/>
          <w:sz w:val="32"/>
        </w:rPr>
      </w:pPr>
      <w:del w:id="1325" w:author="Анастасия ." w:date="2023-05-21T13:25:00Z">
        <w:r w:rsidRPr="003019C4" w:rsidDel="00C87CAD">
          <w:rPr>
            <w:b/>
            <w:sz w:val="32"/>
          </w:rPr>
          <w:delText>По</w:delText>
        </w:r>
      </w:del>
      <w:del w:id="1326" w:author="Анастасия ." w:date="2023-05-21T13:26:00Z">
        <w:r w:rsidRPr="003019C4" w:rsidDel="00C87CAD">
          <w:rPr>
            <w:b/>
            <w:sz w:val="32"/>
          </w:rPr>
          <w:delText>становка</w:delText>
        </w:r>
      </w:del>
      <w:bookmarkStart w:id="1327" w:name="_Toc135666436"/>
      <w:del w:id="1328" w:author="Анастасия ." w:date="2023-10-11T17:39:00Z">
        <w:r w:rsidRPr="003019C4" w:rsidDel="00866AF5">
          <w:rPr>
            <w:b/>
            <w:sz w:val="32"/>
          </w:rPr>
          <w:delText xml:space="preserve"> задачи выпускной квалификационной работы</w:delText>
        </w:r>
        <w:bookmarkEnd w:id="1327"/>
      </w:del>
    </w:p>
    <w:p w:rsidR="008574AB" w:rsidRPr="004D79CB" w:rsidRDefault="008574AB" w:rsidP="008574AB">
      <w:pPr>
        <w:rPr>
          <w:rFonts w:eastAsia="Times New Roman" w:cs="Times New Roman"/>
          <w:bCs/>
          <w:szCs w:val="28"/>
        </w:rPr>
      </w:pPr>
      <w:r w:rsidRPr="004D79CB">
        <w:rPr>
          <w:rFonts w:eastAsia="Times New Roman" w:cs="Times New Roman"/>
          <w:bCs/>
          <w:szCs w:val="28"/>
        </w:rPr>
        <w:t>Актуальность результатов работы для потребителей — в получении подробной информации о шине, изложенной простым не техническим языком, для производителя — сокращение затрат на высококвалифицированные кадры в местах продажи продукции. Разрабатываемое решение позволит</w:t>
      </w:r>
      <w:r w:rsidRPr="004D79CB">
        <w:rPr>
          <w:rFonts w:eastAsiaTheme="minorHAnsi"/>
          <w:szCs w:val="28"/>
          <w:lang w:eastAsia="en-US"/>
        </w:rPr>
        <w:t xml:space="preserve"> повысить информационный уровень, обеспечив доступную и подробную информацию для покупателей, а также для дистрибьюторов, дилеров и других компаний в процессе поставки продукции.</w:t>
      </w:r>
    </w:p>
    <w:p w:rsidR="00CA5B8B" w:rsidRPr="004D79CB" w:rsidDel="00CA5B8B" w:rsidRDefault="008574AB" w:rsidP="00CA5B8B">
      <w:pPr>
        <w:rPr>
          <w:del w:id="1329" w:author="Анастасия ." w:date="2023-05-21T16:15:00Z"/>
          <w:rFonts w:eastAsiaTheme="minorHAnsi"/>
          <w:szCs w:val="28"/>
          <w:lang w:eastAsia="en-US"/>
        </w:rPr>
      </w:pPr>
      <w:r w:rsidRPr="004D79CB">
        <w:rPr>
          <w:rFonts w:eastAsia="Times New Roman" w:cs="Times New Roman"/>
          <w:bCs/>
          <w:szCs w:val="28"/>
        </w:rPr>
        <w:t>Предлагаемое решение компактно, не требует значительных изменений в технологическом процессе.</w:t>
      </w:r>
      <w:ins w:id="1330" w:author="Анастасия ." w:date="2023-05-21T16:15:00Z">
        <w:r w:rsidR="00CA5B8B" w:rsidRPr="00CA5B8B">
          <w:rPr>
            <w:rFonts w:eastAsiaTheme="minorHAnsi"/>
            <w:szCs w:val="28"/>
            <w:lang w:eastAsia="en-US"/>
          </w:rPr>
          <w:t xml:space="preserve"> </w:t>
        </w:r>
      </w:ins>
      <w:moveToRangeStart w:id="1331" w:author="Анастасия ." w:date="2023-05-21T16:15:00Z" w:name="move135578146"/>
      <w:moveTo w:id="1332" w:author="Анастасия ." w:date="2023-05-21T16:15:00Z">
        <w:r w:rsidR="00CA5B8B" w:rsidRPr="004D79CB">
          <w:rPr>
            <w:rFonts w:eastAsiaTheme="minorHAnsi"/>
            <w:szCs w:val="28"/>
            <w:lang w:eastAsia="en-US"/>
          </w:rPr>
          <w:t>Другим важным преимуществом является увеличение лояльности покупателей к бренду.</w:t>
        </w:r>
      </w:moveTo>
    </w:p>
    <w:moveToRangeEnd w:id="1331"/>
    <w:p w:rsidR="008574AB" w:rsidRPr="004D79CB" w:rsidRDefault="008574AB">
      <w:pPr>
        <w:rPr>
          <w:rFonts w:eastAsia="Times New Roman" w:cs="Times New Roman"/>
          <w:szCs w:val="28"/>
        </w:rPr>
      </w:pPr>
    </w:p>
    <w:p w:rsidR="008574AB" w:rsidRPr="004D79CB" w:rsidRDefault="008574AB" w:rsidP="008574AB">
      <w:pPr>
        <w:rPr>
          <w:rFonts w:eastAsia="Times New Roman" w:cs="Times New Roman"/>
          <w:szCs w:val="28"/>
        </w:rPr>
      </w:pPr>
      <w:r w:rsidRPr="004D79CB">
        <w:rPr>
          <w:rFonts w:eastAsiaTheme="minorHAnsi"/>
          <w:szCs w:val="28"/>
          <w:lang w:eastAsia="en-US"/>
        </w:rPr>
        <w:t>Потребителям будет предоставлена информация о производителе шин, размерах шин, характеристиках и производительности, а также о любых особых предусмотрениях безопасности</w:t>
      </w:r>
      <w:ins w:id="1333" w:author="Анастасия ." w:date="2023-05-21T16:06:00Z">
        <w:r w:rsidR="006B2716">
          <w:rPr>
            <w:rFonts w:eastAsiaTheme="minorHAnsi"/>
            <w:szCs w:val="28"/>
            <w:lang w:eastAsia="en-US"/>
          </w:rPr>
          <w:t xml:space="preserve"> в</w:t>
        </w:r>
      </w:ins>
      <w:ins w:id="1334" w:author="Анастасия ." w:date="2023-05-21T16:09:00Z">
        <w:r w:rsidR="006B2716">
          <w:rPr>
            <w:rFonts w:eastAsiaTheme="minorHAnsi"/>
            <w:szCs w:val="28"/>
            <w:lang w:eastAsia="en-US"/>
          </w:rPr>
          <w:t xml:space="preserve"> виде </w:t>
        </w:r>
        <w:r w:rsidR="006B2716">
          <w:rPr>
            <w:rFonts w:eastAsiaTheme="minorHAnsi"/>
            <w:szCs w:val="28"/>
            <w:lang w:val="en-US" w:eastAsia="en-US"/>
          </w:rPr>
          <w:t>QR</w:t>
        </w:r>
        <w:r w:rsidR="006B2716" w:rsidRPr="006B2716">
          <w:rPr>
            <w:rFonts w:eastAsiaTheme="minorHAnsi"/>
            <w:szCs w:val="28"/>
            <w:lang w:eastAsia="en-US"/>
            <w:rPrChange w:id="1335" w:author="Анастасия ." w:date="2023-05-21T16:09:00Z">
              <w:rPr>
                <w:rFonts w:eastAsiaTheme="minorHAnsi"/>
                <w:szCs w:val="28"/>
                <w:lang w:val="en-US" w:eastAsia="en-US"/>
              </w:rPr>
            </w:rPrChange>
          </w:rPr>
          <w:t>-</w:t>
        </w:r>
        <w:r w:rsidR="006B2716">
          <w:rPr>
            <w:rFonts w:eastAsiaTheme="minorHAnsi"/>
            <w:szCs w:val="28"/>
            <w:lang w:eastAsia="en-US"/>
          </w:rPr>
          <w:t xml:space="preserve">кода, обладающего </w:t>
        </w:r>
      </w:ins>
      <w:ins w:id="1336" w:author="Анастасия ." w:date="2023-05-21T16:06:00Z">
        <w:r w:rsidR="006B2716">
          <w:rPr>
            <w:rFonts w:eastAsiaTheme="minorHAnsi"/>
            <w:szCs w:val="28"/>
            <w:lang w:eastAsia="en-US"/>
          </w:rPr>
          <w:t xml:space="preserve">большим объемом для хранения символов, чем </w:t>
        </w:r>
      </w:ins>
      <w:ins w:id="1337" w:author="Анастасия ." w:date="2023-05-21T16:10:00Z">
        <w:r w:rsidR="006B2716">
          <w:rPr>
            <w:rFonts w:eastAsiaTheme="minorHAnsi"/>
            <w:szCs w:val="28"/>
            <w:lang w:val="en-US" w:eastAsia="en-US"/>
          </w:rPr>
          <w:t>DataMatrix</w:t>
        </w:r>
        <w:r w:rsidR="00CA5B8B">
          <w:rPr>
            <w:rFonts w:eastAsiaTheme="minorHAnsi"/>
            <w:szCs w:val="28"/>
            <w:lang w:eastAsia="en-US"/>
          </w:rPr>
          <w:t xml:space="preserve">. </w:t>
        </w:r>
      </w:ins>
      <w:ins w:id="1338" w:author="Анастасия ." w:date="2023-05-21T16:14:00Z">
        <w:r w:rsidR="00CA5B8B">
          <w:rPr>
            <w:rFonts w:eastAsiaTheme="minorHAnsi"/>
            <w:szCs w:val="28"/>
            <w:lang w:eastAsia="en-US"/>
          </w:rPr>
          <w:t xml:space="preserve">Помимо этого, </w:t>
        </w:r>
        <w:r w:rsidR="00CA5B8B">
          <w:rPr>
            <w:rFonts w:eastAsiaTheme="minorHAnsi"/>
            <w:szCs w:val="28"/>
            <w:lang w:val="en-US" w:eastAsia="en-US"/>
          </w:rPr>
          <w:t>QR</w:t>
        </w:r>
        <w:r w:rsidR="00CA5B8B" w:rsidRPr="00CA5B8B">
          <w:rPr>
            <w:rFonts w:eastAsiaTheme="minorHAnsi"/>
            <w:szCs w:val="28"/>
            <w:lang w:eastAsia="en-US"/>
            <w:rPrChange w:id="1339" w:author="Анастасия ." w:date="2023-05-21T16:15:00Z">
              <w:rPr>
                <w:rFonts w:eastAsiaTheme="minorHAnsi"/>
                <w:szCs w:val="28"/>
                <w:lang w:val="en-US" w:eastAsia="en-US"/>
              </w:rPr>
            </w:rPrChange>
          </w:rPr>
          <w:t>-</w:t>
        </w:r>
        <w:r w:rsidR="00CA5B8B">
          <w:rPr>
            <w:rFonts w:eastAsiaTheme="minorHAnsi"/>
            <w:szCs w:val="28"/>
            <w:lang w:eastAsia="en-US"/>
          </w:rPr>
          <w:t>код менее ресурсозатратен на этапе разработки.</w:t>
        </w:r>
      </w:ins>
      <w:del w:id="1340" w:author="Анастасия ." w:date="2023-05-21T16:06:00Z">
        <w:r w:rsidRPr="004D79CB" w:rsidDel="006B2716">
          <w:rPr>
            <w:rFonts w:eastAsiaTheme="minorHAnsi"/>
            <w:szCs w:val="28"/>
            <w:lang w:eastAsia="en-US"/>
          </w:rPr>
          <w:delText>, доступ к информации не требует специального программного обеспечения.</w:delText>
        </w:r>
      </w:del>
    </w:p>
    <w:p w:rsidR="008574AB" w:rsidRPr="004D79CB" w:rsidDel="003455D8" w:rsidRDefault="008574AB" w:rsidP="008574AB">
      <w:pPr>
        <w:rPr>
          <w:del w:id="1341" w:author="Анастасия ." w:date="2023-05-21T23:33:00Z"/>
          <w:rFonts w:eastAsiaTheme="minorHAnsi"/>
          <w:szCs w:val="28"/>
          <w:lang w:eastAsia="en-US"/>
        </w:rPr>
      </w:pPr>
      <w:moveFromRangeStart w:id="1342" w:author="Анастасия ." w:date="2023-05-21T16:15:00Z" w:name="move135578146"/>
      <w:moveFrom w:id="1343" w:author="Анастасия ." w:date="2023-05-21T16:15:00Z">
        <w:del w:id="1344" w:author="Анастасия ." w:date="2023-05-21T23:33:00Z">
          <w:r w:rsidRPr="004D79CB" w:rsidDel="003455D8">
            <w:rPr>
              <w:rFonts w:eastAsiaTheme="minorHAnsi"/>
              <w:szCs w:val="28"/>
              <w:lang w:eastAsia="en-US"/>
            </w:rPr>
            <w:delText>Другим важным преимуществом является увеличение лояльности покупателей к бренду.</w:delText>
          </w:r>
        </w:del>
      </w:moveFrom>
      <w:bookmarkStart w:id="1345" w:name="_Toc135578215"/>
      <w:bookmarkStart w:id="1346" w:name="_Toc135666437"/>
      <w:bookmarkEnd w:id="1345"/>
      <w:bookmarkEnd w:id="1346"/>
    </w:p>
    <w:p w:rsidR="008574AB" w:rsidRPr="00525D7A" w:rsidRDefault="008574AB">
      <w:pPr>
        <w:pStyle w:val="a6"/>
        <w:numPr>
          <w:ilvl w:val="2"/>
          <w:numId w:val="2"/>
        </w:numPr>
        <w:spacing w:before="300" w:after="200"/>
        <w:ind w:left="0" w:firstLine="709"/>
        <w:contextualSpacing w:val="0"/>
        <w:jc w:val="left"/>
        <w:outlineLvl w:val="2"/>
        <w:rPr>
          <w:b/>
          <w:rPrChange w:id="1347" w:author="Анастасия ." w:date="2023-05-21T14:14:00Z">
            <w:rPr/>
          </w:rPrChange>
        </w:rPr>
        <w:pPrChange w:id="1348" w:author="Анастасия ." w:date="2023-05-21T14:27:00Z">
          <w:pPr>
            <w:pStyle w:val="20"/>
          </w:pPr>
        </w:pPrChange>
      </w:pPr>
      <w:bookmarkStart w:id="1349" w:name="_Toc129721827"/>
      <w:bookmarkStart w:id="1350" w:name="_Toc129721945"/>
      <w:bookmarkStart w:id="1351" w:name="_Toc129722080"/>
      <w:bookmarkStart w:id="1352" w:name="_Toc129856368"/>
      <w:bookmarkStart w:id="1353" w:name="_Toc129862413"/>
      <w:bookmarkStart w:id="1354" w:name="_Toc130060010"/>
      <w:bookmarkStart w:id="1355" w:name="_Toc129721995"/>
      <w:bookmarkStart w:id="1356" w:name="_Toc130060060"/>
      <w:bookmarkStart w:id="1357" w:name="_Toc135666438"/>
      <w:bookmarkEnd w:id="1349"/>
      <w:bookmarkEnd w:id="1350"/>
      <w:bookmarkEnd w:id="1351"/>
      <w:bookmarkEnd w:id="1352"/>
      <w:bookmarkEnd w:id="1353"/>
      <w:bookmarkEnd w:id="1354"/>
      <w:moveFromRangeEnd w:id="1342"/>
      <w:r w:rsidRPr="00525D7A">
        <w:rPr>
          <w:b/>
          <w:rPrChange w:id="1358" w:author="Анастасия ." w:date="2023-05-21T14:14:00Z">
            <w:rPr>
              <w:bCs w:val="0"/>
            </w:rPr>
          </w:rPrChange>
        </w:rPr>
        <w:t>Фрагмент ТЗ на ИУС</w:t>
      </w:r>
      <w:bookmarkStart w:id="1359" w:name="_Toc122467617"/>
      <w:bookmarkEnd w:id="1355"/>
      <w:bookmarkEnd w:id="1356"/>
      <w:bookmarkEnd w:id="1357"/>
    </w:p>
    <w:p w:rsidR="008574AB" w:rsidRPr="00525D7A" w:rsidRDefault="008574AB">
      <w:pPr>
        <w:pStyle w:val="a6"/>
        <w:numPr>
          <w:ilvl w:val="3"/>
          <w:numId w:val="2"/>
        </w:numPr>
        <w:tabs>
          <w:tab w:val="left" w:pos="1560"/>
        </w:tabs>
        <w:spacing w:before="300" w:after="200"/>
        <w:ind w:left="0" w:firstLine="709"/>
        <w:contextualSpacing w:val="0"/>
        <w:jc w:val="left"/>
        <w:outlineLvl w:val="2"/>
        <w:rPr>
          <w:b/>
          <w:rPrChange w:id="1360" w:author="Анастасия ." w:date="2023-05-21T14:14:00Z">
            <w:rPr/>
          </w:rPrChange>
        </w:rPr>
        <w:pPrChange w:id="1361" w:author="Анастасия ." w:date="2023-05-21T14:28:00Z">
          <w:pPr>
            <w:pStyle w:val="20"/>
          </w:pPr>
        </w:pPrChange>
      </w:pPr>
      <w:bookmarkStart w:id="1362" w:name="_Toc129721878"/>
      <w:bookmarkStart w:id="1363" w:name="_Toc129721996"/>
      <w:bookmarkStart w:id="1364" w:name="_Toc129722131"/>
      <w:bookmarkStart w:id="1365" w:name="_Toc129856419"/>
      <w:bookmarkStart w:id="1366" w:name="_Toc129862464"/>
      <w:bookmarkStart w:id="1367" w:name="_Toc130060061"/>
      <w:bookmarkStart w:id="1368" w:name="_Toc129721879"/>
      <w:bookmarkStart w:id="1369" w:name="_Toc129721997"/>
      <w:bookmarkStart w:id="1370" w:name="_Toc129722132"/>
      <w:bookmarkStart w:id="1371" w:name="_Toc129856420"/>
      <w:bookmarkStart w:id="1372" w:name="_Toc129862465"/>
      <w:bookmarkStart w:id="1373" w:name="_Toc130060062"/>
      <w:bookmarkStart w:id="1374" w:name="_Toc129721880"/>
      <w:bookmarkStart w:id="1375" w:name="_Toc129721998"/>
      <w:bookmarkStart w:id="1376" w:name="_Toc129722133"/>
      <w:bookmarkStart w:id="1377" w:name="_Toc129856421"/>
      <w:bookmarkStart w:id="1378" w:name="_Toc129862466"/>
      <w:bookmarkStart w:id="1379" w:name="_Toc130060063"/>
      <w:bookmarkStart w:id="1380" w:name="_Toc129721881"/>
      <w:bookmarkStart w:id="1381" w:name="_Toc129721999"/>
      <w:bookmarkStart w:id="1382" w:name="_Toc129722134"/>
      <w:bookmarkStart w:id="1383" w:name="_Toc129856422"/>
      <w:bookmarkStart w:id="1384" w:name="_Toc129862467"/>
      <w:bookmarkStart w:id="1385" w:name="_Toc130060064"/>
      <w:bookmarkStart w:id="1386" w:name="_Toc129721882"/>
      <w:bookmarkStart w:id="1387" w:name="_Toc129722000"/>
      <w:bookmarkStart w:id="1388" w:name="_Toc129722135"/>
      <w:bookmarkStart w:id="1389" w:name="_Toc129856423"/>
      <w:bookmarkStart w:id="1390" w:name="_Toc129862468"/>
      <w:bookmarkStart w:id="1391" w:name="_Toc130060065"/>
      <w:bookmarkStart w:id="1392" w:name="_Toc129721883"/>
      <w:bookmarkStart w:id="1393" w:name="_Toc129722001"/>
      <w:bookmarkStart w:id="1394" w:name="_Toc129722136"/>
      <w:bookmarkStart w:id="1395" w:name="_Toc129856424"/>
      <w:bookmarkStart w:id="1396" w:name="_Toc129862469"/>
      <w:bookmarkStart w:id="1397" w:name="_Toc130060066"/>
      <w:bookmarkStart w:id="1398" w:name="_Toc129721884"/>
      <w:bookmarkStart w:id="1399" w:name="_Toc129722002"/>
      <w:bookmarkStart w:id="1400" w:name="_Toc129722137"/>
      <w:bookmarkStart w:id="1401" w:name="_Toc129856425"/>
      <w:bookmarkStart w:id="1402" w:name="_Toc129862470"/>
      <w:bookmarkStart w:id="1403" w:name="_Toc130060067"/>
      <w:bookmarkStart w:id="1404" w:name="_Toc129721885"/>
      <w:bookmarkStart w:id="1405" w:name="_Toc129722003"/>
      <w:bookmarkStart w:id="1406" w:name="_Toc129722138"/>
      <w:bookmarkStart w:id="1407" w:name="_Toc129856426"/>
      <w:bookmarkStart w:id="1408" w:name="_Toc129862471"/>
      <w:bookmarkStart w:id="1409" w:name="_Toc130060068"/>
      <w:bookmarkStart w:id="1410" w:name="_Toc129722004"/>
      <w:bookmarkStart w:id="1411" w:name="_Toc130060069"/>
      <w:bookmarkStart w:id="1412" w:name="_Toc135666439"/>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r w:rsidRPr="00525D7A">
        <w:rPr>
          <w:b/>
          <w:rPrChange w:id="1413" w:author="Анастасия ." w:date="2023-05-21T14:14:00Z">
            <w:rPr>
              <w:bCs w:val="0"/>
            </w:rPr>
          </w:rPrChange>
        </w:rPr>
        <w:t xml:space="preserve">Требования к математическому обеспечению </w:t>
      </w:r>
      <w:bookmarkEnd w:id="1359"/>
      <w:r w:rsidRPr="00525D7A">
        <w:rPr>
          <w:b/>
          <w:rPrChange w:id="1414" w:author="Анастасия ." w:date="2023-05-21T14:14:00Z">
            <w:rPr>
              <w:bCs w:val="0"/>
            </w:rPr>
          </w:rPrChange>
        </w:rPr>
        <w:t>ИУС</w:t>
      </w:r>
      <w:bookmarkEnd w:id="1410"/>
      <w:bookmarkEnd w:id="1411"/>
      <w:bookmarkEnd w:id="1412"/>
      <w:r w:rsidRPr="00525D7A">
        <w:rPr>
          <w:b/>
          <w:rPrChange w:id="1415" w:author="Анастасия ." w:date="2023-05-21T14:14:00Z">
            <w:rPr>
              <w:bCs w:val="0"/>
            </w:rPr>
          </w:rPrChange>
        </w:rPr>
        <w:t xml:space="preserve"> </w:t>
      </w:r>
    </w:p>
    <w:p w:rsidR="008574AB" w:rsidRPr="004D79CB" w:rsidRDefault="008574AB" w:rsidP="00FA7444">
      <w:pPr>
        <w:suppressAutoHyphens/>
        <w:rPr>
          <w:rFonts w:eastAsiaTheme="minorHAnsi"/>
          <w:color w:val="000000" w:themeColor="text1"/>
          <w:szCs w:val="28"/>
          <w:lang w:eastAsia="en-US"/>
        </w:rPr>
      </w:pPr>
      <w:r w:rsidRPr="004D79CB">
        <w:rPr>
          <w:rFonts w:eastAsiaTheme="minorHAnsi"/>
          <w:color w:val="000000" w:themeColor="text1"/>
          <w:szCs w:val="28"/>
          <w:lang w:eastAsia="en-US"/>
        </w:rPr>
        <w:t>Должны быть разработаны следующие алгоритмы:</w:t>
      </w:r>
    </w:p>
    <w:p w:rsidR="008574AB" w:rsidRPr="004D79CB" w:rsidRDefault="008574AB">
      <w:pPr>
        <w:numPr>
          <w:ilvl w:val="0"/>
          <w:numId w:val="6"/>
        </w:numPr>
        <w:tabs>
          <w:tab w:val="left" w:pos="1134"/>
        </w:tabs>
        <w:suppressAutoHyphens/>
        <w:ind w:left="0" w:firstLine="709"/>
        <w:rPr>
          <w:rFonts w:eastAsiaTheme="minorHAnsi"/>
          <w:color w:val="000000" w:themeColor="text1"/>
          <w:szCs w:val="28"/>
          <w:lang w:eastAsia="en-US"/>
        </w:rPr>
        <w:pPrChange w:id="1416" w:author="Анастасия ." w:date="2023-05-21T14:15:00Z">
          <w:pPr>
            <w:numPr>
              <w:numId w:val="6"/>
            </w:numPr>
            <w:tabs>
              <w:tab w:val="left" w:pos="1134"/>
            </w:tabs>
            <w:suppressAutoHyphens/>
            <w:ind w:left="720" w:hanging="360"/>
            <w:contextualSpacing/>
          </w:pPr>
        </w:pPrChange>
      </w:pPr>
      <w:r w:rsidRPr="004D79CB">
        <w:rPr>
          <w:rFonts w:eastAsiaTheme="minorHAnsi"/>
          <w:color w:val="000000" w:themeColor="text1"/>
          <w:szCs w:val="28"/>
          <w:lang w:eastAsia="en-US"/>
        </w:rPr>
        <w:t xml:space="preserve">алгоритм формирования </w:t>
      </w:r>
      <w:r w:rsidR="00606B94">
        <w:rPr>
          <w:rFonts w:eastAsiaTheme="minorHAnsi"/>
          <w:color w:val="000000" w:themeColor="text1"/>
          <w:szCs w:val="28"/>
          <w:lang w:val="en-US" w:eastAsia="en-US"/>
        </w:rPr>
        <w:t>QR</w:t>
      </w:r>
      <w:r w:rsidRPr="004D79CB">
        <w:rPr>
          <w:rFonts w:eastAsiaTheme="minorHAnsi"/>
          <w:color w:val="000000" w:themeColor="text1"/>
          <w:szCs w:val="28"/>
          <w:lang w:val="en-US" w:eastAsia="en-US"/>
        </w:rPr>
        <w:t>-</w:t>
      </w:r>
      <w:r w:rsidRPr="004D79CB">
        <w:rPr>
          <w:rFonts w:eastAsiaTheme="minorHAnsi"/>
          <w:color w:val="000000" w:themeColor="text1"/>
          <w:szCs w:val="28"/>
          <w:lang w:eastAsia="en-US"/>
        </w:rPr>
        <w:t>кода;</w:t>
      </w:r>
    </w:p>
    <w:p w:rsidR="008574AB" w:rsidRPr="004D79CB" w:rsidRDefault="008574AB" w:rsidP="00FA7444">
      <w:pPr>
        <w:suppressAutoHyphens/>
        <w:rPr>
          <w:rFonts w:eastAsiaTheme="minorHAnsi"/>
          <w:color w:val="000000" w:themeColor="text1"/>
          <w:szCs w:val="28"/>
          <w:lang w:eastAsia="en-US"/>
        </w:rPr>
      </w:pPr>
      <w:r w:rsidRPr="004D79CB">
        <w:rPr>
          <w:rFonts w:eastAsiaTheme="minorHAnsi"/>
          <w:color w:val="000000" w:themeColor="text1"/>
          <w:szCs w:val="28"/>
          <w:lang w:eastAsia="en-US"/>
        </w:rPr>
        <w:t xml:space="preserve">Должно быть выполнено моделирование в соответствии со стандартами </w:t>
      </w:r>
      <w:r w:rsidRPr="004D79CB">
        <w:rPr>
          <w:rFonts w:eastAsiaTheme="minorHAnsi"/>
          <w:color w:val="000000" w:themeColor="text1"/>
          <w:szCs w:val="28"/>
          <w:lang w:val="en-US" w:eastAsia="en-US"/>
        </w:rPr>
        <w:t>IDEF</w:t>
      </w:r>
      <w:r w:rsidRPr="004D79CB">
        <w:rPr>
          <w:rFonts w:eastAsiaTheme="minorHAnsi"/>
          <w:color w:val="000000" w:themeColor="text1"/>
          <w:szCs w:val="28"/>
          <w:lang w:eastAsia="en-US"/>
        </w:rPr>
        <w:t xml:space="preserve">0, </w:t>
      </w:r>
      <w:r w:rsidRPr="004D79CB">
        <w:rPr>
          <w:rFonts w:eastAsiaTheme="minorHAnsi"/>
          <w:color w:val="000000" w:themeColor="text1"/>
          <w:szCs w:val="28"/>
          <w:lang w:val="en-US" w:eastAsia="en-US"/>
        </w:rPr>
        <w:t>DFD</w:t>
      </w:r>
      <w:r w:rsidRPr="004D79CB">
        <w:rPr>
          <w:rFonts w:eastAsiaTheme="minorHAnsi"/>
          <w:color w:val="000000" w:themeColor="text1"/>
          <w:szCs w:val="28"/>
          <w:lang w:eastAsia="en-US"/>
        </w:rPr>
        <w:t xml:space="preserve">, </w:t>
      </w:r>
      <w:r w:rsidRPr="00163B30">
        <w:rPr>
          <w:rFonts w:eastAsiaTheme="minorHAnsi"/>
          <w:color w:val="000000" w:themeColor="text1"/>
          <w:szCs w:val="28"/>
          <w:lang w:val="en-US" w:eastAsia="en-US"/>
        </w:rPr>
        <w:t>BPMN</w:t>
      </w:r>
      <w:r w:rsidRPr="00163B30">
        <w:rPr>
          <w:rFonts w:eastAsiaTheme="minorHAnsi"/>
          <w:color w:val="000000" w:themeColor="text1"/>
          <w:szCs w:val="28"/>
          <w:lang w:eastAsia="en-US"/>
        </w:rPr>
        <w:t xml:space="preserve"> 2.0</w:t>
      </w:r>
      <w:r w:rsidRPr="004D79CB">
        <w:rPr>
          <w:rFonts w:eastAsiaTheme="minorHAnsi"/>
          <w:color w:val="000000" w:themeColor="text1"/>
          <w:szCs w:val="28"/>
          <w:lang w:eastAsia="en-US"/>
        </w:rPr>
        <w:t xml:space="preserve">, </w:t>
      </w:r>
      <w:r w:rsidRPr="004D79CB">
        <w:rPr>
          <w:rFonts w:eastAsiaTheme="minorHAnsi"/>
          <w:color w:val="000000" w:themeColor="text1"/>
          <w:szCs w:val="28"/>
          <w:lang w:val="en-US" w:eastAsia="en-US"/>
        </w:rPr>
        <w:t>UML</w:t>
      </w:r>
      <w:r w:rsidRPr="004D79CB">
        <w:rPr>
          <w:rFonts w:eastAsiaTheme="minorHAnsi"/>
          <w:color w:val="000000" w:themeColor="text1"/>
          <w:szCs w:val="28"/>
          <w:lang w:eastAsia="en-US"/>
        </w:rPr>
        <w:t xml:space="preserve"> 2.4.1.</w:t>
      </w:r>
    </w:p>
    <w:p w:rsidR="008574AB" w:rsidRPr="00525D7A" w:rsidRDefault="008574AB">
      <w:pPr>
        <w:pStyle w:val="a6"/>
        <w:numPr>
          <w:ilvl w:val="3"/>
          <w:numId w:val="2"/>
        </w:numPr>
        <w:tabs>
          <w:tab w:val="left" w:pos="1560"/>
        </w:tabs>
        <w:spacing w:before="300" w:after="200"/>
        <w:ind w:left="0" w:firstLine="709"/>
        <w:contextualSpacing w:val="0"/>
        <w:jc w:val="left"/>
        <w:outlineLvl w:val="2"/>
        <w:rPr>
          <w:b/>
          <w:rPrChange w:id="1417" w:author="Анастасия ." w:date="2023-05-21T14:15:00Z">
            <w:rPr/>
          </w:rPrChange>
        </w:rPr>
        <w:pPrChange w:id="1418" w:author="Анастасия ." w:date="2023-05-21T14:28:00Z">
          <w:pPr>
            <w:pStyle w:val="20"/>
          </w:pPr>
        </w:pPrChange>
      </w:pPr>
      <w:bookmarkStart w:id="1419" w:name="_Toc122467618"/>
      <w:bookmarkStart w:id="1420" w:name="_Toc129722005"/>
      <w:bookmarkStart w:id="1421" w:name="_Toc130060070"/>
      <w:bookmarkStart w:id="1422" w:name="_Toc135666440"/>
      <w:r w:rsidRPr="00525D7A">
        <w:rPr>
          <w:b/>
          <w:rPrChange w:id="1423" w:author="Анастасия ." w:date="2023-05-21T14:15:00Z">
            <w:rPr>
              <w:bCs w:val="0"/>
            </w:rPr>
          </w:rPrChange>
        </w:rPr>
        <w:t>Требования к информационному обеспечению</w:t>
      </w:r>
      <w:bookmarkEnd w:id="1419"/>
      <w:bookmarkEnd w:id="1420"/>
      <w:bookmarkEnd w:id="1421"/>
      <w:bookmarkEnd w:id="1422"/>
      <w:r w:rsidRPr="00525D7A">
        <w:rPr>
          <w:b/>
          <w:rPrChange w:id="1424" w:author="Анастасия ." w:date="2023-05-21T14:15:00Z">
            <w:rPr>
              <w:bCs w:val="0"/>
            </w:rPr>
          </w:rPrChange>
        </w:rPr>
        <w:t xml:space="preserve"> </w:t>
      </w:r>
    </w:p>
    <w:p w:rsidR="008574AB" w:rsidRPr="00163B30"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25" w:name="_Toc122467619"/>
      <w:bookmarkStart w:id="1426" w:name="_Toc129722006"/>
      <w:bookmarkStart w:id="1427" w:name="_Toc130060071"/>
      <w:bookmarkStart w:id="1428" w:name="_Toc135666441"/>
      <w:r w:rsidRPr="00163B30">
        <w:rPr>
          <w:rFonts w:eastAsiaTheme="majorEastAsia" w:cstheme="majorBidi"/>
          <w:b/>
          <w:bCs/>
        </w:rPr>
        <w:lastRenderedPageBreak/>
        <w:t xml:space="preserve">Требования к составу, структуре и способам организации данных в </w:t>
      </w:r>
      <w:bookmarkEnd w:id="1425"/>
      <w:r w:rsidRPr="00163B30">
        <w:rPr>
          <w:rFonts w:eastAsiaTheme="majorEastAsia" w:cstheme="majorBidi"/>
          <w:b/>
          <w:bCs/>
        </w:rPr>
        <w:t>ИУС</w:t>
      </w:r>
      <w:bookmarkEnd w:id="1426"/>
      <w:bookmarkEnd w:id="1427"/>
      <w:bookmarkEnd w:id="1428"/>
    </w:p>
    <w:p w:rsidR="008574AB" w:rsidRPr="004D79CB" w:rsidRDefault="008574AB" w:rsidP="008574AB">
      <w:pPr>
        <w:rPr>
          <w:rFonts w:eastAsiaTheme="minorHAnsi"/>
          <w:lang w:eastAsia="en-US"/>
        </w:rPr>
      </w:pPr>
      <w:r w:rsidRPr="004D79CB">
        <w:rPr>
          <w:rFonts w:eastAsiaTheme="minorHAnsi"/>
          <w:lang w:eastAsia="en-US"/>
        </w:rPr>
        <w:t>Данные в Системе должны принадлежать одной из целевых групп: данные метки, состояния ошибки, данные о технологическом процессе и обслуживающих лицах.</w:t>
      </w:r>
    </w:p>
    <w:p w:rsidR="008574AB" w:rsidRPr="004D79CB" w:rsidRDefault="00CB5F6F" w:rsidP="008574AB">
      <w:pPr>
        <w:rPr>
          <w:rFonts w:eastAsiaTheme="minorHAnsi"/>
          <w:lang w:eastAsia="en-US"/>
        </w:rPr>
      </w:pPr>
      <w:r>
        <w:rPr>
          <w:rFonts w:eastAsiaTheme="minorHAnsi"/>
          <w:lang w:eastAsia="en-US"/>
        </w:rPr>
        <w:t>М</w:t>
      </w:r>
      <w:r w:rsidR="008574AB" w:rsidRPr="004D79CB">
        <w:rPr>
          <w:rFonts w:eastAsiaTheme="minorHAnsi"/>
          <w:lang w:eastAsia="en-US"/>
        </w:rPr>
        <w:t>одель данных физически должна быть реализована в реляционной СУБД и принадлежать основной базе данных производственного процесса.</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29" w:name="_Toc122467620"/>
      <w:bookmarkStart w:id="1430" w:name="_Toc129722007"/>
      <w:bookmarkStart w:id="1431" w:name="_Toc130060072"/>
      <w:bookmarkStart w:id="1432" w:name="_Toc135666442"/>
      <w:r w:rsidRPr="001246FE">
        <w:rPr>
          <w:rFonts w:eastAsiaTheme="majorEastAsia" w:cstheme="majorBidi"/>
          <w:b/>
          <w:bCs/>
        </w:rPr>
        <w:t>Требо</w:t>
      </w:r>
      <w:r w:rsidRPr="004D79CB">
        <w:rPr>
          <w:rFonts w:eastAsiaTheme="majorEastAsia" w:cstheme="majorBidi"/>
          <w:b/>
          <w:bCs/>
        </w:rPr>
        <w:t xml:space="preserve">вания к информационному обмену между компонентами </w:t>
      </w:r>
      <w:r>
        <w:rPr>
          <w:rFonts w:eastAsiaTheme="majorEastAsia" w:cstheme="majorBidi"/>
          <w:b/>
          <w:bCs/>
        </w:rPr>
        <w:t>ИУС</w:t>
      </w:r>
      <w:r w:rsidRPr="004D79CB">
        <w:rPr>
          <w:rFonts w:eastAsiaTheme="majorEastAsia" w:cstheme="majorBidi"/>
          <w:b/>
          <w:bCs/>
        </w:rPr>
        <w:t xml:space="preserve"> и со смежными </w:t>
      </w:r>
      <w:bookmarkEnd w:id="1429"/>
      <w:r>
        <w:rPr>
          <w:rFonts w:eastAsiaTheme="majorEastAsia" w:cstheme="majorBidi"/>
          <w:b/>
          <w:bCs/>
        </w:rPr>
        <w:t>системами</w:t>
      </w:r>
      <w:bookmarkEnd w:id="1430"/>
      <w:bookmarkEnd w:id="1431"/>
      <w:bookmarkEnd w:id="1432"/>
    </w:p>
    <w:p w:rsidR="008574AB" w:rsidRPr="004D79CB" w:rsidRDefault="008574AB" w:rsidP="008574AB">
      <w:pPr>
        <w:rPr>
          <w:rFonts w:eastAsiaTheme="minorHAnsi"/>
          <w:lang w:eastAsia="en-US"/>
        </w:rPr>
      </w:pPr>
      <w:r w:rsidRPr="004D79CB">
        <w:rPr>
          <w:rFonts w:eastAsiaTheme="minorHAnsi"/>
          <w:lang w:eastAsia="en-US"/>
        </w:rPr>
        <w:t>Информационный обмен между компонентами Системы должен происходить в</w:t>
      </w:r>
      <w:r>
        <w:rPr>
          <w:rFonts w:eastAsiaTheme="minorHAnsi"/>
          <w:lang w:eastAsia="en-US"/>
        </w:rPr>
        <w:t xml:space="preserve"> порядке, указанном в Таблице </w:t>
      </w:r>
      <w:r w:rsidRPr="004D79CB">
        <w:rPr>
          <w:rFonts w:eastAsiaTheme="minorHAnsi"/>
          <w:lang w:eastAsia="en-US"/>
        </w:rPr>
        <w:t>1.</w:t>
      </w:r>
      <w:del w:id="1433" w:author="Анастасия ." w:date="2023-05-21T14:18:00Z">
        <w:r w:rsidDel="00525D7A">
          <w:rPr>
            <w:rFonts w:eastAsiaTheme="minorHAnsi"/>
            <w:lang w:eastAsia="en-US"/>
          </w:rPr>
          <w:delText>4</w:delText>
        </w:r>
      </w:del>
      <w:ins w:id="1434" w:author="Анастасия ." w:date="2023-05-21T14:18:00Z">
        <w:r w:rsidR="00525D7A">
          <w:rPr>
            <w:rFonts w:eastAsiaTheme="minorHAnsi"/>
            <w:lang w:eastAsia="en-US"/>
          </w:rPr>
          <w:t>2</w:t>
        </w:r>
      </w:ins>
      <w:r>
        <w:rPr>
          <w:rFonts w:eastAsiaTheme="minorHAnsi"/>
          <w:lang w:eastAsia="en-US"/>
        </w:rPr>
        <w:t>.</w:t>
      </w:r>
      <w:r w:rsidRPr="004D79CB">
        <w:rPr>
          <w:rFonts w:eastAsiaTheme="minorHAnsi"/>
          <w:lang w:eastAsia="en-US"/>
        </w:rPr>
        <w:t xml:space="preserve"> Компоненты смежных </w:t>
      </w:r>
      <w:r>
        <w:rPr>
          <w:rFonts w:eastAsiaTheme="minorHAnsi"/>
          <w:lang w:eastAsia="en-US"/>
        </w:rPr>
        <w:t>ИУС</w:t>
      </w:r>
      <w:r w:rsidRPr="004D79CB">
        <w:rPr>
          <w:rFonts w:eastAsiaTheme="minorHAnsi"/>
          <w:lang w:eastAsia="en-US"/>
        </w:rPr>
        <w:t xml:space="preserve"> должны взаимодействовать с компонентами проектируемой </w:t>
      </w:r>
      <w:r>
        <w:rPr>
          <w:rFonts w:eastAsiaTheme="minorHAnsi"/>
          <w:lang w:eastAsia="en-US"/>
        </w:rPr>
        <w:t>ИУС</w:t>
      </w:r>
      <w:r w:rsidRPr="004D79CB">
        <w:rPr>
          <w:rFonts w:eastAsiaTheme="minorHAnsi"/>
          <w:lang w:eastAsia="en-US"/>
        </w:rPr>
        <w:t xml:space="preserve"> по аналогичной схеме. В данном случае компоненты </w:t>
      </w:r>
      <w:r>
        <w:rPr>
          <w:rFonts w:eastAsiaTheme="minorHAnsi"/>
          <w:lang w:eastAsia="en-US"/>
        </w:rPr>
        <w:t>ИУС</w:t>
      </w:r>
      <w:r w:rsidRPr="004D79CB">
        <w:rPr>
          <w:rFonts w:eastAsiaTheme="minorHAnsi"/>
          <w:lang w:eastAsia="en-US"/>
        </w:rPr>
        <w:t xml:space="preserve"> можно назвать подсистемами </w:t>
      </w:r>
      <w:r>
        <w:rPr>
          <w:rFonts w:eastAsiaTheme="minorHAnsi"/>
          <w:lang w:eastAsia="en-US"/>
        </w:rPr>
        <w:t>ИУС</w:t>
      </w:r>
      <w:r w:rsidRPr="004D79CB">
        <w:rPr>
          <w:rFonts w:eastAsiaTheme="minorHAnsi"/>
          <w:lang w:eastAsia="en-US"/>
        </w:rPr>
        <w:t>.</w:t>
      </w:r>
    </w:p>
    <w:p w:rsidR="008574AB" w:rsidRPr="004D79CB" w:rsidRDefault="008574AB" w:rsidP="008574AB">
      <w:pPr>
        <w:spacing w:before="120" w:line="240" w:lineRule="auto"/>
        <w:ind w:firstLine="0"/>
        <w:rPr>
          <w:rFonts w:eastAsiaTheme="minorHAnsi"/>
          <w:i/>
          <w:sz w:val="24"/>
          <w:lang w:eastAsia="en-US"/>
        </w:rPr>
      </w:pPr>
      <w:r>
        <w:rPr>
          <w:rFonts w:eastAsiaTheme="minorHAnsi"/>
          <w:i/>
          <w:sz w:val="24"/>
          <w:lang w:eastAsia="en-US"/>
        </w:rPr>
        <w:t xml:space="preserve">Таблица </w:t>
      </w:r>
      <w:r w:rsidRPr="004D79CB">
        <w:rPr>
          <w:rFonts w:eastAsiaTheme="minorHAnsi"/>
          <w:i/>
          <w:sz w:val="24"/>
          <w:lang w:eastAsia="en-US"/>
        </w:rPr>
        <w:t>1</w:t>
      </w:r>
      <w:r>
        <w:rPr>
          <w:rFonts w:eastAsiaTheme="minorHAnsi"/>
          <w:i/>
          <w:sz w:val="24"/>
          <w:lang w:eastAsia="en-US"/>
        </w:rPr>
        <w:t>.</w:t>
      </w:r>
      <w:del w:id="1435" w:author="Анастасия ." w:date="2023-05-21T14:18:00Z">
        <w:r w:rsidDel="00525D7A">
          <w:rPr>
            <w:rFonts w:eastAsiaTheme="minorHAnsi"/>
            <w:i/>
            <w:sz w:val="24"/>
            <w:lang w:eastAsia="en-US"/>
          </w:rPr>
          <w:delText>4</w:delText>
        </w:r>
        <w:r w:rsidRPr="004D79CB" w:rsidDel="00525D7A">
          <w:rPr>
            <w:rFonts w:eastAsiaTheme="minorHAnsi"/>
            <w:i/>
            <w:sz w:val="24"/>
            <w:lang w:eastAsia="en-US"/>
          </w:rPr>
          <w:delText xml:space="preserve"> </w:delText>
        </w:r>
      </w:del>
      <w:ins w:id="1436" w:author="Анастасия ." w:date="2023-05-21T14:18:00Z">
        <w:r w:rsidR="00525D7A">
          <w:rPr>
            <w:rFonts w:eastAsiaTheme="minorHAnsi"/>
            <w:i/>
            <w:sz w:val="24"/>
            <w:lang w:eastAsia="en-US"/>
          </w:rPr>
          <w:t>2</w:t>
        </w:r>
        <w:r w:rsidR="00525D7A" w:rsidRPr="004D79CB">
          <w:rPr>
            <w:rFonts w:eastAsiaTheme="minorHAnsi"/>
            <w:i/>
            <w:sz w:val="24"/>
            <w:lang w:eastAsia="en-US"/>
          </w:rPr>
          <w:t xml:space="preserve"> </w:t>
        </w:r>
      </w:ins>
      <w:r w:rsidRPr="004D79CB">
        <w:rPr>
          <w:rFonts w:eastAsiaTheme="minorHAnsi"/>
          <w:i/>
          <w:sz w:val="24"/>
          <w:lang w:eastAsia="en-US"/>
        </w:rPr>
        <w:t>— Информационный обмен между компонентами Системы</w:t>
      </w:r>
    </w:p>
    <w:tbl>
      <w:tblPr>
        <w:tblStyle w:val="11"/>
        <w:tblW w:w="0" w:type="auto"/>
        <w:jc w:val="center"/>
        <w:tblInd w:w="124" w:type="dxa"/>
        <w:tblLook w:val="04A0" w:firstRow="1" w:lastRow="0" w:firstColumn="1" w:lastColumn="0" w:noHBand="0" w:noVBand="1"/>
      </w:tblPr>
      <w:tblGrid>
        <w:gridCol w:w="2685"/>
        <w:gridCol w:w="2684"/>
        <w:gridCol w:w="2348"/>
        <w:gridCol w:w="2013"/>
      </w:tblGrid>
      <w:tr w:rsidR="008574AB" w:rsidRPr="004D79CB" w:rsidTr="008574AB">
        <w:trPr>
          <w:trHeight w:val="607"/>
          <w:jc w:val="center"/>
        </w:trPr>
        <w:tc>
          <w:tcPr>
            <w:tcW w:w="0" w:type="auto"/>
          </w:tcPr>
          <w:p w:rsidR="008574AB" w:rsidRPr="004D79CB" w:rsidRDefault="008574AB" w:rsidP="008574AB">
            <w:pPr>
              <w:ind w:firstLine="0"/>
              <w:rPr>
                <w:rFonts w:eastAsiaTheme="minorHAnsi"/>
                <w:b/>
                <w:sz w:val="24"/>
                <w:lang w:eastAsia="en-US"/>
              </w:rPr>
            </w:pPr>
          </w:p>
        </w:tc>
        <w:tc>
          <w:tcPr>
            <w:tcW w:w="0" w:type="auto"/>
          </w:tcPr>
          <w:p w:rsidR="008574AB" w:rsidRPr="004D79CB" w:rsidRDefault="008574AB" w:rsidP="008574AB">
            <w:pPr>
              <w:ind w:firstLine="0"/>
              <w:jc w:val="center"/>
              <w:rPr>
                <w:rFonts w:eastAsiaTheme="minorHAnsi"/>
                <w:b/>
                <w:sz w:val="24"/>
                <w:szCs w:val="24"/>
                <w:lang w:eastAsia="en-US"/>
              </w:rPr>
            </w:pPr>
            <w:r w:rsidRPr="004D79CB">
              <w:rPr>
                <w:rFonts w:eastAsiaTheme="minorHAnsi"/>
                <w:b/>
                <w:sz w:val="24"/>
                <w:lang w:eastAsia="en-US"/>
              </w:rPr>
              <w:t>Подсистема сбора и загрузки данных</w:t>
            </w:r>
          </w:p>
        </w:tc>
        <w:tc>
          <w:tcPr>
            <w:tcW w:w="0" w:type="auto"/>
          </w:tcPr>
          <w:p w:rsidR="008574AB" w:rsidRPr="004D79CB" w:rsidRDefault="008574AB" w:rsidP="008574AB">
            <w:pPr>
              <w:ind w:firstLine="0"/>
              <w:jc w:val="center"/>
              <w:rPr>
                <w:rFonts w:eastAsiaTheme="minorHAnsi"/>
                <w:b/>
                <w:sz w:val="24"/>
                <w:szCs w:val="24"/>
                <w:lang w:eastAsia="en-US"/>
              </w:rPr>
            </w:pPr>
            <w:r w:rsidRPr="004D79CB">
              <w:rPr>
                <w:rFonts w:eastAsiaTheme="minorHAnsi"/>
                <w:b/>
                <w:sz w:val="24"/>
                <w:lang w:eastAsia="en-US"/>
              </w:rPr>
              <w:t>Подсистема хранения данных</w:t>
            </w:r>
          </w:p>
        </w:tc>
        <w:tc>
          <w:tcPr>
            <w:tcW w:w="0" w:type="auto"/>
          </w:tcPr>
          <w:p w:rsidR="008574AB" w:rsidRPr="004D79CB" w:rsidRDefault="008574AB" w:rsidP="008574AB">
            <w:pPr>
              <w:ind w:firstLine="0"/>
              <w:jc w:val="center"/>
              <w:rPr>
                <w:rFonts w:eastAsiaTheme="minorHAnsi"/>
                <w:b/>
                <w:sz w:val="24"/>
                <w:szCs w:val="24"/>
                <w:lang w:eastAsia="en-US"/>
              </w:rPr>
            </w:pPr>
            <w:r w:rsidRPr="004D79CB">
              <w:rPr>
                <w:rFonts w:eastAsiaTheme="minorHAnsi"/>
                <w:b/>
                <w:sz w:val="24"/>
                <w:lang w:eastAsia="en-US"/>
              </w:rPr>
              <w:t>Подсистема обработки</w:t>
            </w:r>
          </w:p>
        </w:tc>
      </w:tr>
      <w:tr w:rsidR="008574AB" w:rsidRPr="004D79CB" w:rsidTr="008574AB">
        <w:trPr>
          <w:trHeight w:val="809"/>
          <w:jc w:val="center"/>
        </w:trPr>
        <w:tc>
          <w:tcPr>
            <w:tcW w:w="0" w:type="auto"/>
            <w:vAlign w:val="center"/>
          </w:tcPr>
          <w:p w:rsidR="008574AB" w:rsidRPr="004D79CB" w:rsidRDefault="008574AB" w:rsidP="008574AB">
            <w:pPr>
              <w:ind w:firstLine="0"/>
              <w:rPr>
                <w:rFonts w:eastAsiaTheme="minorHAnsi"/>
                <w:b/>
                <w:sz w:val="24"/>
                <w:lang w:eastAsia="en-US"/>
              </w:rPr>
            </w:pPr>
            <w:r w:rsidRPr="004D79CB">
              <w:rPr>
                <w:rFonts w:eastAsiaTheme="minorHAnsi"/>
                <w:b/>
                <w:sz w:val="24"/>
                <w:lang w:eastAsia="en-US"/>
              </w:rPr>
              <w:t>Подсистема сбора и загрузки данных</w:t>
            </w:r>
          </w:p>
        </w:tc>
        <w:tc>
          <w:tcPr>
            <w:tcW w:w="0" w:type="auto"/>
            <w:vAlign w:val="center"/>
          </w:tcPr>
          <w:p w:rsidR="008574AB" w:rsidRPr="004D79CB" w:rsidRDefault="008574AB" w:rsidP="008574AB">
            <w:pPr>
              <w:ind w:firstLine="0"/>
              <w:jc w:val="left"/>
              <w:rPr>
                <w:rFonts w:eastAsiaTheme="minorHAnsi"/>
                <w:sz w:val="24"/>
                <w:lang w:eastAsia="en-US"/>
              </w:rPr>
            </w:pPr>
          </w:p>
        </w:tc>
        <w:tc>
          <w:tcPr>
            <w:tcW w:w="0" w:type="auto"/>
            <w:vAlign w:val="center"/>
          </w:tcPr>
          <w:p w:rsidR="008574AB" w:rsidRPr="004D79CB" w:rsidRDefault="008574AB" w:rsidP="008574AB">
            <w:pPr>
              <w:ind w:firstLine="0"/>
              <w:jc w:val="left"/>
              <w:rPr>
                <w:rFonts w:eastAsiaTheme="minorHAnsi"/>
                <w:sz w:val="24"/>
                <w:lang w:eastAsia="en-US"/>
              </w:rPr>
            </w:pPr>
            <w:r w:rsidRPr="004D79CB">
              <w:rPr>
                <w:rFonts w:eastAsiaTheme="minorHAnsi"/>
                <w:sz w:val="24"/>
                <w:lang w:eastAsia="en-US"/>
              </w:rPr>
              <w:t>да</w:t>
            </w:r>
          </w:p>
        </w:tc>
        <w:tc>
          <w:tcPr>
            <w:tcW w:w="0" w:type="auto"/>
            <w:vAlign w:val="center"/>
          </w:tcPr>
          <w:p w:rsidR="008574AB" w:rsidRPr="004D79CB" w:rsidRDefault="008574AB" w:rsidP="008574AB">
            <w:pPr>
              <w:ind w:firstLine="0"/>
              <w:jc w:val="left"/>
              <w:rPr>
                <w:rFonts w:eastAsiaTheme="minorHAnsi"/>
                <w:sz w:val="24"/>
                <w:lang w:eastAsia="en-US"/>
              </w:rPr>
            </w:pPr>
          </w:p>
        </w:tc>
      </w:tr>
      <w:tr w:rsidR="008574AB" w:rsidRPr="004D79CB" w:rsidTr="008574AB">
        <w:trPr>
          <w:trHeight w:val="848"/>
          <w:jc w:val="center"/>
        </w:trPr>
        <w:tc>
          <w:tcPr>
            <w:tcW w:w="0" w:type="auto"/>
            <w:vAlign w:val="center"/>
          </w:tcPr>
          <w:p w:rsidR="008574AB" w:rsidRPr="004D79CB" w:rsidRDefault="008574AB" w:rsidP="008574AB">
            <w:pPr>
              <w:ind w:firstLine="0"/>
              <w:rPr>
                <w:rFonts w:eastAsiaTheme="minorHAnsi"/>
                <w:b/>
                <w:sz w:val="24"/>
                <w:lang w:eastAsia="en-US"/>
              </w:rPr>
            </w:pPr>
            <w:r w:rsidRPr="004D79CB">
              <w:rPr>
                <w:rFonts w:eastAsiaTheme="minorHAnsi"/>
                <w:b/>
                <w:sz w:val="24"/>
                <w:lang w:eastAsia="en-US"/>
              </w:rPr>
              <w:t>Подсистема хранения данных</w:t>
            </w:r>
          </w:p>
        </w:tc>
        <w:tc>
          <w:tcPr>
            <w:tcW w:w="0" w:type="auto"/>
            <w:vAlign w:val="center"/>
          </w:tcPr>
          <w:p w:rsidR="008574AB" w:rsidRPr="004D79CB" w:rsidRDefault="008574AB" w:rsidP="008574AB">
            <w:pPr>
              <w:ind w:firstLine="0"/>
              <w:jc w:val="left"/>
              <w:rPr>
                <w:rFonts w:eastAsiaTheme="minorHAnsi"/>
                <w:sz w:val="24"/>
                <w:lang w:eastAsia="en-US"/>
              </w:rPr>
            </w:pPr>
            <w:r w:rsidRPr="004D79CB">
              <w:rPr>
                <w:rFonts w:eastAsiaTheme="minorHAnsi"/>
                <w:sz w:val="24"/>
                <w:lang w:eastAsia="en-US"/>
              </w:rPr>
              <w:t>да</w:t>
            </w:r>
          </w:p>
        </w:tc>
        <w:tc>
          <w:tcPr>
            <w:tcW w:w="0" w:type="auto"/>
            <w:vAlign w:val="center"/>
          </w:tcPr>
          <w:p w:rsidR="008574AB" w:rsidRPr="004D79CB" w:rsidRDefault="008574AB" w:rsidP="008574AB">
            <w:pPr>
              <w:ind w:firstLine="0"/>
              <w:jc w:val="left"/>
              <w:rPr>
                <w:rFonts w:eastAsiaTheme="minorHAnsi"/>
                <w:sz w:val="24"/>
                <w:lang w:eastAsia="en-US"/>
              </w:rPr>
            </w:pPr>
            <w:r w:rsidRPr="004D79CB">
              <w:rPr>
                <w:rFonts w:eastAsiaTheme="minorHAnsi"/>
                <w:sz w:val="24"/>
                <w:lang w:eastAsia="en-US"/>
              </w:rPr>
              <w:t>да</w:t>
            </w:r>
          </w:p>
        </w:tc>
        <w:tc>
          <w:tcPr>
            <w:tcW w:w="0" w:type="auto"/>
            <w:vAlign w:val="center"/>
          </w:tcPr>
          <w:p w:rsidR="008574AB" w:rsidRPr="004D79CB" w:rsidRDefault="008574AB" w:rsidP="008574AB">
            <w:pPr>
              <w:ind w:firstLine="0"/>
              <w:jc w:val="left"/>
              <w:rPr>
                <w:rFonts w:eastAsiaTheme="minorHAnsi"/>
                <w:sz w:val="24"/>
                <w:lang w:eastAsia="en-US"/>
              </w:rPr>
            </w:pPr>
            <w:r w:rsidRPr="004D79CB">
              <w:rPr>
                <w:rFonts w:eastAsiaTheme="minorHAnsi"/>
                <w:sz w:val="24"/>
                <w:lang w:eastAsia="en-US"/>
              </w:rPr>
              <w:t>да</w:t>
            </w:r>
          </w:p>
        </w:tc>
      </w:tr>
      <w:tr w:rsidR="008574AB" w:rsidRPr="004D79CB" w:rsidTr="008574AB">
        <w:trPr>
          <w:trHeight w:val="847"/>
          <w:jc w:val="center"/>
        </w:trPr>
        <w:tc>
          <w:tcPr>
            <w:tcW w:w="0" w:type="auto"/>
            <w:vAlign w:val="center"/>
          </w:tcPr>
          <w:p w:rsidR="008574AB" w:rsidRPr="004D79CB" w:rsidRDefault="008574AB" w:rsidP="008574AB">
            <w:pPr>
              <w:ind w:firstLine="0"/>
              <w:rPr>
                <w:rFonts w:eastAsiaTheme="minorHAnsi"/>
                <w:b/>
                <w:sz w:val="24"/>
                <w:szCs w:val="24"/>
                <w:lang w:eastAsia="en-US"/>
              </w:rPr>
            </w:pPr>
            <w:r w:rsidRPr="004D79CB">
              <w:rPr>
                <w:rFonts w:eastAsiaTheme="minorHAnsi"/>
                <w:b/>
                <w:sz w:val="24"/>
                <w:lang w:eastAsia="en-US"/>
              </w:rPr>
              <w:t>Подсистема обработки</w:t>
            </w:r>
          </w:p>
        </w:tc>
        <w:tc>
          <w:tcPr>
            <w:tcW w:w="0" w:type="auto"/>
            <w:vAlign w:val="center"/>
          </w:tcPr>
          <w:p w:rsidR="008574AB" w:rsidRPr="004D79CB" w:rsidRDefault="008574AB" w:rsidP="008574AB">
            <w:pPr>
              <w:ind w:firstLine="0"/>
              <w:jc w:val="left"/>
              <w:rPr>
                <w:rFonts w:eastAsiaTheme="minorHAnsi"/>
                <w:sz w:val="24"/>
                <w:lang w:eastAsia="en-US"/>
              </w:rPr>
            </w:pPr>
          </w:p>
        </w:tc>
        <w:tc>
          <w:tcPr>
            <w:tcW w:w="0" w:type="auto"/>
            <w:vAlign w:val="center"/>
          </w:tcPr>
          <w:p w:rsidR="008574AB" w:rsidRPr="004D79CB" w:rsidRDefault="008574AB" w:rsidP="008574AB">
            <w:pPr>
              <w:ind w:firstLine="0"/>
              <w:jc w:val="left"/>
              <w:rPr>
                <w:rFonts w:eastAsiaTheme="minorHAnsi"/>
                <w:sz w:val="24"/>
                <w:lang w:eastAsia="en-US"/>
              </w:rPr>
            </w:pPr>
            <w:r w:rsidRPr="004D79CB">
              <w:rPr>
                <w:rFonts w:eastAsiaTheme="minorHAnsi"/>
                <w:sz w:val="24"/>
                <w:lang w:eastAsia="en-US"/>
              </w:rPr>
              <w:t>да</w:t>
            </w:r>
          </w:p>
        </w:tc>
        <w:tc>
          <w:tcPr>
            <w:tcW w:w="0" w:type="auto"/>
            <w:vAlign w:val="center"/>
          </w:tcPr>
          <w:p w:rsidR="008574AB" w:rsidRPr="004D79CB" w:rsidRDefault="008574AB" w:rsidP="008574AB">
            <w:pPr>
              <w:ind w:firstLine="0"/>
              <w:jc w:val="left"/>
              <w:rPr>
                <w:rFonts w:eastAsiaTheme="minorHAnsi"/>
                <w:sz w:val="24"/>
                <w:lang w:eastAsia="en-US"/>
              </w:rPr>
            </w:pPr>
          </w:p>
        </w:tc>
      </w:tr>
    </w:tbl>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37" w:name="_Toc122467621"/>
      <w:bookmarkStart w:id="1438" w:name="_Toc129722008"/>
      <w:bookmarkStart w:id="1439" w:name="_Toc130060073"/>
      <w:bookmarkStart w:id="1440" w:name="_Toc135666443"/>
      <w:r w:rsidRPr="004D79CB">
        <w:rPr>
          <w:rFonts w:eastAsiaTheme="majorEastAsia" w:cstheme="majorBidi"/>
          <w:b/>
          <w:bCs/>
        </w:rPr>
        <w:t>Требования</w:t>
      </w:r>
      <w:r w:rsidR="00606B94">
        <w:rPr>
          <w:rFonts w:eastAsiaTheme="majorEastAsia" w:cstheme="majorBidi"/>
          <w:b/>
          <w:bCs/>
        </w:rPr>
        <w:t xml:space="preserve"> к информационной совместимости</w:t>
      </w:r>
      <w:r w:rsidRPr="004D79CB">
        <w:rPr>
          <w:rFonts w:eastAsiaTheme="majorEastAsia" w:cstheme="majorBidi"/>
          <w:b/>
          <w:bCs/>
        </w:rPr>
        <w:t xml:space="preserve"> с другими подсистемами</w:t>
      </w:r>
      <w:bookmarkEnd w:id="1437"/>
      <w:bookmarkEnd w:id="1438"/>
      <w:bookmarkEnd w:id="1439"/>
      <w:bookmarkEnd w:id="1440"/>
    </w:p>
    <w:p w:rsidR="008574AB" w:rsidRDefault="008574AB" w:rsidP="008574AB">
      <w:pPr>
        <w:rPr>
          <w:rFonts w:eastAsiaTheme="minorHAnsi"/>
          <w:noProof/>
          <w:lang w:eastAsia="en-US"/>
        </w:rPr>
      </w:pPr>
      <w:r>
        <w:rPr>
          <w:rFonts w:eastAsiaTheme="minorHAnsi"/>
          <w:noProof/>
          <w:lang w:eastAsia="en-US"/>
        </w:rPr>
        <w:t xml:space="preserve">Связь между другими системами предприятия и их компонентами </w:t>
      </w:r>
      <w:r w:rsidRPr="004D79CB">
        <w:rPr>
          <w:rFonts w:eastAsiaTheme="minorHAnsi"/>
          <w:noProof/>
          <w:lang w:eastAsia="en-US"/>
        </w:rPr>
        <w:t>представлена на Рисунке 1.</w:t>
      </w:r>
      <w:del w:id="1441" w:author="Анастасия ." w:date="2023-05-21T23:34:00Z">
        <w:r w:rsidDel="003455D8">
          <w:rPr>
            <w:rFonts w:eastAsiaTheme="minorHAnsi"/>
            <w:noProof/>
            <w:lang w:eastAsia="en-US"/>
          </w:rPr>
          <w:delText>5</w:delText>
        </w:r>
        <w:r w:rsidRPr="004D79CB" w:rsidDel="003455D8">
          <w:rPr>
            <w:rFonts w:eastAsiaTheme="minorHAnsi"/>
            <w:noProof/>
            <w:lang w:eastAsia="en-US"/>
          </w:rPr>
          <w:delText xml:space="preserve"> </w:delText>
        </w:r>
      </w:del>
      <w:ins w:id="1442" w:author="Анастасия ." w:date="2023-05-21T23:34:00Z">
        <w:r w:rsidR="003455D8">
          <w:rPr>
            <w:rFonts w:eastAsiaTheme="minorHAnsi"/>
            <w:noProof/>
            <w:lang w:eastAsia="en-US"/>
          </w:rPr>
          <w:t>6</w:t>
        </w:r>
        <w:r w:rsidR="003455D8" w:rsidRPr="004D79CB">
          <w:rPr>
            <w:rFonts w:eastAsiaTheme="minorHAnsi"/>
            <w:noProof/>
            <w:lang w:eastAsia="en-US"/>
          </w:rPr>
          <w:t xml:space="preserve"> </w:t>
        </w:r>
      </w:ins>
      <w:r w:rsidRPr="004D79CB">
        <w:rPr>
          <w:rFonts w:eastAsiaTheme="minorHAnsi"/>
          <w:noProof/>
          <w:lang w:eastAsia="en-US"/>
        </w:rPr>
        <w:t>с используемыми протоколами.</w:t>
      </w:r>
    </w:p>
    <w:p w:rsidR="008574AB" w:rsidRPr="004D79CB" w:rsidRDefault="008574AB" w:rsidP="008574AB">
      <w:pPr>
        <w:rPr>
          <w:rFonts w:eastAsiaTheme="minorHAnsi"/>
          <w:b/>
          <w:sz w:val="40"/>
          <w:lang w:eastAsia="en-US"/>
        </w:rPr>
      </w:pPr>
      <w:r>
        <w:rPr>
          <w:rFonts w:eastAsiaTheme="minorHAnsi"/>
          <w:noProof/>
          <w:lang w:eastAsia="en-US"/>
        </w:rPr>
        <w:t xml:space="preserve">Оператор запускает программу со своего рабочего места, там же, где вводятся результаты испытаний шины. Поля для формирования метки </w:t>
      </w:r>
      <w:r>
        <w:rPr>
          <w:rFonts w:eastAsiaTheme="minorHAnsi"/>
          <w:noProof/>
          <w:lang w:eastAsia="en-US"/>
        </w:rPr>
        <w:lastRenderedPageBreak/>
        <w:t xml:space="preserve">выбираются из базы данных предприятия и из систем верхнего уровня. Рабочее место со сканером находится в начале цеха финальной инспекции, там система сканирует производственный штрих-код шины и определяет ее в системе. </w:t>
      </w:r>
    </w:p>
    <w:p w:rsidR="008574AB" w:rsidRPr="004D79CB" w:rsidRDefault="008574AB" w:rsidP="008574AB">
      <w:pPr>
        <w:spacing w:line="240" w:lineRule="auto"/>
        <w:ind w:firstLine="0"/>
        <w:jc w:val="center"/>
        <w:rPr>
          <w:rFonts w:eastAsiaTheme="minorHAnsi"/>
          <w:b/>
          <w:sz w:val="32"/>
          <w:lang w:eastAsia="en-US"/>
        </w:rPr>
      </w:pPr>
      <w:r w:rsidRPr="00163B30">
        <w:rPr>
          <w:rFonts w:eastAsiaTheme="minorHAnsi"/>
          <w:b/>
          <w:noProof/>
          <w:sz w:val="32"/>
        </w:rPr>
        <w:drawing>
          <wp:inline distT="0" distB="0" distL="0" distR="0" wp14:anchorId="0257E4AA" wp14:editId="00EBF52D">
            <wp:extent cx="4867955" cy="2448267"/>
            <wp:effectExtent l="0" t="0" r="889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67955" cy="2448267"/>
                    </a:xfrm>
                    <a:prstGeom prst="rect">
                      <a:avLst/>
                    </a:prstGeom>
                  </pic:spPr>
                </pic:pic>
              </a:graphicData>
            </a:graphic>
          </wp:inline>
        </w:drawing>
      </w:r>
    </w:p>
    <w:p w:rsidR="008574AB" w:rsidRPr="00947487" w:rsidRDefault="008574AB" w:rsidP="008574AB">
      <w:pPr>
        <w:spacing w:after="120"/>
        <w:jc w:val="center"/>
        <w:rPr>
          <w:rFonts w:eastAsiaTheme="minorHAnsi"/>
          <w:b/>
          <w:sz w:val="24"/>
          <w:lang w:eastAsia="en-US"/>
        </w:rPr>
      </w:pPr>
      <w:r>
        <w:rPr>
          <w:rFonts w:eastAsiaTheme="minorHAnsi"/>
          <w:b/>
          <w:sz w:val="24"/>
          <w:lang w:eastAsia="en-US"/>
        </w:rPr>
        <w:t>Рисунок 1.</w:t>
      </w:r>
      <w:del w:id="1443" w:author="Анастасия ." w:date="2023-05-21T23:34:00Z">
        <w:r w:rsidDel="003455D8">
          <w:rPr>
            <w:rFonts w:eastAsiaTheme="minorHAnsi"/>
            <w:b/>
            <w:sz w:val="24"/>
            <w:lang w:eastAsia="en-US"/>
          </w:rPr>
          <w:delText>5</w:delText>
        </w:r>
        <w:r w:rsidRPr="004D79CB" w:rsidDel="003455D8">
          <w:rPr>
            <w:rFonts w:eastAsiaTheme="minorHAnsi"/>
            <w:b/>
            <w:sz w:val="24"/>
            <w:lang w:eastAsia="en-US"/>
          </w:rPr>
          <w:delText xml:space="preserve"> </w:delText>
        </w:r>
      </w:del>
      <w:ins w:id="1444" w:author="Анастасия ." w:date="2023-05-21T23:34:00Z">
        <w:r w:rsidR="003455D8">
          <w:rPr>
            <w:rFonts w:eastAsiaTheme="minorHAnsi"/>
            <w:b/>
            <w:sz w:val="24"/>
            <w:lang w:eastAsia="en-US"/>
          </w:rPr>
          <w:t>6</w:t>
        </w:r>
        <w:r w:rsidR="003455D8" w:rsidRPr="004D79CB">
          <w:rPr>
            <w:rFonts w:eastAsiaTheme="minorHAnsi"/>
            <w:b/>
            <w:sz w:val="24"/>
            <w:lang w:eastAsia="en-US"/>
          </w:rPr>
          <w:t xml:space="preserve"> </w:t>
        </w:r>
      </w:ins>
      <w:r w:rsidRPr="004D79CB">
        <w:rPr>
          <w:rFonts w:eastAsiaTheme="minorHAnsi"/>
          <w:b/>
          <w:sz w:val="24"/>
          <w:lang w:eastAsia="en-US"/>
        </w:rPr>
        <w:t>— Схема подключения компонентов Системы</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45" w:name="_Toc129722009"/>
      <w:bookmarkStart w:id="1446" w:name="_Toc130060074"/>
      <w:bookmarkStart w:id="1447" w:name="_Toc135666444"/>
      <w:bookmarkStart w:id="1448" w:name="_Toc122467622"/>
      <w:r w:rsidRPr="004D79CB">
        <w:rPr>
          <w:rFonts w:eastAsiaTheme="majorEastAsia" w:cstheme="majorBidi"/>
          <w:b/>
          <w:bCs/>
        </w:rPr>
        <w:t>Требования по использованию действующих и по разработке новых классификаторов, справочников, форм документов</w:t>
      </w:r>
      <w:bookmarkEnd w:id="1445"/>
      <w:bookmarkEnd w:id="1446"/>
      <w:bookmarkEnd w:id="1447"/>
    </w:p>
    <w:p w:rsidR="008574AB" w:rsidRPr="004D79CB" w:rsidRDefault="008574AB" w:rsidP="008574AB">
      <w:pPr>
        <w:ind w:firstLine="708"/>
        <w:rPr>
          <w:rFonts w:eastAsiaTheme="minorHAnsi"/>
          <w:lang w:eastAsia="en-US"/>
        </w:rPr>
      </w:pPr>
      <w:r w:rsidRPr="004D79CB">
        <w:rPr>
          <w:rFonts w:eastAsiaTheme="minorHAnsi"/>
          <w:lang w:eastAsia="en-US"/>
        </w:rPr>
        <w:t>Верификация 2</w:t>
      </w:r>
      <w:r w:rsidRPr="004D79CB">
        <w:rPr>
          <w:rFonts w:eastAsiaTheme="minorHAnsi"/>
          <w:lang w:val="en-US" w:eastAsia="en-US"/>
        </w:rPr>
        <w:t>D</w:t>
      </w:r>
      <w:r w:rsidRPr="004D79CB">
        <w:rPr>
          <w:rFonts w:eastAsiaTheme="minorHAnsi"/>
          <w:lang w:eastAsia="en-US"/>
        </w:rPr>
        <w:t>-кодов по стандартам ISO/ГОСТ 15415 или 29158-2022 DPM/ПМИ, параметры печати метки по ГОСТ Р ИСО/МЭК 18004-2015.</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49" w:name="_Toc129722010"/>
      <w:bookmarkStart w:id="1450" w:name="_Toc130060075"/>
      <w:bookmarkStart w:id="1451" w:name="_Toc135666445"/>
      <w:r w:rsidRPr="004D79CB">
        <w:rPr>
          <w:rFonts w:eastAsiaTheme="majorEastAsia" w:cstheme="majorBidi"/>
          <w:b/>
          <w:bCs/>
        </w:rPr>
        <w:t>Требования по применению систем управления базами данных</w:t>
      </w:r>
      <w:bookmarkEnd w:id="1448"/>
      <w:bookmarkEnd w:id="1449"/>
      <w:bookmarkEnd w:id="1450"/>
      <w:bookmarkEnd w:id="1451"/>
    </w:p>
    <w:p w:rsidR="008574AB" w:rsidRPr="004D79CB" w:rsidRDefault="008574AB" w:rsidP="008574AB">
      <w:pPr>
        <w:rPr>
          <w:rFonts w:eastAsiaTheme="minorHAnsi"/>
          <w:lang w:eastAsia="en-US"/>
        </w:rPr>
      </w:pPr>
      <w:r w:rsidRPr="004D79CB">
        <w:rPr>
          <w:rFonts w:eastAsiaTheme="minorHAnsi"/>
          <w:lang w:eastAsia="en-US"/>
        </w:rPr>
        <w:t xml:space="preserve">В качестве целевой СУБД использовать </w:t>
      </w:r>
      <w:r w:rsidRPr="004D79CB">
        <w:rPr>
          <w:rFonts w:eastAsiaTheme="minorHAnsi"/>
          <w:lang w:val="en-US" w:eastAsia="en-US"/>
        </w:rPr>
        <w:t>Oracle</w:t>
      </w:r>
      <w:r w:rsidRPr="004D79CB">
        <w:rPr>
          <w:rFonts w:eastAsiaTheme="minorHAnsi"/>
          <w:lang w:eastAsia="en-US"/>
        </w:rPr>
        <w:t xml:space="preserve"> </w:t>
      </w:r>
      <w:r w:rsidRPr="004D79CB">
        <w:rPr>
          <w:rFonts w:eastAsiaTheme="minorHAnsi"/>
          <w:lang w:val="en-US" w:eastAsia="en-US"/>
        </w:rPr>
        <w:t>Database</w:t>
      </w:r>
      <w:r w:rsidRPr="004D79CB">
        <w:rPr>
          <w:rFonts w:eastAsiaTheme="minorHAnsi"/>
          <w:lang w:eastAsia="en-US"/>
        </w:rPr>
        <w:t xml:space="preserve"> актуальной версии.</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52" w:name="_Toc122467623"/>
      <w:bookmarkStart w:id="1453" w:name="_Toc129722011"/>
      <w:bookmarkStart w:id="1454" w:name="_Toc130060076"/>
      <w:bookmarkStart w:id="1455" w:name="_Toc135666446"/>
      <w:r w:rsidRPr="004D79CB">
        <w:rPr>
          <w:rFonts w:eastAsiaTheme="majorEastAsia" w:cstheme="majorBidi"/>
          <w:b/>
          <w:bCs/>
        </w:rPr>
        <w:t xml:space="preserve">Требования к представлению данных в </w:t>
      </w:r>
      <w:bookmarkEnd w:id="1452"/>
      <w:r>
        <w:rPr>
          <w:rFonts w:eastAsiaTheme="majorEastAsia" w:cstheme="majorBidi"/>
          <w:b/>
          <w:bCs/>
        </w:rPr>
        <w:t>ИУС</w:t>
      </w:r>
      <w:bookmarkEnd w:id="1453"/>
      <w:bookmarkEnd w:id="1454"/>
      <w:bookmarkEnd w:id="1455"/>
    </w:p>
    <w:p w:rsidR="008574AB" w:rsidRPr="004D79CB" w:rsidRDefault="008574AB" w:rsidP="008574AB">
      <w:pPr>
        <w:rPr>
          <w:rFonts w:eastAsiaTheme="minorHAnsi"/>
          <w:lang w:eastAsia="en-US"/>
        </w:rPr>
      </w:pPr>
      <w:r w:rsidRPr="004D79CB">
        <w:rPr>
          <w:rFonts w:eastAsiaTheme="minorHAnsi"/>
          <w:lang w:eastAsia="en-US"/>
        </w:rPr>
        <w:t xml:space="preserve">Для хранения, обработки, сбора числовых значений используется формат </w:t>
      </w:r>
      <w:r w:rsidRPr="004D79CB">
        <w:rPr>
          <w:rFonts w:eastAsiaTheme="minorHAnsi"/>
          <w:lang w:val="en-US" w:eastAsia="en-US"/>
        </w:rPr>
        <w:t>NUMBER</w:t>
      </w:r>
      <w:r w:rsidRPr="004D79CB">
        <w:rPr>
          <w:rFonts w:eastAsiaTheme="minorHAnsi"/>
          <w:lang w:eastAsia="en-US"/>
        </w:rPr>
        <w:t xml:space="preserve">, для текстовых — </w:t>
      </w:r>
      <w:r w:rsidRPr="004D79CB">
        <w:rPr>
          <w:rFonts w:eastAsiaTheme="minorHAnsi"/>
          <w:lang w:val="en-US" w:eastAsia="en-US"/>
        </w:rPr>
        <w:t>VARCHAR</w:t>
      </w:r>
      <w:r w:rsidRPr="004D79CB">
        <w:rPr>
          <w:rFonts w:eastAsiaTheme="minorHAnsi"/>
          <w:lang w:eastAsia="en-US"/>
        </w:rPr>
        <w:t xml:space="preserve">2, для временных — </w:t>
      </w:r>
      <w:r w:rsidRPr="004D79CB">
        <w:rPr>
          <w:rFonts w:eastAsiaTheme="minorHAnsi"/>
          <w:lang w:val="en-US" w:eastAsia="en-US"/>
        </w:rPr>
        <w:t>DATE</w:t>
      </w:r>
      <w:r w:rsidRPr="004D79CB">
        <w:rPr>
          <w:rFonts w:eastAsiaTheme="minorHAnsi"/>
          <w:lang w:eastAsia="en-US"/>
        </w:rPr>
        <w:t xml:space="preserve">, для логических — </w:t>
      </w:r>
      <w:r w:rsidRPr="004D79CB">
        <w:rPr>
          <w:rFonts w:eastAsiaTheme="minorHAnsi"/>
          <w:lang w:val="en-US" w:eastAsia="en-US"/>
        </w:rPr>
        <w:t>NUMBER</w:t>
      </w:r>
      <w:r w:rsidRPr="004D79CB">
        <w:rPr>
          <w:rFonts w:eastAsiaTheme="minorHAnsi"/>
          <w:lang w:eastAsia="en-US"/>
        </w:rPr>
        <w:t>(1).</w:t>
      </w:r>
    </w:p>
    <w:p w:rsidR="008574AB" w:rsidRPr="004D79CB" w:rsidRDefault="008574AB" w:rsidP="008574AB">
      <w:pPr>
        <w:rPr>
          <w:rFonts w:eastAsiaTheme="minorHAnsi"/>
          <w:color w:val="000000"/>
          <w:szCs w:val="28"/>
          <w:shd w:val="clear" w:color="auto" w:fill="FFFFFF"/>
          <w:lang w:eastAsia="en-US"/>
        </w:rPr>
      </w:pPr>
      <w:r w:rsidRPr="004D79CB">
        <w:rPr>
          <w:rFonts w:eastAsiaTheme="minorHAnsi"/>
          <w:color w:val="000000"/>
          <w:szCs w:val="28"/>
          <w:shd w:val="clear" w:color="auto" w:fill="FFFFFF"/>
          <w:lang w:eastAsia="en-US"/>
        </w:rPr>
        <w:t xml:space="preserve">СУБД обеспечивает разграничение прав доступа к данным </w:t>
      </w:r>
      <w:r w:rsidRPr="004D79CB">
        <w:rPr>
          <w:rFonts w:eastAsiaTheme="minorHAnsi"/>
          <w:lang w:eastAsia="en-US"/>
        </w:rPr>
        <w:t>—</w:t>
      </w:r>
      <w:r w:rsidRPr="004D79CB">
        <w:rPr>
          <w:rFonts w:eastAsiaTheme="minorHAnsi"/>
          <w:color w:val="000000"/>
          <w:szCs w:val="28"/>
          <w:shd w:val="clear" w:color="auto" w:fill="FFFFFF"/>
          <w:lang w:eastAsia="en-US"/>
        </w:rPr>
        <w:t xml:space="preserve"> дает оператору блока права на чтение и запись в нем, оператору, не задействованному в данном блоке, но участвующему в исполнении данного </w:t>
      </w:r>
      <w:r w:rsidRPr="004D79CB">
        <w:rPr>
          <w:rFonts w:eastAsiaTheme="minorHAnsi"/>
          <w:color w:val="000000"/>
          <w:szCs w:val="28"/>
          <w:shd w:val="clear" w:color="auto" w:fill="FFFFFF"/>
          <w:lang w:eastAsia="en-US"/>
        </w:rPr>
        <w:lastRenderedPageBreak/>
        <w:t xml:space="preserve">технологического процесса – на чтение. </w:t>
      </w:r>
      <w:r>
        <w:rPr>
          <w:rFonts w:eastAsiaTheme="minorHAnsi"/>
          <w:color w:val="000000"/>
          <w:szCs w:val="28"/>
          <w:shd w:val="clear" w:color="auto" w:fill="FFFFFF"/>
          <w:lang w:eastAsia="en-US"/>
        </w:rPr>
        <w:t xml:space="preserve">Главный </w:t>
      </w:r>
      <w:r w:rsidRPr="004D79CB">
        <w:rPr>
          <w:rFonts w:eastAsiaTheme="minorHAnsi"/>
          <w:color w:val="000000"/>
          <w:szCs w:val="28"/>
          <w:shd w:val="clear" w:color="auto" w:fill="FFFFFF"/>
          <w:lang w:eastAsia="en-US"/>
        </w:rPr>
        <w:t>технолог может читать и записывать в любые блоки.</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56" w:name="_Toc129721894"/>
      <w:bookmarkStart w:id="1457" w:name="_Toc129722012"/>
      <w:bookmarkStart w:id="1458" w:name="_Toc129722147"/>
      <w:bookmarkStart w:id="1459" w:name="_Toc129856435"/>
      <w:bookmarkStart w:id="1460" w:name="_Toc129862480"/>
      <w:bookmarkStart w:id="1461" w:name="_Toc130060077"/>
      <w:bookmarkStart w:id="1462" w:name="_Toc129721895"/>
      <w:bookmarkStart w:id="1463" w:name="_Toc129722013"/>
      <w:bookmarkStart w:id="1464" w:name="_Toc129722148"/>
      <w:bookmarkStart w:id="1465" w:name="_Toc129856436"/>
      <w:bookmarkStart w:id="1466" w:name="_Toc129862481"/>
      <w:bookmarkStart w:id="1467" w:name="_Toc130060078"/>
      <w:bookmarkStart w:id="1468" w:name="_Toc129721896"/>
      <w:bookmarkStart w:id="1469" w:name="_Toc129722014"/>
      <w:bookmarkStart w:id="1470" w:name="_Toc129722149"/>
      <w:bookmarkStart w:id="1471" w:name="_Toc129856437"/>
      <w:bookmarkStart w:id="1472" w:name="_Toc129862482"/>
      <w:bookmarkStart w:id="1473" w:name="_Toc130060079"/>
      <w:bookmarkStart w:id="1474" w:name="_Toc129721897"/>
      <w:bookmarkStart w:id="1475" w:name="_Toc129722015"/>
      <w:bookmarkStart w:id="1476" w:name="_Toc129722150"/>
      <w:bookmarkStart w:id="1477" w:name="_Toc129856438"/>
      <w:bookmarkStart w:id="1478" w:name="_Toc129862483"/>
      <w:bookmarkStart w:id="1479" w:name="_Toc130060080"/>
      <w:bookmarkStart w:id="1480" w:name="_Toc129721898"/>
      <w:bookmarkStart w:id="1481" w:name="_Toc129722016"/>
      <w:bookmarkStart w:id="1482" w:name="_Toc129722151"/>
      <w:bookmarkStart w:id="1483" w:name="_Toc129856439"/>
      <w:bookmarkStart w:id="1484" w:name="_Toc129862484"/>
      <w:bookmarkStart w:id="1485" w:name="_Toc130060081"/>
      <w:bookmarkStart w:id="1486" w:name="_Toc129722017"/>
      <w:bookmarkStart w:id="1487" w:name="_Toc130060082"/>
      <w:bookmarkStart w:id="1488" w:name="_Toc135666447"/>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r w:rsidRPr="004D79CB">
        <w:rPr>
          <w:rFonts w:eastAsiaTheme="majorEastAsia" w:cstheme="majorBidi"/>
          <w:b/>
          <w:bCs/>
        </w:rPr>
        <w:t>Требования к контролю, хранению, обновлению и восстановлению данных</w:t>
      </w:r>
      <w:bookmarkEnd w:id="1486"/>
      <w:bookmarkEnd w:id="1487"/>
      <w:bookmarkEnd w:id="1488"/>
    </w:p>
    <w:p w:rsidR="008574AB" w:rsidRPr="004D79CB" w:rsidDel="003455D8" w:rsidRDefault="008574AB" w:rsidP="008574AB">
      <w:pPr>
        <w:rPr>
          <w:del w:id="1489" w:author="Анастасия ." w:date="2023-05-21T23:34:00Z"/>
          <w:rFonts w:eastAsiaTheme="minorHAnsi"/>
          <w:lang w:eastAsia="en-US"/>
        </w:rPr>
      </w:pPr>
      <w:r w:rsidRPr="004D79CB">
        <w:rPr>
          <w:rFonts w:eastAsiaTheme="minorHAnsi"/>
          <w:lang w:eastAsia="en-US"/>
        </w:rPr>
        <w:t>Система должна контролировать корректность вводимой информации и проверять ее на логические ошибки. Система должна протоколировать все события, связанные с изменением своего информационного наполнения, и иметь возможность в случае сбоя в работе восстанавливать свое состояние, используя ранее запротоколированные изменения данных.</w:t>
      </w:r>
      <w:ins w:id="1490" w:author="Анастасия ." w:date="2023-05-21T23:34:00Z">
        <w:r w:rsidR="003455D8" w:rsidRPr="004D79CB" w:rsidDel="003455D8">
          <w:rPr>
            <w:rFonts w:eastAsiaTheme="minorHAnsi"/>
            <w:lang w:eastAsia="en-US"/>
          </w:rPr>
          <w:t xml:space="preserve"> </w:t>
        </w:r>
      </w:ins>
    </w:p>
    <w:p w:rsidR="008574AB" w:rsidRPr="004D79CB" w:rsidRDefault="008574AB" w:rsidP="008574AB">
      <w:pPr>
        <w:rPr>
          <w:rFonts w:eastAsiaTheme="minorHAnsi"/>
          <w:lang w:eastAsia="en-US"/>
        </w:rPr>
      </w:pPr>
      <w:r w:rsidRPr="004D79CB">
        <w:rPr>
          <w:rFonts w:eastAsiaTheme="minorHAnsi"/>
          <w:lang w:eastAsia="en-US"/>
        </w:rPr>
        <w:t>В Системе должно быть предусмотрено резервное копирование (архивирование) информации из базы данных, которое должно выполняться ежедневно, еженедельно и ежемесячно.</w:t>
      </w:r>
    </w:p>
    <w:p w:rsidR="008574AB" w:rsidRPr="004D79CB" w:rsidRDefault="008574AB" w:rsidP="008574AB">
      <w:pPr>
        <w:rPr>
          <w:rFonts w:eastAsiaTheme="minorHAnsi"/>
          <w:lang w:eastAsia="en-US"/>
        </w:rPr>
      </w:pPr>
      <w:r w:rsidRPr="004D79CB">
        <w:rPr>
          <w:rFonts w:eastAsiaTheme="minorHAnsi"/>
          <w:lang w:eastAsia="en-US"/>
        </w:rPr>
        <w:t>Контроль корректности данных на диске должен быть выполнен перед созданием резервной копии. Восстановление и резервирование должно проводиться согласно штатному порядку, установленному для подсистем хранения.</w:t>
      </w:r>
    </w:p>
    <w:p w:rsidR="008574AB" w:rsidRPr="00E245BD" w:rsidRDefault="008574AB">
      <w:pPr>
        <w:pStyle w:val="a6"/>
        <w:numPr>
          <w:ilvl w:val="3"/>
          <w:numId w:val="2"/>
        </w:numPr>
        <w:tabs>
          <w:tab w:val="left" w:pos="1560"/>
        </w:tabs>
        <w:spacing w:before="300" w:after="200"/>
        <w:ind w:left="0" w:firstLine="709"/>
        <w:contextualSpacing w:val="0"/>
        <w:jc w:val="left"/>
        <w:outlineLvl w:val="2"/>
        <w:rPr>
          <w:b/>
          <w:rPrChange w:id="1491" w:author="Анастасия ." w:date="2023-05-21T14:28:00Z">
            <w:rPr/>
          </w:rPrChange>
        </w:rPr>
        <w:pPrChange w:id="1492" w:author="Анастасия ." w:date="2023-05-21T14:28:00Z">
          <w:pPr>
            <w:pStyle w:val="20"/>
          </w:pPr>
        </w:pPrChange>
      </w:pPr>
      <w:bookmarkStart w:id="1493" w:name="_Toc122467624"/>
      <w:bookmarkStart w:id="1494" w:name="_Toc129722018"/>
      <w:bookmarkStart w:id="1495" w:name="_Toc130060083"/>
      <w:bookmarkStart w:id="1496" w:name="_Toc135666448"/>
      <w:r w:rsidRPr="00E245BD">
        <w:rPr>
          <w:b/>
          <w:rPrChange w:id="1497" w:author="Анастасия ." w:date="2023-05-21T14:28:00Z">
            <w:rPr>
              <w:bCs w:val="0"/>
            </w:rPr>
          </w:rPrChange>
        </w:rPr>
        <w:t xml:space="preserve">Требования к программному обеспечению </w:t>
      </w:r>
      <w:bookmarkEnd w:id="1493"/>
      <w:r w:rsidRPr="00E245BD">
        <w:rPr>
          <w:b/>
          <w:rPrChange w:id="1498" w:author="Анастасия ." w:date="2023-05-21T14:28:00Z">
            <w:rPr>
              <w:bCs w:val="0"/>
            </w:rPr>
          </w:rPrChange>
        </w:rPr>
        <w:t>ИУС</w:t>
      </w:r>
      <w:bookmarkEnd w:id="1494"/>
      <w:bookmarkEnd w:id="1495"/>
      <w:bookmarkEnd w:id="1496"/>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499" w:name="_Toc129722019"/>
      <w:bookmarkStart w:id="1500" w:name="_Toc130060084"/>
      <w:bookmarkStart w:id="1501" w:name="_Toc135666449"/>
      <w:r w:rsidRPr="004D79CB">
        <w:rPr>
          <w:rFonts w:eastAsiaTheme="majorEastAsia" w:cstheme="majorBidi"/>
          <w:b/>
          <w:bCs/>
        </w:rPr>
        <w:t>Требования к составу и видам программного обеспечения</w:t>
      </w:r>
      <w:bookmarkEnd w:id="1499"/>
      <w:bookmarkEnd w:id="1500"/>
      <w:bookmarkEnd w:id="1501"/>
    </w:p>
    <w:p w:rsidR="008574AB" w:rsidRPr="004D79CB" w:rsidRDefault="008574AB" w:rsidP="008574AB">
      <w:pPr>
        <w:rPr>
          <w:rFonts w:eastAsiaTheme="minorHAnsi"/>
          <w:lang w:eastAsia="en-US"/>
        </w:rPr>
      </w:pPr>
      <w:r w:rsidRPr="004D79CB">
        <w:rPr>
          <w:rFonts w:eastAsiaTheme="minorHAnsi"/>
          <w:lang w:eastAsia="en-US"/>
        </w:rPr>
        <w:t>Системное:</w:t>
      </w:r>
    </w:p>
    <w:p w:rsidR="008574AB" w:rsidRPr="004D79CB" w:rsidRDefault="008574AB" w:rsidP="00465E1C">
      <w:pPr>
        <w:numPr>
          <w:ilvl w:val="0"/>
          <w:numId w:val="7"/>
        </w:numPr>
        <w:contextualSpacing/>
        <w:rPr>
          <w:rFonts w:eastAsiaTheme="minorHAnsi"/>
          <w:lang w:eastAsia="en-US"/>
        </w:rPr>
      </w:pPr>
      <w:r w:rsidRPr="004D79CB">
        <w:rPr>
          <w:rFonts w:eastAsiaTheme="minorHAnsi"/>
          <w:lang w:eastAsia="en-US"/>
        </w:rPr>
        <w:t xml:space="preserve">операционная система </w:t>
      </w:r>
      <w:r w:rsidRPr="004D79CB">
        <w:rPr>
          <w:rFonts w:eastAsiaTheme="minorHAnsi"/>
          <w:lang w:val="en-US" w:eastAsia="en-US"/>
        </w:rPr>
        <w:t>Windows</w:t>
      </w:r>
      <w:r w:rsidRPr="004D79CB">
        <w:rPr>
          <w:rFonts w:eastAsiaTheme="minorHAnsi"/>
          <w:lang w:eastAsia="en-US"/>
        </w:rPr>
        <w:t>/Lunux/ Unix.</w:t>
      </w:r>
    </w:p>
    <w:p w:rsidR="008574AB" w:rsidRPr="004D79CB" w:rsidRDefault="008574AB" w:rsidP="008574AB">
      <w:pPr>
        <w:rPr>
          <w:rFonts w:eastAsiaTheme="minorHAnsi"/>
          <w:lang w:eastAsia="en-US"/>
        </w:rPr>
      </w:pPr>
      <w:r w:rsidRPr="004D79CB">
        <w:rPr>
          <w:rFonts w:eastAsiaTheme="minorHAnsi"/>
          <w:lang w:eastAsia="en-US"/>
        </w:rPr>
        <w:t>Прикладное:</w:t>
      </w:r>
    </w:p>
    <w:p w:rsidR="008574AB" w:rsidRPr="004D79CB" w:rsidRDefault="008574AB" w:rsidP="00465E1C">
      <w:pPr>
        <w:numPr>
          <w:ilvl w:val="0"/>
          <w:numId w:val="7"/>
        </w:numPr>
        <w:contextualSpacing/>
        <w:rPr>
          <w:rFonts w:eastAsiaTheme="minorHAnsi"/>
          <w:lang w:val="en-US" w:eastAsia="en-US"/>
        </w:rPr>
      </w:pPr>
      <w:r w:rsidRPr="004D79CB">
        <w:rPr>
          <w:rFonts w:eastAsiaTheme="minorHAnsi"/>
          <w:lang w:eastAsia="en-US"/>
        </w:rPr>
        <w:t>СУБД</w:t>
      </w:r>
      <w:r w:rsidRPr="004D79CB">
        <w:rPr>
          <w:rFonts w:eastAsiaTheme="minorHAnsi"/>
          <w:lang w:val="en-US" w:eastAsia="en-US"/>
        </w:rPr>
        <w:t xml:space="preserve"> Oracle Enterprise edition</w:t>
      </w:r>
      <w:r w:rsidRPr="004D79CB">
        <w:rPr>
          <w:rFonts w:eastAsiaTheme="minorHAnsi"/>
          <w:lang w:eastAsia="en-US"/>
        </w:rPr>
        <w:t>;</w:t>
      </w:r>
    </w:p>
    <w:p w:rsidR="008574AB" w:rsidRPr="004D79CB" w:rsidRDefault="008574AB" w:rsidP="00465E1C">
      <w:pPr>
        <w:numPr>
          <w:ilvl w:val="0"/>
          <w:numId w:val="7"/>
        </w:numPr>
        <w:contextualSpacing/>
        <w:rPr>
          <w:rFonts w:eastAsiaTheme="minorHAnsi"/>
          <w:lang w:val="en-US" w:eastAsia="en-US"/>
        </w:rPr>
      </w:pPr>
      <w:r w:rsidRPr="004D79CB">
        <w:rPr>
          <w:rFonts w:eastAsiaTheme="minorHAnsi"/>
          <w:lang w:val="en-US" w:eastAsia="en-US"/>
        </w:rPr>
        <w:t>SQL Developer;</w:t>
      </w:r>
    </w:p>
    <w:p w:rsidR="008574AB" w:rsidRPr="004D79CB" w:rsidRDefault="000E09F5" w:rsidP="00465E1C">
      <w:pPr>
        <w:numPr>
          <w:ilvl w:val="0"/>
          <w:numId w:val="7"/>
        </w:numPr>
        <w:contextualSpacing/>
        <w:rPr>
          <w:rFonts w:eastAsiaTheme="minorHAnsi"/>
          <w:lang w:val="en-US" w:eastAsia="en-US"/>
        </w:rPr>
      </w:pPr>
      <w:ins w:id="1502" w:author="Анастасия ." w:date="2023-05-24T16:02:00Z">
        <w:r>
          <w:rPr>
            <w:rFonts w:eastAsiaTheme="minorHAnsi"/>
            <w:lang w:eastAsia="en-US"/>
          </w:rPr>
          <w:t>п</w:t>
        </w:r>
      </w:ins>
      <w:del w:id="1503" w:author="Анастасия ." w:date="2023-05-24T16:02:00Z">
        <w:r w:rsidR="008574AB" w:rsidRPr="004D79CB" w:rsidDel="000E09F5">
          <w:rPr>
            <w:rFonts w:eastAsiaTheme="minorHAnsi"/>
            <w:lang w:val="en-US" w:eastAsia="en-US"/>
          </w:rPr>
          <w:delText>П</w:delText>
        </w:r>
      </w:del>
      <w:r w:rsidR="008574AB" w:rsidRPr="004D79CB">
        <w:rPr>
          <w:rFonts w:eastAsiaTheme="minorHAnsi"/>
          <w:lang w:val="en-US" w:eastAsia="en-US"/>
        </w:rPr>
        <w:t>рограммы защиты от НСД;</w:t>
      </w:r>
    </w:p>
    <w:p w:rsidR="008574AB" w:rsidRPr="004D79CB" w:rsidRDefault="000E09F5" w:rsidP="00465E1C">
      <w:pPr>
        <w:numPr>
          <w:ilvl w:val="0"/>
          <w:numId w:val="7"/>
        </w:numPr>
        <w:contextualSpacing/>
        <w:rPr>
          <w:rFonts w:eastAsiaTheme="minorHAnsi"/>
          <w:lang w:val="en-US" w:eastAsia="en-US"/>
        </w:rPr>
      </w:pPr>
      <w:ins w:id="1504" w:author="Анастасия ." w:date="2023-05-24T16:02:00Z">
        <w:r>
          <w:rPr>
            <w:rFonts w:eastAsiaTheme="minorHAnsi"/>
            <w:lang w:eastAsia="en-US"/>
          </w:rPr>
          <w:t>а</w:t>
        </w:r>
      </w:ins>
      <w:del w:id="1505" w:author="Анастасия ." w:date="2023-05-24T16:02:00Z">
        <w:r w:rsidR="008574AB" w:rsidRPr="004D79CB" w:rsidDel="000E09F5">
          <w:rPr>
            <w:rFonts w:eastAsiaTheme="minorHAnsi"/>
            <w:lang w:val="en-US" w:eastAsia="en-US"/>
          </w:rPr>
          <w:delText>А</w:delText>
        </w:r>
      </w:del>
      <w:r w:rsidR="008574AB" w:rsidRPr="004D79CB">
        <w:rPr>
          <w:rFonts w:eastAsiaTheme="minorHAnsi"/>
          <w:lang w:val="en-US" w:eastAsia="en-US"/>
        </w:rPr>
        <w:t>нтивирусные средства;</w:t>
      </w:r>
    </w:p>
    <w:p w:rsidR="008574AB" w:rsidRPr="004D79CB" w:rsidRDefault="000E09F5" w:rsidP="00465E1C">
      <w:pPr>
        <w:numPr>
          <w:ilvl w:val="0"/>
          <w:numId w:val="7"/>
        </w:numPr>
        <w:contextualSpacing/>
        <w:rPr>
          <w:rFonts w:eastAsiaTheme="minorHAnsi"/>
          <w:lang w:val="en-US" w:eastAsia="en-US"/>
        </w:rPr>
      </w:pPr>
      <w:ins w:id="1506" w:author="Анастасия ." w:date="2023-05-24T16:02:00Z">
        <w:r>
          <w:rPr>
            <w:rFonts w:eastAsiaTheme="minorHAnsi"/>
            <w:lang w:eastAsia="en-US"/>
          </w:rPr>
          <w:t>п</w:t>
        </w:r>
      </w:ins>
      <w:del w:id="1507" w:author="Анастасия ." w:date="2023-05-24T16:02:00Z">
        <w:r w:rsidR="008574AB" w:rsidRPr="004D79CB" w:rsidDel="000E09F5">
          <w:rPr>
            <w:rFonts w:eastAsiaTheme="minorHAnsi"/>
            <w:lang w:val="en-US" w:eastAsia="en-US"/>
          </w:rPr>
          <w:delText>П</w:delText>
        </w:r>
      </w:del>
      <w:r w:rsidR="008574AB" w:rsidRPr="004D79CB">
        <w:rPr>
          <w:rFonts w:eastAsiaTheme="minorHAnsi"/>
          <w:lang w:val="en-US" w:eastAsia="en-US"/>
        </w:rPr>
        <w:t>рограммные средства мониторинга Системы;</w:t>
      </w:r>
    </w:p>
    <w:p w:rsidR="008574AB" w:rsidRPr="004D79CB" w:rsidRDefault="008574AB" w:rsidP="00465E1C">
      <w:pPr>
        <w:numPr>
          <w:ilvl w:val="0"/>
          <w:numId w:val="7"/>
        </w:numPr>
        <w:contextualSpacing/>
        <w:rPr>
          <w:rFonts w:eastAsiaTheme="minorHAnsi"/>
          <w:lang w:eastAsia="en-US"/>
        </w:rPr>
      </w:pPr>
      <w:r w:rsidRPr="004D79CB">
        <w:rPr>
          <w:rFonts w:eastAsiaTheme="minorHAnsi"/>
          <w:lang w:val="en-US" w:eastAsia="en-US"/>
        </w:rPr>
        <w:t>MS</w:t>
      </w:r>
      <w:r w:rsidRPr="004D79CB">
        <w:rPr>
          <w:rFonts w:eastAsiaTheme="minorHAnsi"/>
          <w:lang w:eastAsia="en-US"/>
        </w:rPr>
        <w:t xml:space="preserve"> </w:t>
      </w:r>
      <w:r w:rsidRPr="004D79CB">
        <w:rPr>
          <w:rFonts w:eastAsiaTheme="minorHAnsi"/>
          <w:lang w:val="en-US" w:eastAsia="en-US"/>
        </w:rPr>
        <w:t>Excel/FreeOffice</w:t>
      </w:r>
      <w:r w:rsidRPr="004D79CB">
        <w:rPr>
          <w:rFonts w:eastAsiaTheme="minorHAnsi"/>
          <w:lang w:eastAsia="en-US"/>
        </w:rPr>
        <w:t xml:space="preserve"> </w:t>
      </w:r>
      <w:r w:rsidRPr="004D79CB">
        <w:rPr>
          <w:rFonts w:eastAsiaTheme="minorHAnsi"/>
          <w:lang w:val="en-US" w:eastAsia="en-US"/>
        </w:rPr>
        <w:t>PlanMaker.</w:t>
      </w:r>
    </w:p>
    <w:p w:rsidR="008574AB" w:rsidRPr="004D79CB" w:rsidRDefault="008574AB" w:rsidP="008574AB">
      <w:pPr>
        <w:rPr>
          <w:rFonts w:eastAsiaTheme="minorHAnsi"/>
          <w:lang w:val="en-US" w:eastAsia="en-US"/>
        </w:rPr>
      </w:pPr>
      <w:r w:rsidRPr="004D79CB">
        <w:rPr>
          <w:rFonts w:eastAsiaTheme="minorHAnsi"/>
          <w:lang w:eastAsia="en-US"/>
        </w:rPr>
        <w:lastRenderedPageBreak/>
        <w:t>Инструментальное</w:t>
      </w:r>
      <w:r w:rsidRPr="004D79CB">
        <w:rPr>
          <w:rFonts w:eastAsiaTheme="minorHAnsi"/>
          <w:lang w:val="en-US" w:eastAsia="en-US"/>
        </w:rPr>
        <w:t>:</w:t>
      </w:r>
    </w:p>
    <w:p w:rsidR="008574AB" w:rsidRPr="004D79CB" w:rsidRDefault="000E09F5" w:rsidP="00465E1C">
      <w:pPr>
        <w:numPr>
          <w:ilvl w:val="0"/>
          <w:numId w:val="8"/>
        </w:numPr>
        <w:contextualSpacing/>
        <w:rPr>
          <w:rFonts w:eastAsiaTheme="minorHAnsi"/>
          <w:lang w:eastAsia="en-US"/>
        </w:rPr>
      </w:pPr>
      <w:ins w:id="1508" w:author="Анастасия ." w:date="2023-05-24T16:02:00Z">
        <w:r>
          <w:rPr>
            <w:rFonts w:eastAsiaTheme="minorHAnsi"/>
            <w:lang w:eastAsia="en-US"/>
          </w:rPr>
          <w:t>р</w:t>
        </w:r>
      </w:ins>
      <w:del w:id="1509" w:author="Анастасия ." w:date="2023-05-24T16:02:00Z">
        <w:r w:rsidR="008574AB" w:rsidRPr="004D79CB" w:rsidDel="000E09F5">
          <w:rPr>
            <w:rFonts w:eastAsiaTheme="minorHAnsi"/>
            <w:lang w:eastAsia="en-US"/>
          </w:rPr>
          <w:delText>Р</w:delText>
        </w:r>
      </w:del>
      <w:r w:rsidR="008574AB" w:rsidRPr="004D79CB">
        <w:rPr>
          <w:rFonts w:eastAsiaTheme="minorHAnsi"/>
          <w:lang w:eastAsia="en-US"/>
        </w:rPr>
        <w:t>азрабатываемое ПО</w:t>
      </w:r>
      <w:r w:rsidR="008574AB" w:rsidRPr="004D79CB">
        <w:rPr>
          <w:rFonts w:eastAsiaTheme="minorHAnsi"/>
          <w:lang w:val="en-US" w:eastAsia="en-US"/>
        </w:rPr>
        <w:t>;</w:t>
      </w:r>
    </w:p>
    <w:p w:rsidR="008574AB" w:rsidRPr="004D79CB" w:rsidRDefault="008574AB" w:rsidP="00465E1C">
      <w:pPr>
        <w:numPr>
          <w:ilvl w:val="0"/>
          <w:numId w:val="8"/>
        </w:numPr>
        <w:contextualSpacing/>
        <w:rPr>
          <w:rFonts w:eastAsiaTheme="minorHAnsi"/>
          <w:lang w:eastAsia="en-US"/>
        </w:rPr>
      </w:pPr>
      <w:r w:rsidRPr="004D79CB">
        <w:rPr>
          <w:rFonts w:eastAsiaTheme="minorHAnsi"/>
          <w:lang w:val="en-US" w:eastAsia="en-US"/>
        </w:rPr>
        <w:t>Python</w:t>
      </w:r>
      <w:r w:rsidRPr="004D79CB">
        <w:rPr>
          <w:rFonts w:eastAsiaTheme="minorHAnsi"/>
          <w:lang w:eastAsia="en-US"/>
        </w:rPr>
        <w:t xml:space="preserve"> 3.</w:t>
      </w:r>
      <w:r w:rsidR="00CB5F6F">
        <w:rPr>
          <w:rFonts w:eastAsiaTheme="minorHAnsi"/>
          <w:lang w:eastAsia="en-US"/>
        </w:rPr>
        <w:t>8</w:t>
      </w:r>
      <w:r w:rsidRPr="004D79CB">
        <w:rPr>
          <w:rFonts w:eastAsiaTheme="minorHAnsi"/>
          <w:lang w:eastAsia="en-US"/>
        </w:rPr>
        <w:t xml:space="preserve"> и выше</w:t>
      </w:r>
      <w:r w:rsidRPr="004D79CB">
        <w:rPr>
          <w:rFonts w:eastAsiaTheme="minorHAnsi"/>
          <w:lang w:val="en-US" w:eastAsia="en-US"/>
        </w:rPr>
        <w:t>.</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510" w:name="_Toc129722020"/>
      <w:bookmarkStart w:id="1511" w:name="_Toc130060085"/>
      <w:bookmarkStart w:id="1512" w:name="_Toc135666450"/>
      <w:r w:rsidRPr="004D79CB">
        <w:rPr>
          <w:rFonts w:eastAsiaTheme="majorEastAsia" w:cstheme="majorBidi"/>
          <w:b/>
          <w:bCs/>
        </w:rPr>
        <w:t>Требования к выбору используемого программного обеспечения</w:t>
      </w:r>
      <w:bookmarkEnd w:id="1510"/>
      <w:bookmarkEnd w:id="1511"/>
      <w:bookmarkEnd w:id="1512"/>
    </w:p>
    <w:p w:rsidR="008574AB" w:rsidRPr="004D79CB" w:rsidRDefault="008574AB" w:rsidP="008574AB">
      <w:pPr>
        <w:rPr>
          <w:rFonts w:eastAsiaTheme="minorHAnsi"/>
          <w:lang w:eastAsia="en-US"/>
        </w:rPr>
      </w:pPr>
      <w:r w:rsidRPr="004D79CB">
        <w:rPr>
          <w:rFonts w:eastAsiaTheme="minorHAnsi"/>
          <w:lang w:eastAsia="en-US"/>
        </w:rPr>
        <w:t>Программные средства должны отвечать минимальным требованиям к аппаратному обеспечению и быть совместимыми с операционной системой, использующейся на производстве.</w:t>
      </w:r>
    </w:p>
    <w:p w:rsidR="008574AB" w:rsidRPr="004D79CB" w:rsidRDefault="008574AB" w:rsidP="008574AB">
      <w:pPr>
        <w:rPr>
          <w:rFonts w:eastAsiaTheme="minorHAnsi"/>
          <w:lang w:eastAsia="en-US"/>
        </w:rPr>
      </w:pPr>
      <w:r w:rsidRPr="004D79CB">
        <w:rPr>
          <w:rFonts w:eastAsiaTheme="minorHAnsi"/>
          <w:lang w:eastAsia="en-US"/>
        </w:rPr>
        <w:t>Программные средства должны иметь лицензию.</w:t>
      </w:r>
    </w:p>
    <w:p w:rsidR="008574AB" w:rsidRPr="004D79CB" w:rsidRDefault="008574AB" w:rsidP="008574AB">
      <w:pPr>
        <w:rPr>
          <w:rFonts w:eastAsiaTheme="minorHAnsi"/>
          <w:lang w:eastAsia="en-US"/>
        </w:rPr>
      </w:pPr>
      <w:r w:rsidRPr="004D79CB">
        <w:rPr>
          <w:rFonts w:eastAsiaTheme="minorHAnsi"/>
          <w:lang w:eastAsia="en-US"/>
        </w:rPr>
        <w:t>Функциональность должна обеспечиваться выполнением подсистемами всех их функций.</w:t>
      </w:r>
    </w:p>
    <w:p w:rsidR="008574AB" w:rsidRPr="004D79CB" w:rsidRDefault="008574AB" w:rsidP="008574AB">
      <w:pPr>
        <w:rPr>
          <w:rFonts w:eastAsiaTheme="minorHAnsi"/>
          <w:lang w:eastAsia="en-US"/>
        </w:rPr>
      </w:pPr>
      <w:r w:rsidRPr="004D79CB">
        <w:rPr>
          <w:rFonts w:eastAsiaTheme="minorHAnsi"/>
          <w:lang w:eastAsia="en-US"/>
        </w:rPr>
        <w:t>Для обеспечения сопровождаемости необходимо создание качественной документации, описания объектов и комментариев в тексте программы, использование осмысленных и различимых имен объектов, а также размещение не более одного оператора в строке и избегание создания фрагментов кода с неочевидным или скрытым смыслом.</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513" w:name="_Toc129722021"/>
      <w:bookmarkStart w:id="1514" w:name="_Toc130060086"/>
      <w:bookmarkStart w:id="1515" w:name="_Toc135666451"/>
      <w:r w:rsidRPr="004D79CB">
        <w:rPr>
          <w:rFonts w:eastAsiaTheme="majorEastAsia" w:cstheme="majorBidi"/>
          <w:b/>
          <w:bCs/>
        </w:rPr>
        <w:t>Требования к разрабатываемому программному обеспечению</w:t>
      </w:r>
      <w:bookmarkEnd w:id="1513"/>
      <w:bookmarkEnd w:id="1514"/>
      <w:bookmarkEnd w:id="1515"/>
    </w:p>
    <w:p w:rsidR="008574AB" w:rsidRPr="004D79CB" w:rsidRDefault="008574AB" w:rsidP="008574AB">
      <w:pPr>
        <w:rPr>
          <w:rFonts w:eastAsiaTheme="minorHAnsi"/>
          <w:lang w:eastAsia="en-US"/>
        </w:rPr>
      </w:pPr>
      <w:r w:rsidRPr="004D79CB">
        <w:rPr>
          <w:rFonts w:eastAsiaTheme="minorHAnsi"/>
          <w:lang w:eastAsia="en-US"/>
        </w:rPr>
        <w:t>Запуск должен выполнить человек без знаний языков программирования. Об ошибках должно сообщаться во всплывающем системном окне. Разрабатываемое ПО должно быть совместимо с указанным в разделе  «Требования к составу и видам программного обеспечения». Хранимые процедуры должны запускаться по расписанию смен.</w:t>
      </w:r>
    </w:p>
    <w:p w:rsidR="008574AB" w:rsidRPr="004D79CB" w:rsidRDefault="008574AB" w:rsidP="008574AB">
      <w:pPr>
        <w:rPr>
          <w:rFonts w:eastAsiaTheme="minorHAnsi"/>
          <w:lang w:eastAsia="en-US"/>
        </w:rPr>
      </w:pPr>
      <w:r w:rsidRPr="004D79CB">
        <w:rPr>
          <w:rFonts w:eastAsiaTheme="minorHAnsi"/>
          <w:lang w:val="en-US" w:eastAsia="en-US"/>
        </w:rPr>
        <w:t>QR</w:t>
      </w:r>
      <w:r w:rsidRPr="004D79CB">
        <w:rPr>
          <w:rFonts w:eastAsiaTheme="minorHAnsi"/>
          <w:lang w:eastAsia="en-US"/>
        </w:rPr>
        <w:t>-код должен быть считываемым со смартфона. Информация должна быть представлена в виде графического файла.</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516" w:name="_Toc129722022"/>
      <w:bookmarkStart w:id="1517" w:name="_Toc130060087"/>
      <w:bookmarkStart w:id="1518" w:name="_Toc135666452"/>
      <w:r w:rsidRPr="004D79CB">
        <w:rPr>
          <w:rFonts w:eastAsiaTheme="majorEastAsia" w:cstheme="majorBidi"/>
          <w:b/>
          <w:bCs/>
        </w:rPr>
        <w:lastRenderedPageBreak/>
        <w:t>Перечень допустимых покупных программных средств</w:t>
      </w:r>
      <w:bookmarkEnd w:id="1516"/>
      <w:bookmarkEnd w:id="1517"/>
      <w:bookmarkEnd w:id="1518"/>
      <w:r w:rsidRPr="004D79CB">
        <w:rPr>
          <w:rFonts w:eastAsiaTheme="majorEastAsia" w:cstheme="majorBidi"/>
          <w:b/>
          <w:bCs/>
        </w:rPr>
        <w:t xml:space="preserve"> </w:t>
      </w:r>
    </w:p>
    <w:p w:rsidR="008574AB" w:rsidRPr="004D79CB" w:rsidRDefault="008574AB" w:rsidP="008574AB">
      <w:pPr>
        <w:rPr>
          <w:rFonts w:eastAsiaTheme="minorHAnsi"/>
          <w:lang w:val="en-US" w:eastAsia="en-US"/>
        </w:rPr>
      </w:pPr>
      <w:r w:rsidRPr="004D79CB">
        <w:rPr>
          <w:rFonts w:eastAsiaTheme="minorHAnsi"/>
          <w:lang w:eastAsia="en-US"/>
        </w:rPr>
        <w:t>Лицензированная</w:t>
      </w:r>
      <w:r w:rsidRPr="004D79CB">
        <w:rPr>
          <w:rFonts w:eastAsiaTheme="minorHAnsi"/>
          <w:lang w:val="en-US" w:eastAsia="en-US"/>
        </w:rPr>
        <w:t xml:space="preserve"> </w:t>
      </w:r>
      <w:r w:rsidRPr="004D79CB">
        <w:rPr>
          <w:rFonts w:eastAsiaTheme="minorHAnsi"/>
          <w:lang w:eastAsia="en-US"/>
        </w:rPr>
        <w:t>версия</w:t>
      </w:r>
      <w:r w:rsidRPr="004D79CB">
        <w:rPr>
          <w:rFonts w:eastAsiaTheme="minorHAnsi"/>
          <w:lang w:val="en-US" w:eastAsia="en-US"/>
        </w:rPr>
        <w:t xml:space="preserve"> Oracle Database Enterprise Edition. </w:t>
      </w:r>
    </w:p>
    <w:p w:rsidR="008574AB" w:rsidRPr="00E245BD" w:rsidRDefault="008574AB">
      <w:pPr>
        <w:pStyle w:val="a6"/>
        <w:numPr>
          <w:ilvl w:val="3"/>
          <w:numId w:val="2"/>
        </w:numPr>
        <w:tabs>
          <w:tab w:val="left" w:pos="1560"/>
        </w:tabs>
        <w:spacing w:before="300" w:after="200"/>
        <w:ind w:left="0" w:firstLine="709"/>
        <w:contextualSpacing w:val="0"/>
        <w:jc w:val="left"/>
        <w:outlineLvl w:val="2"/>
        <w:rPr>
          <w:b/>
          <w:rPrChange w:id="1519" w:author="Анастасия ." w:date="2023-05-21T14:29:00Z">
            <w:rPr/>
          </w:rPrChange>
        </w:rPr>
        <w:pPrChange w:id="1520" w:author="Анастасия ." w:date="2023-05-21T14:29:00Z">
          <w:pPr>
            <w:pStyle w:val="20"/>
          </w:pPr>
        </w:pPrChange>
      </w:pPr>
      <w:bookmarkStart w:id="1521" w:name="_Toc122467628"/>
      <w:bookmarkStart w:id="1522" w:name="_Toc129722023"/>
      <w:bookmarkStart w:id="1523" w:name="_Toc130060088"/>
      <w:bookmarkStart w:id="1524" w:name="_Toc135666453"/>
      <w:r w:rsidRPr="00E245BD">
        <w:rPr>
          <w:b/>
          <w:rPrChange w:id="1525" w:author="Анастасия ." w:date="2023-05-21T14:29:00Z">
            <w:rPr>
              <w:bCs w:val="0"/>
            </w:rPr>
          </w:rPrChange>
        </w:rPr>
        <w:t xml:space="preserve">Требования к техническому обеспечению </w:t>
      </w:r>
      <w:bookmarkEnd w:id="1521"/>
      <w:r w:rsidRPr="00E245BD">
        <w:rPr>
          <w:b/>
          <w:rPrChange w:id="1526" w:author="Анастасия ." w:date="2023-05-21T14:29:00Z">
            <w:rPr>
              <w:bCs w:val="0"/>
            </w:rPr>
          </w:rPrChange>
        </w:rPr>
        <w:t>ИУС</w:t>
      </w:r>
      <w:bookmarkEnd w:id="1522"/>
      <w:bookmarkEnd w:id="1523"/>
      <w:bookmarkEnd w:id="1524"/>
    </w:p>
    <w:p w:rsidR="008574AB" w:rsidRPr="004D79CB" w:rsidRDefault="008574AB">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Change w:id="1527" w:author="Анастасия ." w:date="2023-05-24T16:02:00Z">
          <w:pPr>
            <w:pStyle w:val="a6"/>
            <w:keepNext/>
            <w:keepLines/>
            <w:numPr>
              <w:ilvl w:val="4"/>
              <w:numId w:val="2"/>
            </w:numPr>
            <w:tabs>
              <w:tab w:val="left" w:pos="709"/>
              <w:tab w:val="left" w:pos="1843"/>
            </w:tabs>
            <w:spacing w:before="300" w:after="200"/>
            <w:ind w:left="0" w:hanging="1440"/>
            <w:contextualSpacing w:val="0"/>
            <w:jc w:val="left"/>
            <w:outlineLvl w:val="2"/>
          </w:pPr>
        </w:pPrChange>
      </w:pPr>
      <w:bookmarkStart w:id="1528" w:name="_Toc122467629"/>
      <w:bookmarkStart w:id="1529" w:name="_Toc129722024"/>
      <w:bookmarkStart w:id="1530" w:name="_Toc130060089"/>
      <w:bookmarkStart w:id="1531" w:name="_Toc135666454"/>
      <w:r w:rsidRPr="004D79CB">
        <w:rPr>
          <w:rFonts w:eastAsiaTheme="majorEastAsia" w:cstheme="majorBidi"/>
          <w:b/>
          <w:bCs/>
        </w:rPr>
        <w:t xml:space="preserve">Требования к видам технических средств, в том числе к видам комплексов технических средств, программно-технических комплексов и других комплектующих изделий, допустимых к использованию в </w:t>
      </w:r>
      <w:bookmarkEnd w:id="1528"/>
      <w:r>
        <w:rPr>
          <w:rFonts w:eastAsiaTheme="majorEastAsia" w:cstheme="majorBidi"/>
          <w:b/>
          <w:bCs/>
        </w:rPr>
        <w:t>ИУС</w:t>
      </w:r>
      <w:bookmarkEnd w:id="1529"/>
      <w:bookmarkEnd w:id="1530"/>
      <w:bookmarkEnd w:id="1531"/>
    </w:p>
    <w:p w:rsidR="008574AB" w:rsidRPr="004D79CB" w:rsidRDefault="008574AB" w:rsidP="008574AB">
      <w:pPr>
        <w:rPr>
          <w:rFonts w:eastAsiaTheme="minorHAnsi"/>
          <w:lang w:eastAsia="en-US"/>
        </w:rPr>
      </w:pPr>
      <w:r w:rsidRPr="004D79CB">
        <w:rPr>
          <w:rFonts w:eastAsiaTheme="minorHAnsi"/>
          <w:lang w:eastAsia="en-US"/>
        </w:rPr>
        <w:t>По выполняемым функциям средства технического обеспечения делятся</w:t>
      </w:r>
      <w:r w:rsidR="00606B94" w:rsidRPr="00606B94">
        <w:rPr>
          <w:rFonts w:eastAsiaTheme="minorHAnsi"/>
          <w:lang w:eastAsia="en-US"/>
        </w:rPr>
        <w:t xml:space="preserve"> </w:t>
      </w:r>
      <w:r w:rsidRPr="004D79CB">
        <w:rPr>
          <w:rFonts w:eastAsiaTheme="minorHAnsi"/>
          <w:lang w:eastAsia="en-US"/>
        </w:rPr>
        <w:t>на:</w:t>
      </w:r>
    </w:p>
    <w:p w:rsidR="008574AB" w:rsidRPr="004D79CB" w:rsidRDefault="008574AB" w:rsidP="00465E1C">
      <w:pPr>
        <w:numPr>
          <w:ilvl w:val="0"/>
          <w:numId w:val="9"/>
        </w:numPr>
        <w:rPr>
          <w:rFonts w:eastAsiaTheme="minorHAnsi"/>
          <w:lang w:eastAsia="en-US"/>
        </w:rPr>
      </w:pPr>
      <w:r w:rsidRPr="004D79CB">
        <w:rPr>
          <w:rFonts w:eastAsiaTheme="minorHAnsi"/>
          <w:lang w:eastAsia="en-US"/>
        </w:rPr>
        <w:t>серверы СУБД;</w:t>
      </w:r>
    </w:p>
    <w:p w:rsidR="008574AB" w:rsidRPr="004D79CB" w:rsidRDefault="008574AB" w:rsidP="00465E1C">
      <w:pPr>
        <w:numPr>
          <w:ilvl w:val="0"/>
          <w:numId w:val="9"/>
        </w:numPr>
        <w:rPr>
          <w:rFonts w:eastAsiaTheme="minorHAnsi"/>
          <w:lang w:eastAsia="en-US"/>
        </w:rPr>
      </w:pPr>
      <w:r w:rsidRPr="004D79CB">
        <w:rPr>
          <w:rFonts w:eastAsiaTheme="minorHAnsi"/>
          <w:lang w:eastAsia="en-US"/>
        </w:rPr>
        <w:t>персональные компьютеры или ПК;</w:t>
      </w:r>
    </w:p>
    <w:p w:rsidR="008574AB" w:rsidRPr="004D79CB" w:rsidRDefault="008574AB" w:rsidP="00465E1C">
      <w:pPr>
        <w:numPr>
          <w:ilvl w:val="0"/>
          <w:numId w:val="9"/>
        </w:numPr>
        <w:rPr>
          <w:rFonts w:eastAsiaTheme="minorHAnsi"/>
          <w:lang w:eastAsia="en-US"/>
        </w:rPr>
      </w:pPr>
      <w:r w:rsidRPr="004D79CB">
        <w:rPr>
          <w:rFonts w:eastAsiaTheme="minorHAnsi"/>
          <w:lang w:eastAsia="en-US"/>
        </w:rPr>
        <w:t>системы и сети хранения данных;</w:t>
      </w:r>
    </w:p>
    <w:p w:rsidR="008574AB" w:rsidRPr="004D79CB" w:rsidRDefault="008574AB" w:rsidP="00465E1C">
      <w:pPr>
        <w:numPr>
          <w:ilvl w:val="0"/>
          <w:numId w:val="9"/>
        </w:numPr>
        <w:rPr>
          <w:rFonts w:eastAsiaTheme="minorHAnsi"/>
          <w:lang w:eastAsia="en-US"/>
        </w:rPr>
      </w:pPr>
      <w:r w:rsidRPr="004D79CB">
        <w:rPr>
          <w:rFonts w:eastAsiaTheme="minorHAnsi"/>
          <w:lang w:eastAsia="en-US"/>
        </w:rPr>
        <w:t>сети передачи данных;</w:t>
      </w:r>
    </w:p>
    <w:p w:rsidR="008574AB" w:rsidRPr="004D79CB" w:rsidRDefault="008574AB" w:rsidP="00465E1C">
      <w:pPr>
        <w:numPr>
          <w:ilvl w:val="0"/>
          <w:numId w:val="9"/>
        </w:numPr>
        <w:rPr>
          <w:rFonts w:eastAsiaTheme="minorHAnsi"/>
          <w:lang w:eastAsia="en-US"/>
        </w:rPr>
      </w:pPr>
      <w:r w:rsidRPr="004D79CB">
        <w:rPr>
          <w:rFonts w:eastAsiaTheme="minorHAnsi"/>
          <w:lang w:eastAsia="en-US"/>
        </w:rPr>
        <w:t>средства сбора данных.</w:t>
      </w:r>
    </w:p>
    <w:p w:rsidR="008574AB" w:rsidRPr="004D79CB" w:rsidRDefault="008574AB" w:rsidP="008574AB">
      <w:pPr>
        <w:rPr>
          <w:rFonts w:eastAsiaTheme="minorHAnsi"/>
          <w:lang w:eastAsia="en-US"/>
        </w:rPr>
      </w:pPr>
      <w:r w:rsidRPr="004D79CB">
        <w:rPr>
          <w:rFonts w:eastAsiaTheme="minorHAnsi"/>
          <w:lang w:eastAsia="en-US"/>
        </w:rPr>
        <w:t>Комплекс технических средств (КТС) Системы должен обладать характеристиками:</w:t>
      </w:r>
    </w:p>
    <w:p w:rsidR="008574AB" w:rsidRPr="004D79CB" w:rsidRDefault="008574AB" w:rsidP="008574AB">
      <w:pPr>
        <w:suppressAutoHyphens/>
        <w:rPr>
          <w:rFonts w:eastAsiaTheme="minorHAnsi"/>
          <w:color w:val="000000" w:themeColor="text1"/>
          <w:szCs w:val="28"/>
          <w:lang w:eastAsia="en-US"/>
        </w:rPr>
      </w:pPr>
      <w:r w:rsidRPr="004D79CB">
        <w:rPr>
          <w:rFonts w:eastAsiaTheme="minorHAnsi"/>
          <w:color w:val="000000" w:themeColor="text1"/>
          <w:szCs w:val="28"/>
          <w:lang w:eastAsia="en-US"/>
        </w:rPr>
        <w:t>Для сервера:</w:t>
      </w:r>
    </w:p>
    <w:p w:rsidR="008574AB" w:rsidRPr="004D79CB" w:rsidRDefault="008574AB" w:rsidP="00465E1C">
      <w:pPr>
        <w:numPr>
          <w:ilvl w:val="0"/>
          <w:numId w:val="9"/>
        </w:numPr>
        <w:rPr>
          <w:rFonts w:eastAsiaTheme="minorHAnsi"/>
          <w:lang w:eastAsia="en-US"/>
        </w:rPr>
      </w:pPr>
      <w:r w:rsidRPr="004D79CB">
        <w:rPr>
          <w:rFonts w:eastAsiaTheme="minorHAnsi"/>
          <w:lang w:eastAsia="en-US"/>
        </w:rPr>
        <w:t>объем оперативной памяти сервера 64 ГБ и больше;</w:t>
      </w:r>
    </w:p>
    <w:p w:rsidR="008574AB" w:rsidRPr="004D79CB" w:rsidRDefault="008574AB" w:rsidP="00465E1C">
      <w:pPr>
        <w:numPr>
          <w:ilvl w:val="0"/>
          <w:numId w:val="9"/>
        </w:numPr>
        <w:rPr>
          <w:rFonts w:eastAsiaTheme="minorHAnsi"/>
          <w:lang w:eastAsia="en-US"/>
        </w:rPr>
      </w:pPr>
      <w:r w:rsidRPr="004D79CB">
        <w:rPr>
          <w:rFonts w:eastAsiaTheme="minorHAnsi"/>
          <w:lang w:eastAsia="en-US"/>
        </w:rPr>
        <w:t>количество ядер процессора 16 ядер и больше;</w:t>
      </w:r>
    </w:p>
    <w:p w:rsidR="008574AB" w:rsidRPr="004D79CB" w:rsidRDefault="008574AB" w:rsidP="00465E1C">
      <w:pPr>
        <w:numPr>
          <w:ilvl w:val="0"/>
          <w:numId w:val="9"/>
        </w:numPr>
        <w:rPr>
          <w:rFonts w:eastAsiaTheme="minorHAnsi"/>
          <w:lang w:eastAsia="en-US"/>
        </w:rPr>
      </w:pPr>
      <w:r w:rsidRPr="004D79CB">
        <w:rPr>
          <w:rFonts w:eastAsiaTheme="minorHAnsi"/>
          <w:lang w:eastAsia="en-US"/>
        </w:rPr>
        <w:t>тактовая частота 4-5 ГГц.</w:t>
      </w:r>
    </w:p>
    <w:p w:rsidR="008574AB" w:rsidRPr="004D79CB" w:rsidRDefault="008574AB" w:rsidP="008574AB">
      <w:pPr>
        <w:suppressAutoHyphens/>
        <w:rPr>
          <w:rFonts w:eastAsiaTheme="minorHAnsi"/>
          <w:color w:val="000000" w:themeColor="text1"/>
          <w:szCs w:val="28"/>
          <w:lang w:eastAsia="en-US"/>
        </w:rPr>
      </w:pPr>
      <w:r w:rsidRPr="004D79CB">
        <w:rPr>
          <w:rFonts w:eastAsiaTheme="minorHAnsi"/>
          <w:color w:val="000000" w:themeColor="text1"/>
          <w:szCs w:val="28"/>
          <w:lang w:eastAsia="en-US"/>
        </w:rPr>
        <w:t>Для ПК:</w:t>
      </w:r>
    </w:p>
    <w:p w:rsidR="008574AB" w:rsidRPr="004D79CB" w:rsidRDefault="008574AB" w:rsidP="00465E1C">
      <w:pPr>
        <w:numPr>
          <w:ilvl w:val="0"/>
          <w:numId w:val="9"/>
        </w:numPr>
        <w:rPr>
          <w:rFonts w:eastAsiaTheme="minorHAnsi"/>
          <w:lang w:val="en-US" w:eastAsia="en-US"/>
        </w:rPr>
      </w:pPr>
      <w:r w:rsidRPr="004D79CB">
        <w:rPr>
          <w:rFonts w:eastAsiaTheme="minorHAnsi"/>
          <w:lang w:eastAsia="en-US"/>
        </w:rPr>
        <w:t>ОС</w:t>
      </w:r>
      <w:r w:rsidRPr="004D79CB">
        <w:rPr>
          <w:rFonts w:eastAsiaTheme="minorHAnsi"/>
          <w:lang w:val="en-US" w:eastAsia="en-US"/>
        </w:rPr>
        <w:t xml:space="preserve"> Microsoft Windows 7 </w:t>
      </w:r>
      <w:r w:rsidRPr="004D79CB">
        <w:rPr>
          <w:rFonts w:eastAsiaTheme="minorHAnsi"/>
          <w:lang w:eastAsia="en-US"/>
        </w:rPr>
        <w:t>и</w:t>
      </w:r>
      <w:r w:rsidRPr="004D79CB">
        <w:rPr>
          <w:rFonts w:eastAsiaTheme="minorHAnsi"/>
          <w:lang w:val="en-US" w:eastAsia="en-US"/>
        </w:rPr>
        <w:t xml:space="preserve"> </w:t>
      </w:r>
      <w:r w:rsidRPr="004D79CB">
        <w:rPr>
          <w:rFonts w:eastAsiaTheme="minorHAnsi"/>
          <w:lang w:eastAsia="en-US"/>
        </w:rPr>
        <w:t>выше</w:t>
      </w:r>
      <w:r w:rsidRPr="004D79CB">
        <w:rPr>
          <w:rFonts w:eastAsiaTheme="minorHAnsi"/>
          <w:lang w:val="en-US" w:eastAsia="en-US"/>
        </w:rPr>
        <w:t>, Linux/Unix;</w:t>
      </w:r>
    </w:p>
    <w:p w:rsidR="008574AB" w:rsidRPr="004D79CB" w:rsidRDefault="008574AB" w:rsidP="00465E1C">
      <w:pPr>
        <w:numPr>
          <w:ilvl w:val="0"/>
          <w:numId w:val="9"/>
        </w:numPr>
        <w:rPr>
          <w:rFonts w:eastAsiaTheme="minorHAnsi"/>
          <w:lang w:eastAsia="en-US"/>
        </w:rPr>
      </w:pPr>
      <w:r w:rsidRPr="004D79CB">
        <w:rPr>
          <w:rFonts w:eastAsiaTheme="minorHAnsi"/>
          <w:lang w:eastAsia="en-US"/>
        </w:rPr>
        <w:t xml:space="preserve">количество ядер процессора – </w:t>
      </w:r>
      <w:r w:rsidR="00CB5F6F">
        <w:rPr>
          <w:rFonts w:eastAsiaTheme="minorHAnsi"/>
          <w:lang w:eastAsia="en-US"/>
        </w:rPr>
        <w:t>8</w:t>
      </w:r>
      <w:r w:rsidRPr="004D79CB">
        <w:rPr>
          <w:rFonts w:eastAsiaTheme="minorHAnsi"/>
          <w:lang w:eastAsia="en-US"/>
        </w:rPr>
        <w:t xml:space="preserve"> ядра и больше;</w:t>
      </w:r>
    </w:p>
    <w:p w:rsidR="008574AB" w:rsidRPr="00E245BD" w:rsidDel="00E245BD" w:rsidRDefault="008574AB">
      <w:pPr>
        <w:numPr>
          <w:ilvl w:val="0"/>
          <w:numId w:val="9"/>
        </w:numPr>
        <w:rPr>
          <w:del w:id="1532" w:author="Анастасия ." w:date="2023-05-21T14:30:00Z"/>
          <w:rPrChange w:id="1533" w:author="Анастасия ." w:date="2023-05-21T14:30:00Z">
            <w:rPr>
              <w:del w:id="1534" w:author="Анастасия ." w:date="2023-05-21T14:30:00Z"/>
              <w:lang w:val="en-US"/>
            </w:rPr>
          </w:rPrChange>
        </w:rPr>
        <w:pPrChange w:id="1535" w:author="Анастасия ." w:date="2023-05-21T14:30:00Z">
          <w:pPr>
            <w:pStyle w:val="20"/>
          </w:pPr>
        </w:pPrChange>
      </w:pPr>
      <w:r w:rsidRPr="004D79CB">
        <w:rPr>
          <w:rFonts w:eastAsiaTheme="minorHAnsi"/>
          <w:lang w:eastAsia="en-US"/>
        </w:rPr>
        <w:t>оперативная память – 8 Гб и больше.</w:t>
      </w:r>
    </w:p>
    <w:p w:rsidR="00E245BD" w:rsidRPr="004D79CB" w:rsidRDefault="00E245BD" w:rsidP="00465E1C">
      <w:pPr>
        <w:numPr>
          <w:ilvl w:val="0"/>
          <w:numId w:val="9"/>
        </w:numPr>
        <w:rPr>
          <w:ins w:id="1536" w:author="Анастасия ." w:date="2023-05-21T14:30:00Z"/>
          <w:rFonts w:eastAsiaTheme="minorHAnsi"/>
          <w:lang w:eastAsia="en-US"/>
        </w:rPr>
      </w:pPr>
    </w:p>
    <w:p w:rsidR="00E245BD" w:rsidRPr="00A44C71" w:rsidRDefault="008574AB">
      <w:pPr>
        <w:pStyle w:val="a6"/>
        <w:numPr>
          <w:ilvl w:val="3"/>
          <w:numId w:val="2"/>
        </w:numPr>
        <w:tabs>
          <w:tab w:val="left" w:pos="1560"/>
        </w:tabs>
        <w:spacing w:before="300" w:after="200"/>
        <w:ind w:left="0" w:firstLine="709"/>
        <w:contextualSpacing w:val="0"/>
        <w:jc w:val="left"/>
        <w:outlineLvl w:val="2"/>
        <w:rPr>
          <w:ins w:id="1537" w:author="Анастасия ." w:date="2023-05-21T14:33:00Z"/>
          <w:b/>
          <w:rPrChange w:id="1538" w:author="Анастасия ." w:date="2023-05-21T14:33:00Z">
            <w:rPr>
              <w:ins w:id="1539" w:author="Анастасия ." w:date="2023-05-21T14:33:00Z"/>
              <w:b/>
              <w:lang w:val="en-US"/>
            </w:rPr>
          </w:rPrChange>
        </w:rPr>
        <w:pPrChange w:id="1540" w:author="Анастасия ." w:date="2023-05-21T14:30:00Z">
          <w:pPr>
            <w:pStyle w:val="a6"/>
            <w:keepNext/>
            <w:keepLines/>
            <w:numPr>
              <w:ilvl w:val="4"/>
              <w:numId w:val="2"/>
            </w:numPr>
            <w:tabs>
              <w:tab w:val="left" w:pos="709"/>
              <w:tab w:val="left" w:pos="1843"/>
            </w:tabs>
            <w:spacing w:before="300" w:after="200"/>
            <w:ind w:left="0" w:hanging="1440"/>
            <w:contextualSpacing w:val="0"/>
            <w:jc w:val="left"/>
            <w:outlineLvl w:val="2"/>
          </w:pPr>
        </w:pPrChange>
      </w:pPr>
      <w:bookmarkStart w:id="1541" w:name="_Toc129721907"/>
      <w:bookmarkStart w:id="1542" w:name="_Toc129722025"/>
      <w:bookmarkStart w:id="1543" w:name="_Toc129722160"/>
      <w:bookmarkStart w:id="1544" w:name="_Toc129856448"/>
      <w:bookmarkStart w:id="1545" w:name="_Toc129862493"/>
      <w:bookmarkStart w:id="1546" w:name="_Toc130060090"/>
      <w:bookmarkStart w:id="1547" w:name="_Toc129721908"/>
      <w:bookmarkStart w:id="1548" w:name="_Toc129722026"/>
      <w:bookmarkStart w:id="1549" w:name="_Toc129722161"/>
      <w:bookmarkStart w:id="1550" w:name="_Toc129856449"/>
      <w:bookmarkStart w:id="1551" w:name="_Toc129862494"/>
      <w:bookmarkStart w:id="1552" w:name="_Toc130060091"/>
      <w:bookmarkStart w:id="1553" w:name="_Toc129721909"/>
      <w:bookmarkStart w:id="1554" w:name="_Toc129722027"/>
      <w:bookmarkStart w:id="1555" w:name="_Toc129722162"/>
      <w:bookmarkStart w:id="1556" w:name="_Toc129856450"/>
      <w:bookmarkStart w:id="1557" w:name="_Toc129862495"/>
      <w:bookmarkStart w:id="1558" w:name="_Toc130060092"/>
      <w:bookmarkStart w:id="1559" w:name="_Toc129721910"/>
      <w:bookmarkStart w:id="1560" w:name="_Toc129722028"/>
      <w:bookmarkStart w:id="1561" w:name="_Toc129722163"/>
      <w:bookmarkStart w:id="1562" w:name="_Toc129856451"/>
      <w:bookmarkStart w:id="1563" w:name="_Toc129862496"/>
      <w:bookmarkStart w:id="1564" w:name="_Toc130060093"/>
      <w:bookmarkStart w:id="1565" w:name="_Toc129721911"/>
      <w:bookmarkStart w:id="1566" w:name="_Toc129722029"/>
      <w:bookmarkStart w:id="1567" w:name="_Toc129722164"/>
      <w:bookmarkStart w:id="1568" w:name="_Toc129856452"/>
      <w:bookmarkStart w:id="1569" w:name="_Toc129862497"/>
      <w:bookmarkStart w:id="1570" w:name="_Toc130060094"/>
      <w:bookmarkStart w:id="1571" w:name="_Toc122467630"/>
      <w:bookmarkStart w:id="1572" w:name="_Toc129722030"/>
      <w:bookmarkStart w:id="1573" w:name="_Toc130060095"/>
      <w:bookmarkStart w:id="1574" w:name="_Toc135666455"/>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r w:rsidRPr="00E245BD">
        <w:rPr>
          <w:b/>
          <w:rPrChange w:id="1575" w:author="Анастасия ." w:date="2023-05-21T14:30:00Z">
            <w:rPr/>
          </w:rPrChange>
        </w:rPr>
        <w:t>Требования к организационному обеспечению</w:t>
      </w:r>
      <w:bookmarkEnd w:id="1571"/>
      <w:r w:rsidRPr="00E245BD">
        <w:rPr>
          <w:b/>
          <w:rPrChange w:id="1576" w:author="Анастасия ." w:date="2023-05-21T14:30:00Z">
            <w:rPr/>
          </w:rPrChange>
        </w:rPr>
        <w:t xml:space="preserve"> ИУС</w:t>
      </w:r>
      <w:bookmarkEnd w:id="1572"/>
      <w:bookmarkEnd w:id="1573"/>
      <w:bookmarkEnd w:id="1574"/>
    </w:p>
    <w:p w:rsidR="008574AB" w:rsidRPr="00E245BD" w:rsidDel="00E245BD" w:rsidRDefault="008574AB">
      <w:pPr>
        <w:pStyle w:val="a6"/>
        <w:keepNext/>
        <w:keepLines/>
        <w:numPr>
          <w:ilvl w:val="4"/>
          <w:numId w:val="2"/>
        </w:numPr>
        <w:tabs>
          <w:tab w:val="left" w:pos="709"/>
          <w:tab w:val="left" w:pos="1843"/>
        </w:tabs>
        <w:spacing w:before="300" w:after="200"/>
        <w:ind w:left="0" w:firstLine="709"/>
        <w:contextualSpacing w:val="0"/>
        <w:jc w:val="left"/>
        <w:outlineLvl w:val="2"/>
        <w:rPr>
          <w:del w:id="1577" w:author="Анастасия ." w:date="2023-05-21T14:30:00Z"/>
          <w:rFonts w:eastAsiaTheme="majorEastAsia"/>
          <w:b/>
          <w:rPrChange w:id="1578" w:author="Анастасия ." w:date="2023-05-21T14:33:00Z">
            <w:rPr>
              <w:del w:id="1579" w:author="Анастасия ." w:date="2023-05-21T14:30:00Z"/>
            </w:rPr>
          </w:rPrChange>
        </w:rPr>
        <w:pPrChange w:id="1580" w:author="Анастасия ." w:date="2023-05-21T14:33:00Z">
          <w:pPr>
            <w:pStyle w:val="20"/>
          </w:pPr>
        </w:pPrChange>
      </w:pPr>
      <w:del w:id="1581" w:author="Анастасия ." w:date="2023-05-21T14:33:00Z">
        <w:r w:rsidRPr="00E245BD" w:rsidDel="00E245BD">
          <w:rPr>
            <w:rFonts w:eastAsiaTheme="majorEastAsia" w:cstheme="majorBidi"/>
            <w:b/>
            <w:bCs/>
            <w:rPrChange w:id="1582" w:author="Анастасия ." w:date="2023-05-21T14:33:00Z">
              <w:rPr>
                <w:bCs w:val="0"/>
              </w:rPr>
            </w:rPrChange>
          </w:rPr>
          <w:lastRenderedPageBreak/>
          <w:delText xml:space="preserve"> </w:delText>
        </w:r>
      </w:del>
      <w:bookmarkStart w:id="1583" w:name="_Toc135578234"/>
      <w:bookmarkStart w:id="1584" w:name="_Toc135666456"/>
      <w:bookmarkEnd w:id="1583"/>
      <w:bookmarkEnd w:id="1584"/>
    </w:p>
    <w:p w:rsidR="008574AB" w:rsidRPr="00E245BD" w:rsidRDefault="008574AB" w:rsidP="00FA7444">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Change w:id="1585" w:author="Анастасия ." w:date="2023-05-21T14:33:00Z">
            <w:rPr>
              <w:rFonts w:eastAsiaTheme="majorEastAsia"/>
            </w:rPr>
          </w:rPrChange>
        </w:rPr>
      </w:pPr>
      <w:bookmarkStart w:id="1586" w:name="_Toc122467631"/>
      <w:bookmarkStart w:id="1587" w:name="_Toc129722031"/>
      <w:bookmarkStart w:id="1588" w:name="_Toc130060096"/>
      <w:bookmarkStart w:id="1589" w:name="_Toc135666457"/>
      <w:r w:rsidRPr="00E245BD">
        <w:rPr>
          <w:rFonts w:eastAsiaTheme="majorEastAsia" w:cstheme="majorBidi"/>
          <w:b/>
          <w:bCs/>
          <w:rPrChange w:id="1590" w:author="Анастасия ." w:date="2023-05-21T14:33:00Z">
            <w:rPr>
              <w:rFonts w:eastAsiaTheme="majorEastAsia" w:cstheme="majorBidi"/>
              <w:bCs/>
              <w:szCs w:val="26"/>
              <w:lang w:eastAsia="en-US"/>
            </w:rPr>
          </w:rPrChange>
        </w:rPr>
        <w:t>Требования к структуре и функциям подразделений, участвующих в функционировании ИУС или обеспечивающих эксплуатацию</w:t>
      </w:r>
      <w:bookmarkEnd w:id="1586"/>
      <w:bookmarkEnd w:id="1587"/>
      <w:bookmarkEnd w:id="1588"/>
      <w:bookmarkEnd w:id="1589"/>
    </w:p>
    <w:p w:rsidR="008574AB" w:rsidRDefault="008574AB" w:rsidP="008574AB">
      <w:pPr>
        <w:rPr>
          <w:rFonts w:eastAsiaTheme="majorEastAsia"/>
        </w:rPr>
      </w:pPr>
      <w:r>
        <w:rPr>
          <w:rFonts w:eastAsiaTheme="majorEastAsia"/>
        </w:rPr>
        <w:t>Функционирование и эксплуатацию Системы обеспечивают сотрудники в представленной на Рисунке 1.</w:t>
      </w:r>
      <w:del w:id="1591" w:author="Анастасия ." w:date="2023-05-21T23:34:00Z">
        <w:r w:rsidDel="003455D8">
          <w:rPr>
            <w:rFonts w:eastAsiaTheme="majorEastAsia"/>
          </w:rPr>
          <w:delText xml:space="preserve">6 </w:delText>
        </w:r>
      </w:del>
      <w:ins w:id="1592" w:author="Анастасия ." w:date="2023-05-21T23:34:00Z">
        <w:r w:rsidR="003455D8">
          <w:rPr>
            <w:rFonts w:eastAsiaTheme="majorEastAsia"/>
          </w:rPr>
          <w:t xml:space="preserve">7 </w:t>
        </w:r>
      </w:ins>
      <w:r>
        <w:rPr>
          <w:rFonts w:eastAsiaTheme="majorEastAsia"/>
        </w:rPr>
        <w:t xml:space="preserve">иерархии. Системный администратор устанавливает и настраивает Систему в пуско-наладочном режиме. </w:t>
      </w:r>
    </w:p>
    <w:p w:rsidR="008574AB" w:rsidRDefault="008574AB" w:rsidP="008574AB">
      <w:pPr>
        <w:rPr>
          <w:rFonts w:eastAsiaTheme="minorHAnsi"/>
          <w:lang w:eastAsia="en-US"/>
        </w:rPr>
      </w:pPr>
      <w:r>
        <w:rPr>
          <w:rFonts w:eastAsiaTheme="majorEastAsia"/>
        </w:rPr>
        <w:t xml:space="preserve">Основные пользователи системы </w:t>
      </w:r>
      <w:r w:rsidRPr="002B406C">
        <w:rPr>
          <w:rFonts w:eastAsiaTheme="minorHAnsi"/>
          <w:lang w:eastAsia="en-US"/>
        </w:rPr>
        <w:t xml:space="preserve">— </w:t>
      </w:r>
      <w:r>
        <w:rPr>
          <w:rFonts w:eastAsiaTheme="minorHAnsi"/>
          <w:lang w:eastAsia="en-US"/>
        </w:rPr>
        <w:t>это главный технолог и операторы.</w:t>
      </w:r>
    </w:p>
    <w:p w:rsidR="008574AB" w:rsidRDefault="008574AB" w:rsidP="008574AB">
      <w:pPr>
        <w:rPr>
          <w:rFonts w:eastAsiaTheme="minorHAnsi"/>
          <w:lang w:eastAsia="en-US"/>
        </w:rPr>
      </w:pPr>
      <w:r>
        <w:rPr>
          <w:rFonts w:eastAsiaTheme="minorHAnsi"/>
          <w:lang w:eastAsia="en-US"/>
        </w:rPr>
        <w:t>Наладчик выполняет функции системного администратора</w:t>
      </w:r>
      <w:r w:rsidRPr="002B406C">
        <w:rPr>
          <w:rFonts w:eastAsiaTheme="majorEastAsia"/>
        </w:rPr>
        <w:t xml:space="preserve"> </w:t>
      </w:r>
      <w:r>
        <w:rPr>
          <w:rFonts w:eastAsiaTheme="majorEastAsia"/>
        </w:rPr>
        <w:t>при сбоях, отказах и авариях.</w:t>
      </w:r>
    </w:p>
    <w:p w:rsidR="008574AB" w:rsidRPr="00BE3C1D" w:rsidRDefault="008574AB" w:rsidP="008574AB">
      <w:pPr>
        <w:spacing w:line="240" w:lineRule="auto"/>
        <w:ind w:firstLine="0"/>
        <w:jc w:val="center"/>
        <w:rPr>
          <w:rFonts w:eastAsiaTheme="minorHAnsi"/>
          <w:lang w:eastAsia="en-US"/>
        </w:rPr>
      </w:pPr>
      <w:r w:rsidRPr="00947487">
        <w:rPr>
          <w:rFonts w:eastAsiaTheme="majorEastAsia"/>
          <w:noProof/>
        </w:rPr>
        <w:drawing>
          <wp:inline distT="0" distB="0" distL="0" distR="0" wp14:anchorId="7729614A" wp14:editId="09864F96">
            <wp:extent cx="3238952" cy="275310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2753109"/>
                    </a:xfrm>
                    <a:prstGeom prst="rect">
                      <a:avLst/>
                    </a:prstGeom>
                  </pic:spPr>
                </pic:pic>
              </a:graphicData>
            </a:graphic>
          </wp:inline>
        </w:drawing>
      </w:r>
    </w:p>
    <w:p w:rsidR="008574AB" w:rsidRPr="00947487" w:rsidRDefault="008574AB" w:rsidP="008574AB">
      <w:pPr>
        <w:spacing w:after="120"/>
        <w:jc w:val="center"/>
        <w:rPr>
          <w:rFonts w:eastAsiaTheme="minorHAnsi"/>
          <w:b/>
          <w:sz w:val="24"/>
          <w:lang w:eastAsia="en-US"/>
        </w:rPr>
      </w:pPr>
      <w:bookmarkStart w:id="1593" w:name="_Toc122467632"/>
      <w:r>
        <w:rPr>
          <w:rFonts w:eastAsiaTheme="minorHAnsi"/>
          <w:b/>
          <w:sz w:val="24"/>
          <w:lang w:eastAsia="en-US"/>
        </w:rPr>
        <w:t>Рисунок 1.</w:t>
      </w:r>
      <w:del w:id="1594" w:author="Анастасия ." w:date="2023-05-21T23:34:00Z">
        <w:r w:rsidDel="003455D8">
          <w:rPr>
            <w:rFonts w:eastAsiaTheme="minorHAnsi"/>
            <w:b/>
            <w:sz w:val="24"/>
            <w:lang w:eastAsia="en-US"/>
          </w:rPr>
          <w:delText xml:space="preserve">6 </w:delText>
        </w:r>
      </w:del>
      <w:ins w:id="1595" w:author="Анастасия ." w:date="2023-05-21T23:34:00Z">
        <w:r w:rsidR="003455D8">
          <w:rPr>
            <w:rFonts w:eastAsiaTheme="minorHAnsi"/>
            <w:b/>
            <w:sz w:val="24"/>
            <w:lang w:eastAsia="en-US"/>
          </w:rPr>
          <w:t xml:space="preserve">7 </w:t>
        </w:r>
      </w:ins>
      <w:r>
        <w:rPr>
          <w:rFonts w:eastAsiaTheme="minorHAnsi"/>
          <w:b/>
          <w:sz w:val="24"/>
          <w:lang w:eastAsia="en-US"/>
        </w:rPr>
        <w:t>— Организационная структура</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596" w:name="_Toc129722032"/>
      <w:bookmarkStart w:id="1597" w:name="_Toc130060097"/>
      <w:bookmarkStart w:id="1598" w:name="_Toc135666458"/>
      <w:r w:rsidRPr="004D79CB">
        <w:rPr>
          <w:rFonts w:eastAsiaTheme="majorEastAsia" w:cstheme="majorBidi"/>
          <w:b/>
          <w:bCs/>
        </w:rPr>
        <w:t xml:space="preserve">Требования к организации функционирования </w:t>
      </w:r>
      <w:r>
        <w:rPr>
          <w:rFonts w:eastAsiaTheme="majorEastAsia" w:cstheme="majorBidi"/>
          <w:b/>
          <w:bCs/>
        </w:rPr>
        <w:t>ИУС</w:t>
      </w:r>
      <w:r w:rsidRPr="004D79CB">
        <w:rPr>
          <w:rFonts w:eastAsiaTheme="majorEastAsia" w:cstheme="majorBidi"/>
          <w:b/>
          <w:bCs/>
        </w:rPr>
        <w:t xml:space="preserve"> и порядку взаимодействия персонала и пользователей </w:t>
      </w:r>
      <w:bookmarkEnd w:id="1593"/>
      <w:r>
        <w:rPr>
          <w:rFonts w:eastAsiaTheme="majorEastAsia" w:cstheme="majorBidi"/>
          <w:b/>
          <w:bCs/>
        </w:rPr>
        <w:t>ИУС</w:t>
      </w:r>
      <w:bookmarkEnd w:id="1596"/>
      <w:bookmarkEnd w:id="1597"/>
      <w:bookmarkEnd w:id="1598"/>
    </w:p>
    <w:p w:rsidR="008574AB" w:rsidRPr="004D79CB" w:rsidRDefault="008574AB" w:rsidP="008574AB">
      <w:pPr>
        <w:rPr>
          <w:rFonts w:eastAsiaTheme="minorHAnsi"/>
          <w:color w:val="000000"/>
          <w:szCs w:val="28"/>
          <w:shd w:val="clear" w:color="auto" w:fill="FFFFFF"/>
          <w:lang w:eastAsia="en-US"/>
        </w:rPr>
      </w:pPr>
      <w:r w:rsidRPr="004D79CB">
        <w:rPr>
          <w:rFonts w:eastAsiaTheme="minorHAnsi"/>
          <w:color w:val="000000"/>
          <w:szCs w:val="28"/>
          <w:shd w:val="clear" w:color="auto" w:fill="FFFFFF"/>
          <w:lang w:eastAsia="en-US"/>
        </w:rPr>
        <w:t xml:space="preserve">В случае возникновения со стороны функционального подразделения необходимости изменения функциональности Системы, главный технолог должен направить заявление из личного кабинета СЭД предприятия с описанием проблемы в отдел поддержки ИТ решений или аналогичный, выполняющий его функции отдел. Системный администратор из этого отдела проводит оценку поступившей инициативы и согласовывает ее решение: направляет наладчика в функциональное подразделение, либо, с уведомлением </w:t>
      </w:r>
      <w:r w:rsidRPr="004D79CB">
        <w:rPr>
          <w:rFonts w:eastAsiaTheme="minorHAnsi"/>
          <w:color w:val="000000"/>
          <w:szCs w:val="28"/>
          <w:shd w:val="clear" w:color="auto" w:fill="FFFFFF"/>
          <w:lang w:eastAsia="en-US"/>
        </w:rPr>
        <w:lastRenderedPageBreak/>
        <w:t>вышестоящего подразделения, получает разрешение на связь с Исполнителем,  если срок гарантийной эксплуатации еще не истек и Исполнитель осуществляет корректировку Системы. Через СЭД Системный администратор уведомляет пользователей (не менее чем за 3 дня с указанием точного времени и продолжительности) о переходе Системы в профилактический режим.</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599" w:name="_Toc122467633"/>
      <w:bookmarkStart w:id="1600" w:name="_Toc129722033"/>
      <w:bookmarkStart w:id="1601" w:name="_Toc130060098"/>
      <w:r>
        <w:rPr>
          <w:rFonts w:eastAsiaTheme="majorEastAsia" w:cstheme="majorBidi"/>
          <w:b/>
          <w:bCs/>
        </w:rPr>
        <w:t xml:space="preserve"> </w:t>
      </w:r>
      <w:bookmarkStart w:id="1602" w:name="_Toc135666459"/>
      <w:r w:rsidRPr="004D79CB">
        <w:rPr>
          <w:rFonts w:eastAsiaTheme="majorEastAsia" w:cstheme="majorBidi"/>
          <w:b/>
          <w:bCs/>
        </w:rPr>
        <w:t xml:space="preserve">Требования к организации функционирования </w:t>
      </w:r>
      <w:r>
        <w:rPr>
          <w:rFonts w:eastAsiaTheme="majorEastAsia" w:cstheme="majorBidi"/>
          <w:b/>
          <w:bCs/>
        </w:rPr>
        <w:t>ИУС</w:t>
      </w:r>
      <w:r w:rsidRPr="004D79CB">
        <w:rPr>
          <w:rFonts w:eastAsiaTheme="majorEastAsia" w:cstheme="majorBidi"/>
          <w:b/>
          <w:bCs/>
        </w:rPr>
        <w:t xml:space="preserve"> при сбоях, отказах и авариях</w:t>
      </w:r>
      <w:bookmarkEnd w:id="1599"/>
      <w:bookmarkEnd w:id="1600"/>
      <w:bookmarkEnd w:id="1601"/>
      <w:bookmarkEnd w:id="1602"/>
    </w:p>
    <w:p w:rsidR="008574AB" w:rsidRPr="004D79CB" w:rsidRDefault="008574AB" w:rsidP="008574AB">
      <w:pPr>
        <w:rPr>
          <w:rFonts w:eastAsiaTheme="minorHAnsi"/>
          <w:lang w:eastAsia="en-US"/>
        </w:rPr>
      </w:pPr>
      <w:r w:rsidRPr="004D79CB">
        <w:rPr>
          <w:rFonts w:eastAsiaTheme="minorHAnsi"/>
          <w:lang w:eastAsia="en-US"/>
        </w:rPr>
        <w:t xml:space="preserve">Если происходит авария или сбой в Системе, необходимо уведомить системного администратора и сохранить данные об ошибке. Режим останова может быть активирован командой персонала или автоматически при получении сигнала о сбое питания. В режиме останова Система должна завершить обработку данных, сохранить текущее состояние и выгрузить программные компоненты, время перехода не должно превышать 5 минут. </w:t>
      </w:r>
    </w:p>
    <w:p w:rsidR="008574AB" w:rsidRPr="004D79CB" w:rsidRDefault="008574AB" w:rsidP="008574AB">
      <w:pPr>
        <w:rPr>
          <w:rFonts w:eastAsiaTheme="minorHAnsi"/>
          <w:lang w:eastAsia="en-US"/>
        </w:rPr>
      </w:pPr>
      <w:r w:rsidRPr="004D79CB">
        <w:rPr>
          <w:rFonts w:eastAsiaTheme="minorHAnsi"/>
          <w:lang w:eastAsia="en-US"/>
        </w:rPr>
        <w:t>Система должна поддерживать переходный режим для первичной загрузки и инициализации программных компонентов. Должна быть возможность перехода в пусконаладочный режим без остановки Системы для применения общесистемных настроек. Пользовательские интерфейсы Системы в этом режиме недоступны, операции по обслуживанию не выполняются, а информация о ходе операций выводится на АРМ системного администратора. Работа в пусконаладочном режиме не должна превышать 30 минут, после чего Система автоматически переходит в основной режим работы.</w:t>
      </w:r>
    </w:p>
    <w:p w:rsidR="008574AB" w:rsidRPr="00A44C71" w:rsidDel="003A69C5" w:rsidRDefault="008574AB">
      <w:pPr>
        <w:pStyle w:val="a6"/>
        <w:numPr>
          <w:ilvl w:val="3"/>
          <w:numId w:val="2"/>
        </w:numPr>
        <w:tabs>
          <w:tab w:val="left" w:pos="1560"/>
        </w:tabs>
        <w:spacing w:before="300" w:after="200"/>
        <w:ind w:left="0" w:firstLine="709"/>
        <w:contextualSpacing w:val="0"/>
        <w:jc w:val="left"/>
        <w:outlineLvl w:val="2"/>
        <w:rPr>
          <w:del w:id="1603" w:author="Анастасия ." w:date="2023-05-21T12:53:00Z"/>
          <w:b/>
          <w:rPrChange w:id="1604" w:author="Анастасия ." w:date="2023-05-21T14:35:00Z">
            <w:rPr>
              <w:del w:id="1605" w:author="Анастасия ." w:date="2023-05-21T12:53:00Z"/>
            </w:rPr>
          </w:rPrChange>
        </w:rPr>
        <w:pPrChange w:id="1606" w:author="Анастасия ." w:date="2023-05-21T14:35:00Z">
          <w:pPr>
            <w:pStyle w:val="20"/>
          </w:pPr>
        </w:pPrChange>
      </w:pPr>
      <w:bookmarkStart w:id="1607" w:name="_Toc129856457"/>
      <w:bookmarkStart w:id="1608" w:name="_Toc129862502"/>
      <w:bookmarkStart w:id="1609" w:name="_Toc130060099"/>
      <w:bookmarkStart w:id="1610" w:name="_Toc129856458"/>
      <w:bookmarkStart w:id="1611" w:name="_Toc129862503"/>
      <w:bookmarkStart w:id="1612" w:name="_Toc130060100"/>
      <w:bookmarkStart w:id="1613" w:name="_Toc122467634"/>
      <w:bookmarkStart w:id="1614" w:name="_Toc129722035"/>
      <w:bookmarkStart w:id="1615" w:name="_Toc130060101"/>
      <w:bookmarkEnd w:id="1607"/>
      <w:bookmarkEnd w:id="1608"/>
      <w:bookmarkEnd w:id="1609"/>
      <w:bookmarkEnd w:id="1610"/>
      <w:bookmarkEnd w:id="1611"/>
      <w:bookmarkEnd w:id="1612"/>
      <w:del w:id="1616" w:author="Анастасия ." w:date="2023-05-21T12:53:00Z">
        <w:r w:rsidRPr="00A44C71" w:rsidDel="003A69C5">
          <w:rPr>
            <w:b/>
            <w:rPrChange w:id="1617" w:author="Анастасия ." w:date="2023-05-21T14:35:00Z">
              <w:rPr>
                <w:bCs w:val="0"/>
              </w:rPr>
            </w:rPrChange>
          </w:rPr>
          <w:delText xml:space="preserve">Требования к методическому обеспечению </w:delText>
        </w:r>
        <w:bookmarkEnd w:id="1613"/>
        <w:r w:rsidRPr="00A44C71" w:rsidDel="003A69C5">
          <w:rPr>
            <w:b/>
            <w:rPrChange w:id="1618" w:author="Анастасия ." w:date="2023-05-21T14:35:00Z">
              <w:rPr>
                <w:bCs w:val="0"/>
              </w:rPr>
            </w:rPrChange>
          </w:rPr>
          <w:delText>ИУС</w:delText>
        </w:r>
        <w:bookmarkStart w:id="1619" w:name="_Toc135578238"/>
        <w:bookmarkStart w:id="1620" w:name="_Toc135666460"/>
        <w:bookmarkEnd w:id="1614"/>
        <w:bookmarkEnd w:id="1615"/>
        <w:bookmarkEnd w:id="1619"/>
        <w:bookmarkEnd w:id="1620"/>
      </w:del>
    </w:p>
    <w:p w:rsidR="008574AB" w:rsidRPr="00A44C71" w:rsidDel="003A69C5" w:rsidRDefault="008574AB">
      <w:pPr>
        <w:pStyle w:val="a6"/>
        <w:numPr>
          <w:ilvl w:val="3"/>
          <w:numId w:val="2"/>
        </w:numPr>
        <w:tabs>
          <w:tab w:val="left" w:pos="1560"/>
        </w:tabs>
        <w:spacing w:before="300" w:after="200"/>
        <w:ind w:left="0" w:firstLine="709"/>
        <w:contextualSpacing w:val="0"/>
        <w:jc w:val="left"/>
        <w:outlineLvl w:val="2"/>
        <w:rPr>
          <w:del w:id="1621" w:author="Анастасия ." w:date="2023-05-21T12:53:00Z"/>
          <w:b/>
          <w:rPrChange w:id="1622" w:author="Анастасия ." w:date="2023-05-21T14:35:00Z">
            <w:rPr>
              <w:del w:id="1623" w:author="Анастасия ." w:date="2023-05-21T12:53:00Z"/>
              <w:rFonts w:eastAsiaTheme="majorEastAsia"/>
              <w:bCs/>
              <w:highlight w:val="red"/>
            </w:rPr>
          </w:rPrChange>
        </w:rPr>
        <w:pPrChange w:id="1624" w:author="Анастасия ." w:date="2023-05-21T14:35:00Z">
          <w:pPr>
            <w:pStyle w:val="a6"/>
            <w:keepNext/>
            <w:keepLines/>
            <w:numPr>
              <w:ilvl w:val="4"/>
              <w:numId w:val="2"/>
            </w:numPr>
            <w:tabs>
              <w:tab w:val="left" w:pos="709"/>
              <w:tab w:val="left" w:pos="1843"/>
            </w:tabs>
            <w:spacing w:before="300" w:after="200"/>
            <w:ind w:left="0" w:hanging="1440"/>
            <w:contextualSpacing w:val="0"/>
            <w:jc w:val="left"/>
            <w:outlineLvl w:val="2"/>
          </w:pPr>
        </w:pPrChange>
      </w:pPr>
      <w:bookmarkStart w:id="1625" w:name="_Toc129722036"/>
      <w:bookmarkStart w:id="1626" w:name="_Toc130060102"/>
      <w:del w:id="1627" w:author="Анастасия ." w:date="2023-05-21T12:53:00Z">
        <w:r w:rsidRPr="00A44C71" w:rsidDel="003A69C5">
          <w:rPr>
            <w:b/>
            <w:rPrChange w:id="1628" w:author="Анастасия ." w:date="2023-05-21T14:35:00Z">
              <w:rPr>
                <w:rFonts w:eastAsiaTheme="majorEastAsia"/>
                <w:bCs/>
                <w:highlight w:val="red"/>
              </w:rPr>
            </w:rPrChange>
          </w:rPr>
          <w:delText>Перечень применяемых при разработке и функционировании ИУС нормативно-технических документов</w:delText>
        </w:r>
        <w:bookmarkEnd w:id="1625"/>
        <w:bookmarkEnd w:id="1626"/>
        <w:r w:rsidRPr="00A44C71" w:rsidDel="003A69C5">
          <w:rPr>
            <w:b/>
            <w:rPrChange w:id="1629" w:author="Анастасия ." w:date="2023-05-21T14:35:00Z">
              <w:rPr>
                <w:rFonts w:eastAsiaTheme="majorEastAsia"/>
                <w:bCs/>
                <w:highlight w:val="red"/>
              </w:rPr>
            </w:rPrChange>
          </w:rPr>
          <w:delText xml:space="preserve"> </w:delText>
        </w:r>
        <w:bookmarkStart w:id="1630" w:name="_Toc135578239"/>
        <w:bookmarkStart w:id="1631" w:name="_Toc135666461"/>
        <w:bookmarkEnd w:id="1630"/>
        <w:bookmarkEnd w:id="1631"/>
      </w:del>
    </w:p>
    <w:p w:rsidR="008574AB" w:rsidRPr="00A44C71" w:rsidDel="003A69C5" w:rsidRDefault="008574AB">
      <w:pPr>
        <w:pStyle w:val="a6"/>
        <w:numPr>
          <w:ilvl w:val="3"/>
          <w:numId w:val="2"/>
        </w:numPr>
        <w:tabs>
          <w:tab w:val="left" w:pos="1560"/>
        </w:tabs>
        <w:spacing w:before="300" w:after="200"/>
        <w:ind w:left="0" w:firstLine="709"/>
        <w:contextualSpacing w:val="0"/>
        <w:jc w:val="left"/>
        <w:outlineLvl w:val="2"/>
        <w:rPr>
          <w:del w:id="1632" w:author="Анастасия ." w:date="2023-05-21T12:53:00Z"/>
          <w:b/>
          <w:rPrChange w:id="1633" w:author="Анастасия ." w:date="2023-05-21T14:35:00Z">
            <w:rPr>
              <w:del w:id="1634" w:author="Анастасия ." w:date="2023-05-21T12:53:00Z"/>
              <w:rFonts w:eastAsiaTheme="minorHAnsi"/>
              <w:color w:val="262633"/>
              <w:sz w:val="36"/>
              <w:szCs w:val="23"/>
            </w:rPr>
          </w:rPrChange>
        </w:rPr>
        <w:pPrChange w:id="1635" w:author="Анастасия ." w:date="2023-05-21T14:35:00Z">
          <w:pPr/>
        </w:pPrChange>
      </w:pPr>
      <w:del w:id="1636" w:author="Анастасия ." w:date="2023-05-21T12:53:00Z">
        <w:r w:rsidRPr="00A44C71" w:rsidDel="003A69C5">
          <w:rPr>
            <w:b/>
            <w:rPrChange w:id="1637" w:author="Анастасия ." w:date="2023-05-21T14:35:00Z">
              <w:rPr>
                <w:rFonts w:eastAsiaTheme="minorHAnsi"/>
                <w:highlight w:val="red"/>
              </w:rPr>
            </w:rPrChange>
          </w:rPr>
          <w:delText>Перечень применяемых при разработке и функционировании ИУС нормативно-технических документов (стандартов, нормативов, методик, профилей и т. п.) указан в разделе Список использованных источников.</w:delText>
        </w:r>
        <w:bookmarkStart w:id="1638" w:name="_Toc135578240"/>
        <w:bookmarkStart w:id="1639" w:name="_Toc135666462"/>
        <w:bookmarkEnd w:id="1638"/>
        <w:bookmarkEnd w:id="1639"/>
      </w:del>
    </w:p>
    <w:p w:rsidR="008574AB" w:rsidRPr="00A44C71" w:rsidRDefault="008574AB">
      <w:pPr>
        <w:pStyle w:val="a6"/>
        <w:numPr>
          <w:ilvl w:val="3"/>
          <w:numId w:val="2"/>
        </w:numPr>
        <w:tabs>
          <w:tab w:val="left" w:pos="1560"/>
        </w:tabs>
        <w:spacing w:before="300" w:after="200"/>
        <w:ind w:left="0" w:firstLine="709"/>
        <w:contextualSpacing w:val="0"/>
        <w:jc w:val="left"/>
        <w:outlineLvl w:val="2"/>
        <w:rPr>
          <w:b/>
          <w:rPrChange w:id="1640" w:author="Анастасия ." w:date="2023-05-21T14:35:00Z">
            <w:rPr/>
          </w:rPrChange>
        </w:rPr>
        <w:pPrChange w:id="1641" w:author="Анастасия ." w:date="2023-05-21T14:35:00Z">
          <w:pPr>
            <w:pStyle w:val="20"/>
          </w:pPr>
        </w:pPrChange>
      </w:pPr>
      <w:bookmarkStart w:id="1642" w:name="_Toc129721919"/>
      <w:bookmarkStart w:id="1643" w:name="_Toc129722037"/>
      <w:bookmarkStart w:id="1644" w:name="_Toc129722172"/>
      <w:bookmarkStart w:id="1645" w:name="_Toc129856461"/>
      <w:bookmarkStart w:id="1646" w:name="_Toc129862506"/>
      <w:bookmarkStart w:id="1647" w:name="_Toc130060103"/>
      <w:bookmarkStart w:id="1648" w:name="_Toc129722038"/>
      <w:bookmarkStart w:id="1649" w:name="_Toc130060104"/>
      <w:bookmarkStart w:id="1650" w:name="_Toc135666463"/>
      <w:bookmarkStart w:id="1651" w:name="_Toc122467635"/>
      <w:bookmarkEnd w:id="1642"/>
      <w:bookmarkEnd w:id="1643"/>
      <w:bookmarkEnd w:id="1644"/>
      <w:bookmarkEnd w:id="1645"/>
      <w:bookmarkEnd w:id="1646"/>
      <w:bookmarkEnd w:id="1647"/>
      <w:r w:rsidRPr="00A44C71">
        <w:rPr>
          <w:b/>
          <w:rPrChange w:id="1652" w:author="Анастасия ." w:date="2023-05-21T14:35:00Z">
            <w:rPr>
              <w:bCs w:val="0"/>
            </w:rPr>
          </w:rPrChange>
        </w:rPr>
        <w:t>Требования к лингвистическому обеспечению</w:t>
      </w:r>
      <w:bookmarkEnd w:id="1648"/>
      <w:bookmarkEnd w:id="1649"/>
      <w:bookmarkEnd w:id="1650"/>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53" w:name="_Toc129722039"/>
      <w:bookmarkStart w:id="1654" w:name="_Toc130060105"/>
      <w:bookmarkStart w:id="1655" w:name="_Toc135666464"/>
      <w:r w:rsidRPr="00BA6E8F">
        <w:rPr>
          <w:rFonts w:eastAsiaTheme="majorEastAsia" w:cstheme="majorBidi"/>
          <w:b/>
          <w:bCs/>
        </w:rPr>
        <w:t>Требован</w:t>
      </w:r>
      <w:r w:rsidRPr="004D79CB">
        <w:rPr>
          <w:rFonts w:eastAsiaTheme="majorEastAsia" w:cstheme="majorBidi"/>
          <w:b/>
          <w:bCs/>
        </w:rPr>
        <w:t xml:space="preserve">ия к языкам, используемым в </w:t>
      </w:r>
      <w:r>
        <w:rPr>
          <w:rFonts w:eastAsiaTheme="majorEastAsia" w:cstheme="majorBidi"/>
          <w:b/>
          <w:bCs/>
        </w:rPr>
        <w:t>ИУС</w:t>
      </w:r>
      <w:r w:rsidRPr="004D79CB">
        <w:rPr>
          <w:rFonts w:eastAsiaTheme="majorEastAsia" w:cstheme="majorBidi"/>
          <w:b/>
          <w:bCs/>
        </w:rPr>
        <w:t>, и возможности расширения набора языков</w:t>
      </w:r>
      <w:bookmarkEnd w:id="1653"/>
      <w:bookmarkEnd w:id="1654"/>
      <w:bookmarkEnd w:id="1655"/>
    </w:p>
    <w:p w:rsidR="008574AB" w:rsidRPr="004D79CB" w:rsidRDefault="008574AB" w:rsidP="008574AB">
      <w:pPr>
        <w:rPr>
          <w:rFonts w:eastAsiaTheme="minorHAnsi"/>
          <w:lang w:eastAsia="en-US"/>
        </w:rPr>
      </w:pPr>
      <w:r w:rsidRPr="004D79CB">
        <w:rPr>
          <w:rFonts w:eastAsiaTheme="minorHAnsi"/>
          <w:lang w:eastAsia="en-US"/>
        </w:rPr>
        <w:t xml:space="preserve">В ИУС используются русский и английский языки. Расширение возможно в пределах набора, поддерживаемого </w:t>
      </w:r>
      <w:r w:rsidRPr="004D79CB">
        <w:rPr>
          <w:rFonts w:eastAsiaTheme="minorHAnsi"/>
          <w:lang w:val="en-US" w:eastAsia="en-US"/>
        </w:rPr>
        <w:t>Oracle</w:t>
      </w:r>
      <w:r w:rsidRPr="004D79CB">
        <w:rPr>
          <w:rFonts w:eastAsiaTheme="minorHAnsi"/>
          <w:lang w:eastAsia="en-US"/>
        </w:rPr>
        <w:t xml:space="preserve"> </w:t>
      </w:r>
      <w:r w:rsidRPr="004D79CB">
        <w:rPr>
          <w:rFonts w:eastAsiaTheme="minorHAnsi"/>
          <w:lang w:val="en-US" w:eastAsia="en-US"/>
        </w:rPr>
        <w:t>Database</w:t>
      </w:r>
      <w:r w:rsidRPr="004D79CB">
        <w:rPr>
          <w:rFonts w:eastAsiaTheme="minorHAnsi"/>
          <w:lang w:eastAsia="en-US"/>
        </w:rPr>
        <w:t xml:space="preserve">. </w:t>
      </w:r>
    </w:p>
    <w:p w:rsidR="008574AB" w:rsidRPr="004D79C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56" w:name="_Toc129722040"/>
      <w:bookmarkStart w:id="1657" w:name="_Toc130060106"/>
      <w:bookmarkStart w:id="1658" w:name="_Toc135666465"/>
      <w:r w:rsidRPr="00BA6E8F">
        <w:rPr>
          <w:rFonts w:eastAsiaTheme="majorEastAsia" w:cstheme="majorBidi"/>
          <w:b/>
          <w:bCs/>
        </w:rPr>
        <w:lastRenderedPageBreak/>
        <w:t>Требова</w:t>
      </w:r>
      <w:r w:rsidRPr="004D79CB">
        <w:rPr>
          <w:rFonts w:eastAsiaTheme="majorEastAsia" w:cstheme="majorBidi"/>
          <w:b/>
          <w:bCs/>
        </w:rPr>
        <w:t>ния к способам организации диалога</w:t>
      </w:r>
      <w:bookmarkEnd w:id="1656"/>
      <w:bookmarkEnd w:id="1657"/>
      <w:bookmarkEnd w:id="1658"/>
    </w:p>
    <w:p w:rsidR="008574AB" w:rsidRPr="004D79CB" w:rsidRDefault="008574AB" w:rsidP="008574AB">
      <w:pPr>
        <w:rPr>
          <w:rFonts w:eastAsiaTheme="minorHAnsi"/>
          <w:lang w:eastAsia="en-US"/>
        </w:rPr>
      </w:pPr>
      <w:r w:rsidRPr="004D79CB">
        <w:rPr>
          <w:rFonts w:eastAsiaTheme="minorHAnsi"/>
          <w:lang w:eastAsia="en-US"/>
        </w:rPr>
        <w:t>Со стороны программного средства коммуникация  осуществляется только при негативном результате обработки данных, с помощью системных окон с предупреждениями.</w:t>
      </w:r>
    </w:p>
    <w:p w:rsidR="008574AB" w:rsidRPr="004D79CB" w:rsidRDefault="008574AB" w:rsidP="008574AB">
      <w:pPr>
        <w:rPr>
          <w:rFonts w:eastAsiaTheme="minorHAnsi"/>
          <w:lang w:eastAsia="en-US"/>
        </w:rPr>
      </w:pPr>
      <w:r w:rsidRPr="004D79CB">
        <w:rPr>
          <w:rFonts w:eastAsiaTheme="minorHAnsi"/>
          <w:lang w:eastAsia="en-US"/>
        </w:rPr>
        <w:t>Пользователь не вводит никаких своих данных напрямую в программу.</w:t>
      </w:r>
    </w:p>
    <w:p w:rsidR="008574AB" w:rsidRPr="00A44C71" w:rsidRDefault="008574AB">
      <w:pPr>
        <w:pStyle w:val="a6"/>
        <w:numPr>
          <w:ilvl w:val="3"/>
          <w:numId w:val="2"/>
        </w:numPr>
        <w:tabs>
          <w:tab w:val="left" w:pos="1560"/>
        </w:tabs>
        <w:spacing w:before="300" w:after="200"/>
        <w:ind w:left="0" w:firstLine="709"/>
        <w:contextualSpacing w:val="0"/>
        <w:jc w:val="left"/>
        <w:outlineLvl w:val="2"/>
        <w:rPr>
          <w:b/>
          <w:rPrChange w:id="1659" w:author="Анастасия ." w:date="2023-05-21T14:35:00Z">
            <w:rPr/>
          </w:rPrChange>
        </w:rPr>
        <w:pPrChange w:id="1660" w:author="Анастасия ." w:date="2023-05-21T14:35:00Z">
          <w:pPr>
            <w:pStyle w:val="20"/>
          </w:pPr>
        </w:pPrChange>
      </w:pPr>
      <w:bookmarkStart w:id="1661" w:name="_Toc129856465"/>
      <w:bookmarkStart w:id="1662" w:name="_Toc129862510"/>
      <w:bookmarkStart w:id="1663" w:name="_Toc130060107"/>
      <w:bookmarkStart w:id="1664" w:name="_Toc129856466"/>
      <w:bookmarkStart w:id="1665" w:name="_Toc129862511"/>
      <w:bookmarkStart w:id="1666" w:name="_Toc130060108"/>
      <w:bookmarkStart w:id="1667" w:name="_Toc129722041"/>
      <w:bookmarkStart w:id="1668" w:name="_Toc130060109"/>
      <w:bookmarkStart w:id="1669" w:name="_Toc135666466"/>
      <w:bookmarkEnd w:id="1661"/>
      <w:bookmarkEnd w:id="1662"/>
      <w:bookmarkEnd w:id="1663"/>
      <w:bookmarkEnd w:id="1664"/>
      <w:bookmarkEnd w:id="1665"/>
      <w:bookmarkEnd w:id="1666"/>
      <w:r w:rsidRPr="00A44C71">
        <w:rPr>
          <w:b/>
          <w:rPrChange w:id="1670" w:author="Анастасия ." w:date="2023-05-21T14:35:00Z">
            <w:rPr>
              <w:bCs w:val="0"/>
            </w:rPr>
          </w:rPrChange>
        </w:rPr>
        <w:t xml:space="preserve">Общие технические требования к </w:t>
      </w:r>
      <w:bookmarkEnd w:id="1651"/>
      <w:r w:rsidRPr="00A44C71">
        <w:rPr>
          <w:b/>
          <w:rPrChange w:id="1671" w:author="Анастасия ." w:date="2023-05-21T14:35:00Z">
            <w:rPr>
              <w:bCs w:val="0"/>
            </w:rPr>
          </w:rPrChange>
        </w:rPr>
        <w:t>ИУС</w:t>
      </w:r>
      <w:bookmarkEnd w:id="1667"/>
      <w:bookmarkEnd w:id="1668"/>
      <w:bookmarkEnd w:id="1669"/>
    </w:p>
    <w:p w:rsidR="008574A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72" w:name="_Toc129722042"/>
      <w:bookmarkStart w:id="1673" w:name="_Toc130060110"/>
      <w:bookmarkStart w:id="1674" w:name="_Toc135666467"/>
      <w:r w:rsidRPr="00250B47">
        <w:rPr>
          <w:rFonts w:eastAsiaTheme="majorEastAsia" w:cstheme="majorBidi"/>
          <w:b/>
          <w:bCs/>
        </w:rPr>
        <w:t>Требования к численности и квалификации персонала и пользователей ИУС</w:t>
      </w:r>
      <w:bookmarkEnd w:id="1672"/>
      <w:bookmarkEnd w:id="1673"/>
      <w:bookmarkEnd w:id="1674"/>
    </w:p>
    <w:p w:rsidR="008574AB" w:rsidRPr="00BE3C1D" w:rsidRDefault="008574AB" w:rsidP="008574AB">
      <w:pPr>
        <w:rPr>
          <w:rFonts w:eastAsia="Times New Roman"/>
          <w:shd w:val="clear" w:color="auto" w:fill="FFFFFF"/>
        </w:rPr>
      </w:pPr>
      <w:r w:rsidRPr="00BE3C1D">
        <w:rPr>
          <w:rFonts w:eastAsia="Times New Roman"/>
          <w:shd w:val="clear" w:color="auto" w:fill="FFFFFF"/>
        </w:rPr>
        <w:t>При установке и настройке системы необходим системный администратор. В процессе эксплуатации с программой работают оператор, технолог.</w:t>
      </w:r>
    </w:p>
    <w:p w:rsidR="008574AB" w:rsidRPr="000E756B" w:rsidRDefault="008574AB" w:rsidP="008574AB">
      <w:pPr>
        <w:rPr>
          <w:shd w:val="clear" w:color="auto" w:fill="FFFFFF"/>
        </w:rPr>
      </w:pPr>
      <w:r w:rsidRPr="000E756B">
        <w:rPr>
          <w:shd w:val="clear" w:color="auto" w:fill="FFFFFF"/>
        </w:rPr>
        <w:t>Квалификация системного администратора Системы должна быть достаточной для обслуживания общесистемного программного обеспечения используемого в Системе, а также обслуживания средств защиты информации. В перечень задач, выполняемых системным администратором, должны входить:</w:t>
      </w:r>
    </w:p>
    <w:p w:rsidR="008574AB" w:rsidRPr="000E756B" w:rsidRDefault="008574AB" w:rsidP="000E09F5">
      <w:pPr>
        <w:numPr>
          <w:ilvl w:val="0"/>
          <w:numId w:val="10"/>
        </w:numPr>
        <w:ind w:left="0" w:firstLine="709"/>
        <w:contextualSpacing/>
        <w:rPr>
          <w:color w:val="000000"/>
          <w:szCs w:val="28"/>
          <w:shd w:val="clear" w:color="auto" w:fill="FFFFFF"/>
        </w:rPr>
      </w:pPr>
      <w:r w:rsidRPr="000E756B">
        <w:rPr>
          <w:color w:val="000000"/>
          <w:szCs w:val="28"/>
          <w:shd w:val="clear" w:color="auto" w:fill="FFFFFF"/>
        </w:rPr>
        <w:t>установка клиентских приложений;</w:t>
      </w:r>
    </w:p>
    <w:p w:rsidR="008574AB" w:rsidRPr="000E756B" w:rsidRDefault="008574AB" w:rsidP="000E09F5">
      <w:pPr>
        <w:numPr>
          <w:ilvl w:val="0"/>
          <w:numId w:val="10"/>
        </w:numPr>
        <w:ind w:left="0" w:firstLine="709"/>
        <w:contextualSpacing/>
        <w:rPr>
          <w:color w:val="000000"/>
          <w:szCs w:val="28"/>
          <w:shd w:val="clear" w:color="auto" w:fill="FFFFFF"/>
        </w:rPr>
      </w:pPr>
      <w:r w:rsidRPr="000E756B">
        <w:rPr>
          <w:color w:val="000000"/>
          <w:szCs w:val="28"/>
          <w:shd w:val="clear" w:color="auto" w:fill="FFFFFF"/>
        </w:rPr>
        <w:t>настройка СУБД;</w:t>
      </w:r>
    </w:p>
    <w:p w:rsidR="008574AB" w:rsidRPr="000E756B" w:rsidRDefault="008574AB" w:rsidP="000E09F5">
      <w:pPr>
        <w:numPr>
          <w:ilvl w:val="0"/>
          <w:numId w:val="10"/>
        </w:numPr>
        <w:ind w:left="0" w:firstLine="709"/>
        <w:contextualSpacing/>
        <w:rPr>
          <w:color w:val="000000"/>
          <w:szCs w:val="28"/>
          <w:shd w:val="clear" w:color="auto" w:fill="FFFFFF"/>
        </w:rPr>
      </w:pPr>
      <w:r w:rsidRPr="000E756B">
        <w:rPr>
          <w:color w:val="000000"/>
          <w:szCs w:val="28"/>
          <w:shd w:val="clear" w:color="auto" w:fill="FFFFFF"/>
        </w:rPr>
        <w:t>настройка сети между клиентами и СУБД.</w:t>
      </w:r>
    </w:p>
    <w:p w:rsidR="008574AB" w:rsidRDefault="008574AB" w:rsidP="008574AB">
      <w:pPr>
        <w:rPr>
          <w:color w:val="000000"/>
          <w:szCs w:val="28"/>
          <w:shd w:val="clear" w:color="auto" w:fill="FFFFFF"/>
        </w:rPr>
      </w:pPr>
      <w:r w:rsidRPr="000E756B">
        <w:rPr>
          <w:color w:val="000000"/>
          <w:szCs w:val="28"/>
          <w:shd w:val="clear" w:color="auto" w:fill="FFFFFF"/>
        </w:rPr>
        <w:t>Пользователь программы должен обладать практическими навыками работы с графическим пользовательским интерфейсом операционной системы производства.</w:t>
      </w:r>
    </w:p>
    <w:p w:rsidR="008574AB" w:rsidRPr="00BE3C1D" w:rsidRDefault="008574AB" w:rsidP="008574AB">
      <w:pPr>
        <w:rPr>
          <w:color w:val="000000"/>
          <w:szCs w:val="28"/>
          <w:shd w:val="clear" w:color="auto" w:fill="FFFFFF"/>
        </w:rPr>
      </w:pPr>
      <w:r>
        <w:rPr>
          <w:color w:val="000000"/>
          <w:szCs w:val="28"/>
          <w:shd w:val="clear" w:color="auto" w:fill="FFFFFF"/>
        </w:rPr>
        <w:t xml:space="preserve">Оператор должен авторизоваться на рабочем ПК, запустить программу, выгрузить доступные </w:t>
      </w:r>
      <w:r>
        <w:rPr>
          <w:color w:val="000000"/>
          <w:szCs w:val="28"/>
          <w:shd w:val="clear" w:color="auto" w:fill="FFFFFF"/>
          <w:lang w:val="en-US"/>
        </w:rPr>
        <w:t>QR</w:t>
      </w:r>
      <w:r>
        <w:rPr>
          <w:color w:val="000000"/>
          <w:szCs w:val="28"/>
          <w:shd w:val="clear" w:color="auto" w:fill="FFFFFF"/>
        </w:rPr>
        <w:t xml:space="preserve">- кода на </w:t>
      </w:r>
      <w:r>
        <w:rPr>
          <w:color w:val="000000"/>
          <w:szCs w:val="28"/>
          <w:shd w:val="clear" w:color="auto" w:fill="FFFFFF"/>
          <w:lang w:val="en-US"/>
        </w:rPr>
        <w:t>USB</w:t>
      </w:r>
      <w:r>
        <w:rPr>
          <w:color w:val="000000"/>
          <w:szCs w:val="28"/>
          <w:shd w:val="clear" w:color="auto" w:fill="FFFFFF"/>
        </w:rPr>
        <w:t xml:space="preserve"> носитель, загрузить их в маркиратор и, сканируя нанесенные штрих-коды или </w:t>
      </w:r>
      <w:r>
        <w:rPr>
          <w:color w:val="000000"/>
          <w:szCs w:val="28"/>
          <w:shd w:val="clear" w:color="auto" w:fill="FFFFFF"/>
          <w:lang w:val="en-US"/>
        </w:rPr>
        <w:t>DataMatrix</w:t>
      </w:r>
      <w:r>
        <w:rPr>
          <w:color w:val="000000"/>
          <w:szCs w:val="28"/>
          <w:shd w:val="clear" w:color="auto" w:fill="FFFFFF"/>
        </w:rPr>
        <w:t>, промаркировать партию.</w:t>
      </w:r>
    </w:p>
    <w:p w:rsidR="008574AB" w:rsidRPr="00BE3C1D" w:rsidRDefault="008574AB" w:rsidP="008574AB">
      <w:pPr>
        <w:rPr>
          <w:rFonts w:eastAsia="Times New Roman" w:cs="Times New Roman"/>
          <w:szCs w:val="24"/>
        </w:rPr>
      </w:pPr>
      <w:r>
        <w:rPr>
          <w:rFonts w:eastAsia="Times New Roman" w:cs="Times New Roman"/>
          <w:color w:val="000000"/>
          <w:szCs w:val="28"/>
          <w:shd w:val="clear" w:color="auto" w:fill="FFFFFF"/>
        </w:rPr>
        <w:t xml:space="preserve">Расчет численности обслуживающего персонала производится согласно </w:t>
      </w:r>
      <w:r>
        <w:rPr>
          <w:rFonts w:eastAsia="Times New Roman" w:cs="Times New Roman"/>
          <w:szCs w:val="24"/>
        </w:rPr>
        <w:t>Постановлению от 23 июля 1998 г. №</w:t>
      </w:r>
      <w:r w:rsidRPr="005B5250">
        <w:rPr>
          <w:rFonts w:eastAsia="Times New Roman" w:cs="Times New Roman"/>
          <w:szCs w:val="24"/>
        </w:rPr>
        <w:t>28</w:t>
      </w:r>
      <w:r>
        <w:rPr>
          <w:rFonts w:eastAsia="Times New Roman" w:cs="Times New Roman"/>
          <w:szCs w:val="24"/>
        </w:rPr>
        <w:t xml:space="preserve"> «</w:t>
      </w:r>
      <w:r w:rsidRPr="005B5250">
        <w:rPr>
          <w:rFonts w:eastAsia="Times New Roman" w:cs="Times New Roman"/>
          <w:szCs w:val="24"/>
        </w:rPr>
        <w:t xml:space="preserve">Об утверждении межотраслевых </w:t>
      </w:r>
      <w:r w:rsidRPr="005B5250">
        <w:rPr>
          <w:rFonts w:eastAsia="Times New Roman" w:cs="Times New Roman"/>
          <w:szCs w:val="24"/>
        </w:rPr>
        <w:lastRenderedPageBreak/>
        <w:t>типовых норм</w:t>
      </w:r>
      <w:r>
        <w:rPr>
          <w:rFonts w:eastAsia="Times New Roman" w:cs="Times New Roman"/>
          <w:szCs w:val="24"/>
        </w:rPr>
        <w:t xml:space="preserve"> в</w:t>
      </w:r>
      <w:r w:rsidRPr="005B5250">
        <w:rPr>
          <w:rFonts w:eastAsia="Times New Roman" w:cs="Times New Roman"/>
          <w:szCs w:val="24"/>
        </w:rPr>
        <w:t>ремени на работы по сервисному обслуживанию</w:t>
      </w:r>
      <w:r>
        <w:rPr>
          <w:rFonts w:eastAsia="Times New Roman" w:cs="Times New Roman"/>
          <w:szCs w:val="24"/>
        </w:rPr>
        <w:t xml:space="preserve"> п</w:t>
      </w:r>
      <w:r w:rsidRPr="005B5250">
        <w:rPr>
          <w:rFonts w:eastAsia="Times New Roman" w:cs="Times New Roman"/>
          <w:szCs w:val="24"/>
        </w:rPr>
        <w:t>ерсональных</w:t>
      </w:r>
      <w:r>
        <w:rPr>
          <w:rFonts w:eastAsia="Times New Roman" w:cs="Times New Roman"/>
          <w:szCs w:val="24"/>
        </w:rPr>
        <w:t xml:space="preserve"> э</w:t>
      </w:r>
      <w:r w:rsidRPr="005B5250">
        <w:rPr>
          <w:rFonts w:eastAsia="Times New Roman" w:cs="Times New Roman"/>
          <w:szCs w:val="24"/>
        </w:rPr>
        <w:t>лектронно-вычислительных машин и</w:t>
      </w:r>
      <w:r>
        <w:rPr>
          <w:rFonts w:eastAsia="Times New Roman" w:cs="Times New Roman"/>
          <w:szCs w:val="24"/>
        </w:rPr>
        <w:t xml:space="preserve"> о</w:t>
      </w:r>
      <w:r w:rsidRPr="005B5250">
        <w:rPr>
          <w:rFonts w:eastAsia="Times New Roman" w:cs="Times New Roman"/>
          <w:szCs w:val="24"/>
        </w:rPr>
        <w:t>рганизационной</w:t>
      </w:r>
      <w:r>
        <w:rPr>
          <w:rFonts w:eastAsia="Times New Roman" w:cs="Times New Roman"/>
          <w:szCs w:val="24"/>
        </w:rPr>
        <w:t xml:space="preserve"> т</w:t>
      </w:r>
      <w:r w:rsidRPr="005B5250">
        <w:rPr>
          <w:rFonts w:eastAsia="Times New Roman" w:cs="Times New Roman"/>
          <w:szCs w:val="24"/>
        </w:rPr>
        <w:t>ехники и сопровождению программных средств</w:t>
      </w:r>
      <w:r>
        <w:rPr>
          <w:rFonts w:eastAsia="Times New Roman" w:cs="Times New Roman"/>
          <w:szCs w:val="24"/>
        </w:rPr>
        <w:t>».</w:t>
      </w:r>
    </w:p>
    <w:p w:rsidR="008574AB" w:rsidRPr="00BE3C1D" w:rsidRDefault="008574AB" w:rsidP="008574AB">
      <w:pPr>
        <w:rPr>
          <w:rFonts w:eastAsia="Times New Roman" w:cs="Times New Roman"/>
          <w:color w:val="000000"/>
          <w:szCs w:val="28"/>
          <w:shd w:val="clear" w:color="auto" w:fill="FFFFFF"/>
        </w:rPr>
      </w:pPr>
      <w:r w:rsidRPr="008D3334">
        <w:rPr>
          <w:rFonts w:eastAsia="Times New Roman" w:cs="Times New Roman"/>
          <w:color w:val="000000"/>
          <w:szCs w:val="28"/>
          <w:shd w:val="clear" w:color="auto" w:fill="FFFFFF"/>
        </w:rPr>
        <w:t xml:space="preserve">Рабочее время и режим работы персонала в рамках Системы не регламентируются и определяются организационными и методическими документами организаций </w:t>
      </w:r>
      <w:r>
        <w:rPr>
          <w:rFonts w:eastAsia="Times New Roman" w:cs="Times New Roman"/>
          <w:color w:val="000000"/>
          <w:szCs w:val="28"/>
          <w:shd w:val="clear" w:color="auto" w:fill="FFFFFF"/>
        </w:rPr>
        <w:t>—</w:t>
      </w:r>
      <w:r w:rsidRPr="008D3334">
        <w:rPr>
          <w:rFonts w:eastAsia="Times New Roman" w:cs="Times New Roman"/>
          <w:color w:val="000000"/>
          <w:szCs w:val="28"/>
          <w:shd w:val="clear" w:color="auto" w:fill="FFFFFF"/>
        </w:rPr>
        <w:t xml:space="preserve"> пользователей Системы. Система должна обеспечивать готовность к взаимодействию с персоналом в круглосуточном режиме.</w:t>
      </w:r>
    </w:p>
    <w:p w:rsidR="008574AB" w:rsidRPr="00874C78"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75" w:name="_Toc129722044"/>
      <w:bookmarkStart w:id="1676" w:name="_Toc130060112"/>
      <w:bookmarkStart w:id="1677" w:name="_Toc135666468"/>
      <w:r w:rsidRPr="00250B47">
        <w:rPr>
          <w:rFonts w:eastAsiaTheme="majorEastAsia" w:cstheme="majorBidi"/>
          <w:b/>
          <w:bCs/>
        </w:rPr>
        <w:t>Т</w:t>
      </w:r>
      <w:r>
        <w:rPr>
          <w:rFonts w:eastAsiaTheme="majorEastAsia" w:cstheme="majorBidi"/>
          <w:b/>
          <w:bCs/>
        </w:rPr>
        <w:t>ребования по безопасности</w:t>
      </w:r>
      <w:bookmarkEnd w:id="1675"/>
      <w:bookmarkEnd w:id="1676"/>
      <w:bookmarkEnd w:id="1677"/>
    </w:p>
    <w:p w:rsidR="008574AB" w:rsidRPr="0067694A" w:rsidRDefault="008574AB" w:rsidP="008574AB">
      <w:pPr>
        <w:rPr>
          <w:rFonts w:eastAsiaTheme="minorHAnsi"/>
          <w:lang w:eastAsia="en-US"/>
        </w:rPr>
      </w:pPr>
      <w:r w:rsidRPr="0067694A">
        <w:rPr>
          <w:rFonts w:eastAsiaTheme="minorHAnsi"/>
          <w:lang w:eastAsia="en-US"/>
        </w:rPr>
        <w:t>Электробезопасность должна соответствовать требованиям ГОСТ 12.1.030-81, ГОСТ 12.2.003-91, ГОСТ 12.2.007.0-75.</w:t>
      </w:r>
    </w:p>
    <w:p w:rsidR="008574AB" w:rsidRPr="0067694A" w:rsidRDefault="008574AB" w:rsidP="008574AB">
      <w:pPr>
        <w:rPr>
          <w:rFonts w:eastAsiaTheme="minorHAnsi"/>
          <w:lang w:eastAsia="en-US"/>
        </w:rPr>
      </w:pPr>
      <w:r w:rsidRPr="0067694A">
        <w:rPr>
          <w:rFonts w:eastAsiaTheme="minorHAnsi"/>
          <w:lang w:eastAsia="en-US"/>
        </w:rPr>
        <w:t>Силовые кабельные Системы должны отвечать требованиям «Правил устрой</w:t>
      </w:r>
      <w:r>
        <w:rPr>
          <w:rFonts w:eastAsiaTheme="minorHAnsi"/>
          <w:lang w:eastAsia="en-US"/>
        </w:rPr>
        <w:t>ств электроустановок»</w:t>
      </w:r>
      <w:r w:rsidRPr="0067694A">
        <w:rPr>
          <w:rFonts w:eastAsiaTheme="minorHAnsi"/>
          <w:lang w:eastAsia="en-US"/>
        </w:rPr>
        <w:t>.</w:t>
      </w:r>
    </w:p>
    <w:p w:rsidR="008574AB" w:rsidRPr="0067694A" w:rsidRDefault="008574AB" w:rsidP="008574AB">
      <w:pPr>
        <w:rPr>
          <w:rFonts w:eastAsiaTheme="minorHAnsi"/>
          <w:lang w:eastAsia="en-US"/>
        </w:rPr>
      </w:pPr>
      <w:r w:rsidRPr="0067694A">
        <w:rPr>
          <w:rFonts w:eastAsiaTheme="minorHAnsi"/>
          <w:lang w:eastAsia="en-US"/>
        </w:rPr>
        <w:t xml:space="preserve">Технические средства должны отвечать действующей Системе государственных стандартов безопасности труда и иметь сертификаты по электробезопасности </w:t>
      </w:r>
      <w:r>
        <w:rPr>
          <w:rFonts w:eastAsiaTheme="minorHAnsi"/>
          <w:lang w:eastAsia="en-US"/>
        </w:rPr>
        <w:t>и электромагнитной безопасности</w:t>
      </w:r>
      <w:r w:rsidRPr="004D79CB">
        <w:rPr>
          <w:rFonts w:eastAsiaTheme="minorHAnsi"/>
          <w:lang w:eastAsia="en-US"/>
        </w:rPr>
        <w:t>.</w:t>
      </w:r>
    </w:p>
    <w:p w:rsidR="008574A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78" w:name="_Toc129722045"/>
      <w:bookmarkStart w:id="1679" w:name="_Toc130060113"/>
      <w:bookmarkStart w:id="1680" w:name="_Toc135666469"/>
      <w:r w:rsidRPr="00250B47">
        <w:rPr>
          <w:rFonts w:eastAsiaTheme="majorEastAsia" w:cstheme="majorBidi"/>
          <w:b/>
          <w:bCs/>
        </w:rPr>
        <w:t>Требования к эр</w:t>
      </w:r>
      <w:r>
        <w:rPr>
          <w:rFonts w:eastAsiaTheme="majorEastAsia" w:cstheme="majorBidi"/>
          <w:b/>
          <w:bCs/>
        </w:rPr>
        <w:t>гономике и технической эстетике</w:t>
      </w:r>
      <w:bookmarkEnd w:id="1678"/>
      <w:bookmarkEnd w:id="1679"/>
      <w:bookmarkEnd w:id="1680"/>
    </w:p>
    <w:p w:rsidR="008574AB" w:rsidRDefault="008574AB" w:rsidP="008574AB">
      <w:r>
        <w:t>Реализация визуальных интерфейсов Системы должна обеспечивать возможность непрерывной работы пользователей в течение смены в соответствии с требованиями, приведенными в Гигиенических требованиях к видеодисплейным терминалам, персональным электронно-вычислительным машинам и организации работы (Санитарные правила и нормы. СанПиН 2.2.2/2.4.1340-03 от 30 мая 2003 г., утверждены Главным государственным санитарным врачом Российской Федерации).</w:t>
      </w:r>
    </w:p>
    <w:p w:rsidR="008574AB" w:rsidRPr="0067694A" w:rsidRDefault="008574AB" w:rsidP="008574AB">
      <w:r>
        <w:t xml:space="preserve">Реализация всех интерфейсов пользователя должна обеспечивать удобную работу (без необходимости частого скроллинга экрана) при разрешении экрана 1024х768 точек. </w:t>
      </w:r>
    </w:p>
    <w:p w:rsidR="008574A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81" w:name="_Toc129722046"/>
      <w:bookmarkStart w:id="1682" w:name="_Toc130060114"/>
      <w:bookmarkStart w:id="1683" w:name="_Toc135666470"/>
      <w:r w:rsidRPr="00250B47">
        <w:rPr>
          <w:rFonts w:eastAsiaTheme="majorEastAsia" w:cstheme="majorBidi"/>
          <w:b/>
          <w:bCs/>
        </w:rPr>
        <w:lastRenderedPageBreak/>
        <w:t xml:space="preserve">Требования к защите информации </w:t>
      </w:r>
      <w:r>
        <w:rPr>
          <w:rFonts w:eastAsiaTheme="majorEastAsia" w:cstheme="majorBidi"/>
          <w:b/>
          <w:bCs/>
        </w:rPr>
        <w:t>от несанкционированного доступа</w:t>
      </w:r>
      <w:bookmarkEnd w:id="1681"/>
      <w:bookmarkEnd w:id="1682"/>
      <w:bookmarkEnd w:id="1683"/>
    </w:p>
    <w:p w:rsidR="008574AB" w:rsidRPr="004D79CB" w:rsidRDefault="008574AB" w:rsidP="008574AB">
      <w:pPr>
        <w:rPr>
          <w:rFonts w:eastAsiaTheme="minorHAnsi"/>
          <w:szCs w:val="28"/>
          <w:lang w:eastAsia="en-US"/>
        </w:rPr>
      </w:pPr>
      <w:r w:rsidRPr="004D79CB">
        <w:rPr>
          <w:rFonts w:eastAsiaTheme="minorHAnsi"/>
          <w:szCs w:val="28"/>
          <w:lang w:eastAsia="en-US"/>
        </w:rPr>
        <w:t>Обеспечение информационной безопасности Системы должно удовлетворять следующим требованиям:</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защита Системы должна обеспечиваться комплексом программно-технических средств и поддерживающих их организационных мер.</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защита Системы должна обеспечиваться на всех технологических этапах обработки информации и во всех режимах функционирования, в том числе при проведении ремонтных и регламентных работ.</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программно-технические средства защиты не должны существенно ухудшать основные функциональные характеристики Системы (надежность, быстродействие, возможность изменения конфигурации).</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разграничение прав доступа пользователей и администраторов Системы должно строиться по принципу «что не разрешено, то запрещено».</w:t>
      </w:r>
    </w:p>
    <w:p w:rsidR="008574AB" w:rsidRPr="004D79CB" w:rsidRDefault="008574AB" w:rsidP="008574AB">
      <w:pPr>
        <w:rPr>
          <w:rFonts w:eastAsiaTheme="minorHAnsi"/>
          <w:szCs w:val="28"/>
          <w:lang w:eastAsia="en-US"/>
        </w:rPr>
      </w:pPr>
      <w:r w:rsidRPr="004D79CB">
        <w:rPr>
          <w:rFonts w:eastAsiaTheme="minorHAnsi"/>
          <w:szCs w:val="28"/>
          <w:lang w:eastAsia="en-US"/>
        </w:rPr>
        <w:t>Средства антивирусной защиты должны быть установлены на всех рабочих местах пользователей и администраторов Системы. Средства антивирусной защиты рабочих местах пользователей и администраторов должны обеспечивать:</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централизованное управление сканированием, удалением вирусов и протоколированием вирусной активности на рабочих местах пользователей</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централизованную автоматическую инсталляцию клиентского ПО на рабочих местах пользователей и администраторов;</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централизованное автоматическое обновление вирусных сигнатур на рабочих местах пользователей и администраторов;</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ведение журналов вирусной активности;</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администрирование всех антивирусных продуктов.</w:t>
      </w:r>
    </w:p>
    <w:p w:rsidR="008574A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84" w:name="_Toc129722047"/>
      <w:bookmarkStart w:id="1685" w:name="_Toc130060115"/>
      <w:bookmarkStart w:id="1686" w:name="_Toc135666471"/>
      <w:r w:rsidRPr="00250B47">
        <w:rPr>
          <w:rFonts w:eastAsiaTheme="majorEastAsia" w:cstheme="majorBidi"/>
          <w:b/>
          <w:bCs/>
        </w:rPr>
        <w:lastRenderedPageBreak/>
        <w:t>Требования по сох</w:t>
      </w:r>
      <w:r>
        <w:rPr>
          <w:rFonts w:eastAsiaTheme="majorEastAsia" w:cstheme="majorBidi"/>
          <w:b/>
          <w:bCs/>
        </w:rPr>
        <w:t>ранности информации при авариях</w:t>
      </w:r>
      <w:bookmarkEnd w:id="1684"/>
      <w:bookmarkEnd w:id="1685"/>
      <w:bookmarkEnd w:id="1686"/>
    </w:p>
    <w:p w:rsidR="008574AB" w:rsidRPr="004D79CB" w:rsidRDefault="008574AB" w:rsidP="008574AB">
      <w:pPr>
        <w:rPr>
          <w:rFonts w:eastAsiaTheme="minorHAnsi"/>
          <w:lang w:eastAsia="en-US"/>
        </w:rPr>
      </w:pPr>
      <w:r w:rsidRPr="004D79CB">
        <w:rPr>
          <w:rFonts w:eastAsiaTheme="minorHAnsi"/>
          <w:lang w:eastAsia="en-US"/>
        </w:rPr>
        <w:t>При работе Системы возможны следующие аварийные ситуации, которые влияют на надежность работы Системы:</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технических средств ЛВС;</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в электроснабжении сервера;</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в электроснабжении обеспечения сети (поломка сети);</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поломка сервера;</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ошибки прикладного программного обеспечения, не выявленные при отладке и тестировании Системы;</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программного обеспечения сервера;</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аппаратного обеспечения;</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сбои программного обеспечения рабочих мест.</w:t>
      </w:r>
    </w:p>
    <w:p w:rsidR="008574AB" w:rsidRPr="004D79CB" w:rsidRDefault="008574AB" w:rsidP="008574AB">
      <w:pPr>
        <w:rPr>
          <w:rFonts w:eastAsiaTheme="minorHAnsi"/>
          <w:lang w:eastAsia="en-US"/>
        </w:rPr>
      </w:pPr>
      <w:r w:rsidRPr="004D79CB">
        <w:rPr>
          <w:rFonts w:eastAsiaTheme="minorHAnsi"/>
          <w:lang w:eastAsia="en-US"/>
        </w:rPr>
        <w:t>Сохранность информации в Системе должна обеспечиваться при следующих аварийных ситуациях:</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нарушение электропитания;</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нарушение или выход из строя каналов связи локальной сети;</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сбой программного обеспечения системы.</w:t>
      </w:r>
    </w:p>
    <w:p w:rsidR="008574AB" w:rsidRPr="004D79CB" w:rsidRDefault="008574AB" w:rsidP="008574AB">
      <w:pPr>
        <w:rPr>
          <w:rFonts w:eastAsiaTheme="minorHAnsi"/>
          <w:lang w:eastAsia="en-US"/>
        </w:rPr>
      </w:pPr>
      <w:r w:rsidRPr="004D79CB">
        <w:rPr>
          <w:rFonts w:eastAsiaTheme="minorHAnsi"/>
          <w:lang w:eastAsia="en-US"/>
        </w:rPr>
        <w:t>Сохранность информации в аварийных ситуациях (при отказах и сбоях технических средств, при потере электропитания) должна обеспечиваться:</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аппаратными средствами компьютера;</w:t>
      </w:r>
    </w:p>
    <w:p w:rsidR="008574AB" w:rsidRPr="004D79CB" w:rsidRDefault="008574AB" w:rsidP="00465E1C">
      <w:pPr>
        <w:numPr>
          <w:ilvl w:val="0"/>
          <w:numId w:val="11"/>
        </w:numPr>
        <w:ind w:left="0" w:firstLine="709"/>
        <w:contextualSpacing/>
        <w:rPr>
          <w:rFonts w:eastAsia="Calibri"/>
          <w:lang w:eastAsia="en-US"/>
        </w:rPr>
      </w:pPr>
      <w:r w:rsidRPr="004D79CB">
        <w:rPr>
          <w:rFonts w:eastAsia="Calibri"/>
          <w:lang w:eastAsia="en-US"/>
        </w:rPr>
        <w:t>средствами сервера баз данных;</w:t>
      </w:r>
    </w:p>
    <w:p w:rsidR="008574AB" w:rsidRPr="004D79CB" w:rsidRDefault="008574AB" w:rsidP="00465E1C">
      <w:pPr>
        <w:numPr>
          <w:ilvl w:val="0"/>
          <w:numId w:val="11"/>
        </w:numPr>
        <w:ind w:left="0" w:firstLine="709"/>
        <w:contextualSpacing/>
        <w:rPr>
          <w:rFonts w:eastAsia="Calibri"/>
          <w:color w:val="000000" w:themeColor="text1"/>
          <w:szCs w:val="24"/>
          <w:shd w:val="clear" w:color="auto" w:fill="FFFFFF"/>
          <w:lang w:eastAsia="en-US"/>
        </w:rPr>
      </w:pPr>
      <w:r w:rsidRPr="004D79CB">
        <w:rPr>
          <w:rFonts w:eastAsia="Calibri"/>
          <w:color w:val="000000" w:themeColor="text1"/>
          <w:szCs w:val="24"/>
          <w:shd w:val="clear" w:color="auto" w:fill="FFFFFF"/>
          <w:lang w:eastAsia="en-US"/>
        </w:rPr>
        <w:t xml:space="preserve">режимом архивации и копирования баз данных, определяемым администратором базы данных. </w:t>
      </w:r>
    </w:p>
    <w:p w:rsidR="008574AB" w:rsidRPr="0067694A" w:rsidRDefault="008574AB" w:rsidP="008574AB">
      <w:pPr>
        <w:rPr>
          <w:rFonts w:eastAsiaTheme="minorHAnsi"/>
          <w:lang w:eastAsia="en-US"/>
        </w:rPr>
      </w:pPr>
      <w:r w:rsidRPr="004D79CB">
        <w:rPr>
          <w:rFonts w:eastAsiaTheme="minorHAnsi"/>
          <w:lang w:eastAsia="en-US"/>
        </w:rPr>
        <w:t>В случае возникновения аварии или сбоя должно быть обеспечено восстановление данных до состояния на момент создания по</w:t>
      </w:r>
      <w:r>
        <w:rPr>
          <w:rFonts w:eastAsiaTheme="minorHAnsi"/>
          <w:lang w:eastAsia="en-US"/>
        </w:rPr>
        <w:t>следней резервной копии данных.</w:t>
      </w:r>
    </w:p>
    <w:p w:rsidR="008574AB" w:rsidRPr="0019709A"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87" w:name="_Toc129722048"/>
      <w:bookmarkStart w:id="1688" w:name="_Toc130060116"/>
      <w:bookmarkStart w:id="1689" w:name="_Toc135666472"/>
      <w:r w:rsidRPr="00250B47">
        <w:rPr>
          <w:rFonts w:eastAsiaTheme="majorEastAsia" w:cstheme="majorBidi"/>
          <w:b/>
          <w:bCs/>
        </w:rPr>
        <w:lastRenderedPageBreak/>
        <w:t>Требования к патентн</w:t>
      </w:r>
      <w:r>
        <w:rPr>
          <w:rFonts w:eastAsiaTheme="majorEastAsia" w:cstheme="majorBidi"/>
          <w:b/>
          <w:bCs/>
        </w:rPr>
        <w:t>ой чистоте и патентоспособности</w:t>
      </w:r>
      <w:bookmarkEnd w:id="1687"/>
      <w:bookmarkEnd w:id="1688"/>
      <w:bookmarkEnd w:id="1689"/>
    </w:p>
    <w:p w:rsidR="008574AB" w:rsidRPr="0019709A" w:rsidRDefault="008574AB" w:rsidP="008574AB">
      <w:r>
        <w:t xml:space="preserve">При </w:t>
      </w:r>
      <w:r w:rsidRPr="00DA372A">
        <w:t>создании следует применять только объекты интеллектуальной собственности, права на которые были получены законным путем и не нарушают прав третьих лиц на интеллектуальную собственность.</w:t>
      </w:r>
    </w:p>
    <w:p w:rsidR="008574AB" w:rsidRDefault="008574AB"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90" w:name="_Toc129722049"/>
      <w:bookmarkStart w:id="1691" w:name="_Toc130060117"/>
      <w:bookmarkStart w:id="1692" w:name="_Toc135666473"/>
      <w:r w:rsidRPr="00250B47">
        <w:rPr>
          <w:rFonts w:eastAsiaTheme="majorEastAsia" w:cstheme="majorBidi"/>
          <w:b/>
          <w:bCs/>
        </w:rPr>
        <w:t>Требования</w:t>
      </w:r>
      <w:r>
        <w:rPr>
          <w:rFonts w:eastAsiaTheme="majorEastAsia" w:cstheme="majorBidi"/>
          <w:b/>
          <w:bCs/>
        </w:rPr>
        <w:t xml:space="preserve"> по стандартизации и унификации</w:t>
      </w:r>
      <w:bookmarkEnd w:id="1690"/>
      <w:bookmarkEnd w:id="1691"/>
      <w:bookmarkEnd w:id="1692"/>
    </w:p>
    <w:p w:rsidR="008574AB" w:rsidRDefault="008574AB" w:rsidP="008574AB">
      <w: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 (GUI). 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rsidR="008574AB" w:rsidRDefault="008574AB" w:rsidP="008574AB">
      <w:r>
        <w:t xml:space="preserve">Все надписи экранных форм, а также сообщения, выдаваемые пользователю (кроме системных сообщений) должны быть на русском языке. </w:t>
      </w:r>
    </w:p>
    <w:p w:rsidR="008574AB" w:rsidRDefault="008574AB" w:rsidP="008574AB">
      <w:r>
        <w:t>Экранные формы должны проектироваться с учетом требований унификации:</w:t>
      </w:r>
    </w:p>
    <w:p w:rsidR="008574AB" w:rsidRDefault="008574AB" w:rsidP="00465E1C">
      <w:pPr>
        <w:pStyle w:val="a6"/>
        <w:numPr>
          <w:ilvl w:val="0"/>
          <w:numId w:val="13"/>
        </w:numPr>
        <w:ind w:left="0" w:firstLine="709"/>
      </w:pPr>
      <w: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rsidR="008574AB" w:rsidRDefault="008574AB" w:rsidP="00465E1C">
      <w:pPr>
        <w:pStyle w:val="a6"/>
        <w:numPr>
          <w:ilvl w:val="0"/>
          <w:numId w:val="13"/>
        </w:numPr>
        <w:ind w:left="0" w:firstLine="709"/>
      </w:pPr>
      <w:r>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rsidR="008574AB" w:rsidRPr="00A96525" w:rsidRDefault="008574AB" w:rsidP="00465E1C">
      <w:pPr>
        <w:pStyle w:val="a6"/>
        <w:numPr>
          <w:ilvl w:val="0"/>
          <w:numId w:val="13"/>
        </w:numPr>
        <w:ind w:left="0" w:firstLine="709"/>
      </w:pPr>
      <w:r>
        <w:t>внешнее поведение сходных элементов интерфейса должны реализовываться одинаково для однотипных элементов.</w:t>
      </w:r>
    </w:p>
    <w:p w:rsidR="008574AB" w:rsidRPr="00250B47" w:rsidRDefault="008574AB">
      <w:pPr>
        <w:pStyle w:val="a6"/>
        <w:numPr>
          <w:ilvl w:val="3"/>
          <w:numId w:val="2"/>
        </w:numPr>
        <w:tabs>
          <w:tab w:val="left" w:pos="1560"/>
        </w:tabs>
        <w:spacing w:before="300" w:after="200"/>
        <w:ind w:left="0" w:firstLine="709"/>
        <w:contextualSpacing w:val="0"/>
        <w:jc w:val="left"/>
        <w:outlineLvl w:val="2"/>
        <w:pPrChange w:id="1693" w:author="Анастасия ." w:date="2023-05-21T14:37:00Z">
          <w:pPr>
            <w:pStyle w:val="20"/>
          </w:pPr>
        </w:pPrChange>
      </w:pPr>
      <w:r>
        <w:t xml:space="preserve"> </w:t>
      </w:r>
      <w:bookmarkStart w:id="1694" w:name="_Toc129722050"/>
      <w:bookmarkStart w:id="1695" w:name="_Toc130060118"/>
      <w:bookmarkStart w:id="1696" w:name="_Toc135666474"/>
      <w:r w:rsidRPr="00A44C71">
        <w:rPr>
          <w:b/>
          <w:rPrChange w:id="1697" w:author="Анастасия ." w:date="2023-05-21T14:37:00Z">
            <w:rPr>
              <w:bCs w:val="0"/>
            </w:rPr>
          </w:rPrChange>
        </w:rPr>
        <w:t>Дополнительные требования</w:t>
      </w:r>
      <w:bookmarkEnd w:id="1694"/>
      <w:bookmarkEnd w:id="1695"/>
      <w:bookmarkEnd w:id="1696"/>
    </w:p>
    <w:p w:rsidR="008574AB" w:rsidRPr="004D79CB" w:rsidRDefault="008574AB" w:rsidP="008574AB">
      <w:pPr>
        <w:rPr>
          <w:rFonts w:eastAsiaTheme="minorHAnsi"/>
          <w:lang w:eastAsia="en-US"/>
        </w:rPr>
      </w:pPr>
      <w:r w:rsidRPr="004D79CB">
        <w:rPr>
          <w:rFonts w:eastAsiaTheme="minorHAnsi"/>
          <w:lang w:eastAsia="en-US"/>
        </w:rPr>
        <w:lastRenderedPageBreak/>
        <w:t>Разработка системы должна осуществляться с использованием стандартных методологий функционального моделирования: IDEF0, DFD</w:t>
      </w:r>
      <w:r>
        <w:rPr>
          <w:rFonts w:eastAsiaTheme="minorHAnsi"/>
          <w:lang w:eastAsia="en-US"/>
        </w:rPr>
        <w:t xml:space="preserve">, </w:t>
      </w:r>
      <w:r>
        <w:rPr>
          <w:rFonts w:eastAsiaTheme="minorHAnsi"/>
          <w:lang w:val="en-US" w:eastAsia="en-US"/>
        </w:rPr>
        <w:t>UML</w:t>
      </w:r>
      <w:r w:rsidRPr="004D79CB">
        <w:rPr>
          <w:rFonts w:eastAsiaTheme="minorHAnsi"/>
          <w:lang w:eastAsia="en-US"/>
        </w:rPr>
        <w:t xml:space="preserve"> и </w:t>
      </w:r>
      <w:r w:rsidRPr="00163B30">
        <w:rPr>
          <w:rFonts w:eastAsiaTheme="minorHAnsi"/>
          <w:lang w:eastAsia="en-US"/>
        </w:rPr>
        <w:t>моделирования бизнес-процессов в нотации BPMN 2.0</w:t>
      </w:r>
      <w:r>
        <w:rPr>
          <w:rFonts w:eastAsiaTheme="minorHAnsi"/>
          <w:lang w:eastAsia="en-US"/>
        </w:rPr>
        <w:t xml:space="preserve">. </w:t>
      </w:r>
      <w:r w:rsidRPr="004D79CB">
        <w:rPr>
          <w:rFonts w:eastAsiaTheme="minorHAnsi"/>
          <w:lang w:eastAsia="en-US"/>
        </w:rPr>
        <w:t>Для работы с БД должен использоваться язык запросов SQL</w:t>
      </w:r>
      <w:r w:rsidR="00027767">
        <w:rPr>
          <w:rFonts w:eastAsiaTheme="minorHAnsi"/>
          <w:lang w:eastAsia="en-US"/>
        </w:rPr>
        <w:t xml:space="preserve"> </w:t>
      </w:r>
      <w:r w:rsidR="00027767">
        <w:rPr>
          <w:rFonts w:eastAsiaTheme="minorHAnsi"/>
          <w:lang w:val="en-US" w:eastAsia="en-US"/>
        </w:rPr>
        <w:t>Oracle</w:t>
      </w:r>
      <w:r w:rsidRPr="004D79CB">
        <w:rPr>
          <w:rFonts w:eastAsiaTheme="minorHAnsi"/>
          <w:lang w:eastAsia="en-US"/>
        </w:rPr>
        <w:t>.</w:t>
      </w:r>
    </w:p>
    <w:p w:rsidR="006341EC" w:rsidRDefault="0027793D" w:rsidP="00465E1C">
      <w:pPr>
        <w:pStyle w:val="a6"/>
        <w:keepNext/>
        <w:keepLines/>
        <w:numPr>
          <w:ilvl w:val="4"/>
          <w:numId w:val="2"/>
        </w:numPr>
        <w:tabs>
          <w:tab w:val="left" w:pos="709"/>
          <w:tab w:val="left" w:pos="1843"/>
        </w:tabs>
        <w:spacing w:before="300" w:after="200"/>
        <w:ind w:left="0" w:firstLine="709"/>
        <w:contextualSpacing w:val="0"/>
        <w:jc w:val="left"/>
        <w:outlineLvl w:val="2"/>
        <w:rPr>
          <w:rFonts w:eastAsiaTheme="majorEastAsia" w:cstheme="majorBidi"/>
          <w:b/>
          <w:bCs/>
        </w:rPr>
      </w:pPr>
      <w:bookmarkStart w:id="1698" w:name="_Toc135666475"/>
      <w:r>
        <w:rPr>
          <w:rFonts w:eastAsiaTheme="majorEastAsia" w:cstheme="majorBidi"/>
          <w:b/>
          <w:bCs/>
        </w:rPr>
        <w:t>Нефункциональные требования</w:t>
      </w:r>
      <w:bookmarkEnd w:id="1698"/>
    </w:p>
    <w:p w:rsidR="006341EC" w:rsidRDefault="006341EC" w:rsidP="006341EC">
      <w:pPr>
        <w:rPr>
          <w:rFonts w:eastAsiaTheme="majorEastAsia"/>
        </w:rPr>
      </w:pPr>
      <w:r>
        <w:rPr>
          <w:rFonts w:eastAsiaTheme="majorEastAsia"/>
        </w:rPr>
        <w:t xml:space="preserve">Система должна формировать </w:t>
      </w:r>
      <w:r w:rsidR="00027767">
        <w:rPr>
          <w:rFonts w:eastAsiaTheme="majorEastAsia"/>
          <w:lang w:val="en-US"/>
        </w:rPr>
        <w:t>QR</w:t>
      </w:r>
      <w:r w:rsidRPr="00BE3C1D">
        <w:rPr>
          <w:rFonts w:eastAsiaTheme="majorEastAsia"/>
        </w:rPr>
        <w:t>-</w:t>
      </w:r>
      <w:r>
        <w:rPr>
          <w:rFonts w:eastAsiaTheme="majorEastAsia"/>
        </w:rPr>
        <w:t>коды, удовлетворяющие требованиям:</w:t>
      </w:r>
    </w:p>
    <w:p w:rsidR="006341EC" w:rsidRPr="00874C78" w:rsidDel="008051BB" w:rsidRDefault="006341EC" w:rsidP="00465E1C">
      <w:pPr>
        <w:pStyle w:val="a6"/>
        <w:numPr>
          <w:ilvl w:val="0"/>
          <w:numId w:val="12"/>
        </w:numPr>
        <w:ind w:left="0" w:firstLine="709"/>
        <w:rPr>
          <w:del w:id="1699" w:author="Анастасия ." w:date="2023-05-23T12:11:00Z"/>
          <w:rFonts w:eastAsiaTheme="majorEastAsia"/>
        </w:rPr>
      </w:pPr>
      <w:del w:id="1700" w:author="Анастасия ." w:date="2023-05-23T12:11:00Z">
        <w:r w:rsidRPr="00874C78" w:rsidDel="008051BB">
          <w:rPr>
            <w:rFonts w:eastAsiaTheme="majorEastAsia"/>
          </w:rPr>
          <w:delText xml:space="preserve">Уникальность идентификатора </w:delText>
        </w:r>
        <w:r w:rsidRPr="00874C78" w:rsidDel="008051BB">
          <w:rPr>
            <w:rFonts w:eastAsiaTheme="majorEastAsia" w:cs="Times New Roman"/>
          </w:rPr>
          <w:delText>—</w:delText>
        </w:r>
        <w:r w:rsidRPr="00874C78" w:rsidDel="008051BB">
          <w:rPr>
            <w:rFonts w:eastAsiaTheme="majorEastAsia"/>
          </w:rPr>
          <w:delText xml:space="preserve"> каждая шина должна иметь уникальный код маркировки, который не повторяется в других шинах.</w:delText>
        </w:r>
      </w:del>
    </w:p>
    <w:p w:rsidR="006341EC" w:rsidRPr="00874C78" w:rsidRDefault="006341EC" w:rsidP="00465E1C">
      <w:pPr>
        <w:pStyle w:val="a6"/>
        <w:numPr>
          <w:ilvl w:val="0"/>
          <w:numId w:val="12"/>
        </w:numPr>
        <w:ind w:left="0" w:firstLine="709"/>
        <w:rPr>
          <w:rFonts w:eastAsiaTheme="majorEastAsia"/>
        </w:rPr>
      </w:pPr>
      <w:r w:rsidRPr="00874C78">
        <w:rPr>
          <w:rFonts w:eastAsiaTheme="majorEastAsia"/>
        </w:rPr>
        <w:t xml:space="preserve">Читаемость идентификатора </w:t>
      </w:r>
      <w:r w:rsidRPr="00874C78">
        <w:rPr>
          <w:rFonts w:eastAsiaTheme="majorEastAsia" w:cs="Times New Roman"/>
        </w:rPr>
        <w:t>—</w:t>
      </w:r>
      <w:r w:rsidRPr="00874C78">
        <w:rPr>
          <w:rFonts w:eastAsiaTheme="majorEastAsia"/>
        </w:rPr>
        <w:t xml:space="preserve"> код маркировки должен быть считываемым.</w:t>
      </w:r>
    </w:p>
    <w:p w:rsidR="006341EC" w:rsidRPr="00874C78" w:rsidRDefault="006341EC" w:rsidP="00465E1C">
      <w:pPr>
        <w:pStyle w:val="a6"/>
        <w:numPr>
          <w:ilvl w:val="0"/>
          <w:numId w:val="12"/>
        </w:numPr>
        <w:ind w:left="0" w:firstLine="709"/>
        <w:rPr>
          <w:rFonts w:eastAsiaTheme="majorEastAsia"/>
        </w:rPr>
      </w:pPr>
      <w:r w:rsidRPr="00874C78">
        <w:rPr>
          <w:rFonts w:eastAsiaTheme="majorEastAsia"/>
        </w:rPr>
        <w:t xml:space="preserve">Стойкость маркировки </w:t>
      </w:r>
      <w:r w:rsidRPr="00874C78">
        <w:rPr>
          <w:rFonts w:eastAsiaTheme="majorEastAsia" w:cs="Times New Roman"/>
        </w:rPr>
        <w:t>—</w:t>
      </w:r>
      <w:r w:rsidRPr="00874C78">
        <w:rPr>
          <w:rFonts w:eastAsiaTheme="majorEastAsia"/>
        </w:rPr>
        <w:t xml:space="preserve"> код должен быть устойчив к истиранию и изменению при эксплуатации шины.</w:t>
      </w:r>
    </w:p>
    <w:p w:rsidR="006341EC" w:rsidRPr="00874C78" w:rsidRDefault="006341EC" w:rsidP="00465E1C">
      <w:pPr>
        <w:pStyle w:val="a6"/>
        <w:numPr>
          <w:ilvl w:val="0"/>
          <w:numId w:val="12"/>
        </w:numPr>
        <w:ind w:left="0" w:firstLine="709"/>
        <w:rPr>
          <w:rFonts w:eastAsiaTheme="majorEastAsia"/>
        </w:rPr>
      </w:pPr>
      <w:r w:rsidRPr="00874C78">
        <w:rPr>
          <w:rFonts w:eastAsiaTheme="majorEastAsia"/>
        </w:rPr>
        <w:t xml:space="preserve">Информативность маркировки </w:t>
      </w:r>
      <w:r w:rsidRPr="00874C78">
        <w:rPr>
          <w:rFonts w:eastAsiaTheme="majorEastAsia" w:cs="Times New Roman"/>
        </w:rPr>
        <w:t>—</w:t>
      </w:r>
      <w:r w:rsidRPr="00874C78">
        <w:rPr>
          <w:rFonts w:eastAsiaTheme="majorEastAsia"/>
        </w:rPr>
        <w:t xml:space="preserve">  код должен содержать информацию о производителе, марке шины, ее размерах и других характеристиках, указанных в пункте «Анализ параметров, обрабатываемых ИУС».</w:t>
      </w:r>
    </w:p>
    <w:p w:rsidR="006341EC" w:rsidRPr="00874C78" w:rsidRDefault="006341EC" w:rsidP="00465E1C">
      <w:pPr>
        <w:pStyle w:val="a6"/>
        <w:numPr>
          <w:ilvl w:val="0"/>
          <w:numId w:val="12"/>
        </w:numPr>
        <w:ind w:left="0" w:firstLine="709"/>
        <w:rPr>
          <w:rFonts w:eastAsiaTheme="majorEastAsia"/>
        </w:rPr>
      </w:pPr>
      <w:r w:rsidRPr="00874C78">
        <w:rPr>
          <w:rFonts w:eastAsiaTheme="majorEastAsia"/>
        </w:rPr>
        <w:t xml:space="preserve">Совместимость с системами сканирования </w:t>
      </w:r>
      <w:r w:rsidRPr="00874C78">
        <w:rPr>
          <w:rFonts w:eastAsiaTheme="majorEastAsia" w:cs="Times New Roman"/>
        </w:rPr>
        <w:t>—</w:t>
      </w:r>
      <w:r w:rsidRPr="00874C78">
        <w:rPr>
          <w:rFonts w:eastAsiaTheme="majorEastAsia"/>
        </w:rPr>
        <w:t xml:space="preserve"> код маркировки должен быть совместим с существующими системами сканирования, используемыми для отслеживания шин.</w:t>
      </w:r>
    </w:p>
    <w:p w:rsidR="006341EC" w:rsidRPr="00874C78" w:rsidRDefault="006341EC" w:rsidP="00465E1C">
      <w:pPr>
        <w:pStyle w:val="a6"/>
        <w:numPr>
          <w:ilvl w:val="0"/>
          <w:numId w:val="12"/>
        </w:numPr>
        <w:ind w:left="0" w:firstLine="709"/>
        <w:rPr>
          <w:rFonts w:eastAsiaTheme="majorEastAsia"/>
        </w:rPr>
      </w:pPr>
      <w:r w:rsidRPr="00874C78">
        <w:rPr>
          <w:rFonts w:eastAsiaTheme="majorEastAsia"/>
        </w:rPr>
        <w:t xml:space="preserve">Обеспечение безопасности </w:t>
      </w:r>
      <w:r>
        <w:rPr>
          <w:rFonts w:eastAsiaTheme="majorEastAsia" w:cs="Times New Roman"/>
        </w:rPr>
        <w:t>—</w:t>
      </w:r>
      <w:r w:rsidRPr="00874C78">
        <w:rPr>
          <w:rFonts w:eastAsiaTheme="majorEastAsia"/>
        </w:rPr>
        <w:t xml:space="preserve"> маркировка должна помочь обеспечить безопасную эксплуатацию шин, в частности, предотвратить установку шин неправильного размера или типа.</w:t>
      </w:r>
    </w:p>
    <w:p w:rsidR="002D3CC0" w:rsidRDefault="006341EC" w:rsidP="00465E1C">
      <w:pPr>
        <w:pStyle w:val="a6"/>
        <w:numPr>
          <w:ilvl w:val="0"/>
          <w:numId w:val="12"/>
        </w:numPr>
        <w:ind w:left="0" w:firstLine="709"/>
        <w:rPr>
          <w:rFonts w:eastAsiaTheme="majorEastAsia"/>
        </w:rPr>
      </w:pPr>
      <w:r w:rsidRPr="00874C78">
        <w:rPr>
          <w:rFonts w:eastAsiaTheme="majorEastAsia"/>
        </w:rPr>
        <w:t xml:space="preserve">Легкость использования </w:t>
      </w:r>
      <w:r>
        <w:rPr>
          <w:rFonts w:eastAsiaTheme="majorEastAsia" w:cs="Times New Roman"/>
        </w:rPr>
        <w:t>—</w:t>
      </w:r>
      <w:r w:rsidRPr="00874C78">
        <w:rPr>
          <w:rFonts w:eastAsiaTheme="majorEastAsia"/>
        </w:rPr>
        <w:t xml:space="preserve"> маркировка должна быть </w:t>
      </w:r>
      <w:r>
        <w:rPr>
          <w:rFonts w:eastAsiaTheme="majorEastAsia"/>
        </w:rPr>
        <w:t>понятной</w:t>
      </w:r>
      <w:r w:rsidRPr="00874C78">
        <w:rPr>
          <w:rFonts w:eastAsiaTheme="majorEastAsia"/>
        </w:rPr>
        <w:t xml:space="preserve"> для автомобил</w:t>
      </w:r>
      <w:r>
        <w:rPr>
          <w:rFonts w:eastAsiaTheme="majorEastAsia"/>
        </w:rPr>
        <w:t>истов и других пользователей</w:t>
      </w:r>
      <w:r w:rsidRPr="00874C78">
        <w:rPr>
          <w:rFonts w:eastAsiaTheme="majorEastAsia"/>
        </w:rPr>
        <w:t>.</w:t>
      </w:r>
    </w:p>
    <w:p w:rsidR="00B21B7A" w:rsidRDefault="00B21B7A" w:rsidP="00465E1C">
      <w:pPr>
        <w:pStyle w:val="a6"/>
        <w:numPr>
          <w:ilvl w:val="0"/>
          <w:numId w:val="12"/>
        </w:numPr>
        <w:ind w:left="0" w:firstLine="709"/>
        <w:rPr>
          <w:rFonts w:eastAsiaTheme="majorEastAsia"/>
        </w:rPr>
        <w:sectPr w:rsidR="00B21B7A" w:rsidSect="008574AB">
          <w:pgSz w:w="11906" w:h="16838"/>
          <w:pgMar w:top="1134" w:right="567" w:bottom="1134" w:left="1701" w:header="709" w:footer="709" w:gutter="0"/>
          <w:cols w:space="708"/>
          <w:docGrid w:linePitch="381"/>
        </w:sectPr>
      </w:pPr>
    </w:p>
    <w:p w:rsidR="00B40F2C" w:rsidRPr="00A44C71" w:rsidDel="00866AF5" w:rsidRDefault="00B40F2C" w:rsidP="00866AF5">
      <w:pPr>
        <w:pStyle w:val="a6"/>
        <w:numPr>
          <w:ilvl w:val="0"/>
          <w:numId w:val="1"/>
        </w:numPr>
        <w:spacing w:after="200"/>
        <w:ind w:left="0" w:firstLine="709"/>
        <w:contextualSpacing w:val="0"/>
        <w:jc w:val="left"/>
        <w:outlineLvl w:val="0"/>
        <w:rPr>
          <w:del w:id="1701" w:author="Анастасия ." w:date="2023-10-11T17:39:00Z"/>
          <w:b/>
          <w:sz w:val="36"/>
          <w:rPrChange w:id="1702" w:author="Анастасия ." w:date="2023-05-21T14:38:00Z">
            <w:rPr>
              <w:del w:id="1703" w:author="Анастасия ." w:date="2023-10-11T17:39:00Z"/>
            </w:rPr>
          </w:rPrChange>
        </w:rPr>
        <w:pPrChange w:id="1704" w:author="Анастасия ." w:date="2023-10-11T17:39:00Z">
          <w:pPr>
            <w:pStyle w:val="a6"/>
            <w:numPr>
              <w:numId w:val="2"/>
            </w:numPr>
            <w:spacing w:after="200"/>
            <w:ind w:left="0" w:hanging="420"/>
            <w:contextualSpacing w:val="0"/>
            <w:jc w:val="left"/>
          </w:pPr>
        </w:pPrChange>
      </w:pPr>
      <w:bookmarkStart w:id="1705" w:name="_Toc135666476"/>
      <w:del w:id="1706" w:author="Анастасия ." w:date="2023-10-11T17:39:00Z">
        <w:r w:rsidRPr="00A44C71" w:rsidDel="00866AF5">
          <w:rPr>
            <w:b/>
            <w:sz w:val="36"/>
            <w:rPrChange w:id="1707" w:author="Анастасия ." w:date="2023-05-21T14:38:00Z">
              <w:rPr/>
            </w:rPrChange>
          </w:rPr>
          <w:lastRenderedPageBreak/>
          <w:delText>ТЕХНОЛОГИЧЕСКИЙ РАЗДЕЛ</w:delText>
        </w:r>
        <w:bookmarkStart w:id="1708" w:name="_Toc135152500"/>
        <w:bookmarkEnd w:id="1705"/>
        <w:bookmarkEnd w:id="1708"/>
      </w:del>
    </w:p>
    <w:p w:rsidR="000B1D7F" w:rsidRPr="00A44C71" w:rsidDel="00866AF5" w:rsidRDefault="00B40F2C" w:rsidP="00866AF5">
      <w:pPr>
        <w:pStyle w:val="a6"/>
        <w:numPr>
          <w:ilvl w:val="0"/>
          <w:numId w:val="1"/>
        </w:numPr>
        <w:spacing w:after="200"/>
        <w:ind w:left="0" w:firstLine="709"/>
        <w:contextualSpacing w:val="0"/>
        <w:jc w:val="left"/>
        <w:outlineLvl w:val="0"/>
        <w:rPr>
          <w:del w:id="1709" w:author="Анастасия ." w:date="2023-10-11T17:39:00Z"/>
          <w:rPrChange w:id="1710" w:author="Анастасия ." w:date="2023-05-21T14:38:00Z">
            <w:rPr>
              <w:del w:id="1711" w:author="Анастасия ." w:date="2023-10-11T17:39:00Z"/>
              <w:rFonts w:eastAsia="Times New Roman" w:cs="Times New Roman"/>
              <w:bCs/>
            </w:rPr>
          </w:rPrChange>
        </w:rPr>
        <w:pPrChange w:id="1712" w:author="Анастасия ." w:date="2023-10-11T17:39:00Z">
          <w:pPr>
            <w:pStyle w:val="a6"/>
            <w:numPr>
              <w:ilvl w:val="1"/>
              <w:numId w:val="2"/>
            </w:numPr>
            <w:spacing w:before="300" w:after="200"/>
            <w:ind w:left="0" w:hanging="720"/>
            <w:contextualSpacing w:val="0"/>
            <w:jc w:val="left"/>
            <w:outlineLvl w:val="1"/>
          </w:pPr>
        </w:pPrChange>
      </w:pPr>
      <w:del w:id="1713" w:author="Анастасия ." w:date="2023-10-11T17:39:00Z">
        <w:r w:rsidRPr="00A44C71" w:rsidDel="00866AF5">
          <w:rPr>
            <w:rPrChange w:id="1714" w:author="Анастасия ." w:date="2023-05-21T14:38:00Z">
              <w:rPr>
                <w:sz w:val="32"/>
              </w:rPr>
            </w:rPrChange>
          </w:rPr>
          <w:delText xml:space="preserve"> </w:delText>
        </w:r>
        <w:bookmarkStart w:id="1715" w:name="_Toc135666477"/>
        <w:r w:rsidR="00B21B7A" w:rsidRPr="00A44C71" w:rsidDel="00866AF5">
          <w:rPr>
            <w:b/>
            <w:sz w:val="32"/>
            <w:rPrChange w:id="1716" w:author="Анастасия ." w:date="2023-05-21T14:38:00Z">
              <w:rPr>
                <w:sz w:val="32"/>
              </w:rPr>
            </w:rPrChange>
          </w:rPr>
          <w:delText>Структурно-функциональный анализ информационно-управляющей системы</w:delText>
        </w:r>
        <w:bookmarkStart w:id="1717" w:name="_Toc132036016"/>
        <w:bookmarkEnd w:id="1715"/>
      </w:del>
    </w:p>
    <w:p w:rsidR="000B1D7F" w:rsidRPr="00A44C71" w:rsidDel="00866AF5" w:rsidRDefault="000B1D7F" w:rsidP="00866AF5">
      <w:pPr>
        <w:pStyle w:val="a6"/>
        <w:numPr>
          <w:ilvl w:val="0"/>
          <w:numId w:val="1"/>
        </w:numPr>
        <w:spacing w:after="200"/>
        <w:ind w:left="0" w:firstLine="709"/>
        <w:contextualSpacing w:val="0"/>
        <w:jc w:val="left"/>
        <w:outlineLvl w:val="0"/>
        <w:rPr>
          <w:del w:id="1718" w:author="Анастасия ." w:date="2023-10-11T17:39:00Z"/>
          <w:b/>
          <w:rPrChange w:id="1719" w:author="Анастасия ." w:date="2023-05-21T14:40:00Z">
            <w:rPr>
              <w:del w:id="1720" w:author="Анастасия ." w:date="2023-10-11T17:39:00Z"/>
              <w:rFonts w:eastAsia="Times New Roman" w:cs="Times New Roman"/>
            </w:rPr>
          </w:rPrChange>
        </w:rPr>
        <w:pPrChange w:id="1721" w:author="Анастасия ." w:date="2023-10-11T17:39:00Z">
          <w:pPr>
            <w:pStyle w:val="20"/>
          </w:pPr>
        </w:pPrChange>
      </w:pPr>
      <w:del w:id="1722" w:author="Анастасия ." w:date="2023-05-21T14:40:00Z">
        <w:r w:rsidRPr="00A44C71" w:rsidDel="00A44C71">
          <w:rPr>
            <w:b/>
            <w:rPrChange w:id="1723" w:author="Анастасия ." w:date="2023-05-21T14:40:00Z">
              <w:rPr>
                <w:bCs w:val="0"/>
              </w:rPr>
            </w:rPrChange>
          </w:rPr>
          <w:delText xml:space="preserve"> </w:delText>
        </w:r>
      </w:del>
      <w:bookmarkStart w:id="1724" w:name="_Toc135666478"/>
      <w:del w:id="1725" w:author="Анастасия ." w:date="2023-10-11T17:39:00Z">
        <w:r w:rsidRPr="00A44C71" w:rsidDel="00866AF5">
          <w:rPr>
            <w:b/>
            <w:rPrChange w:id="1726" w:author="Анастасия ." w:date="2023-05-21T14:40:00Z">
              <w:rPr>
                <w:bCs w:val="0"/>
              </w:rPr>
            </w:rPrChange>
          </w:rPr>
          <w:delText>Моделирование в нотации IDEF0</w:delText>
        </w:r>
        <w:bookmarkEnd w:id="1717"/>
        <w:bookmarkEnd w:id="1724"/>
        <w:r w:rsidRPr="00A44C71" w:rsidDel="00866AF5">
          <w:rPr>
            <w:b/>
            <w:rPrChange w:id="1727" w:author="Анастасия ." w:date="2023-05-21T14:40:00Z">
              <w:rPr>
                <w:bCs w:val="0"/>
              </w:rPr>
            </w:rPrChange>
          </w:rPr>
          <w:delText xml:space="preserve"> </w:delText>
        </w:r>
        <w:bookmarkStart w:id="1728" w:name="_Toc131970841"/>
        <w:bookmarkStart w:id="1729" w:name="_Toc132035562"/>
        <w:bookmarkStart w:id="1730" w:name="_Toc132036017"/>
      </w:del>
    </w:p>
    <w:p w:rsidR="000B1D7F" w:rsidDel="00866AF5" w:rsidRDefault="000B1D7F" w:rsidP="00866AF5">
      <w:pPr>
        <w:pStyle w:val="a6"/>
        <w:numPr>
          <w:ilvl w:val="0"/>
          <w:numId w:val="1"/>
        </w:numPr>
        <w:spacing w:after="200"/>
        <w:ind w:left="0" w:firstLine="709"/>
        <w:contextualSpacing w:val="0"/>
        <w:jc w:val="left"/>
        <w:outlineLvl w:val="0"/>
        <w:rPr>
          <w:del w:id="1731" w:author="Анастасия ." w:date="2023-10-11T17:39:00Z"/>
          <w:rFonts w:eastAsia="Calibri" w:cstheme="majorBidi"/>
          <w:iCs/>
          <w:szCs w:val="24"/>
          <w:lang w:eastAsia="en-US"/>
        </w:rPr>
        <w:pPrChange w:id="1732" w:author="Анастасия ." w:date="2023-10-11T17:39:00Z">
          <w:pPr/>
        </w:pPrChange>
      </w:pPr>
      <w:del w:id="1733" w:author="Анастасия ." w:date="2023-10-11T17:39:00Z">
        <w:r w:rsidRPr="000B1D7F" w:rsidDel="00866AF5">
          <w:rPr>
            <w:rFonts w:eastAsia="Calibri" w:cstheme="majorBidi"/>
            <w:iCs/>
            <w:szCs w:val="24"/>
            <w:lang w:eastAsia="en-US"/>
          </w:rPr>
          <w:delText xml:space="preserve">Ход процесса, в результате которого, формируется метка </w:delText>
        </w:r>
        <w:r w:rsidRPr="000B1D7F" w:rsidDel="00866AF5">
          <w:rPr>
            <w:rFonts w:eastAsia="Calibri" w:cstheme="majorBidi"/>
            <w:iCs/>
            <w:szCs w:val="24"/>
            <w:lang w:val="en-US" w:eastAsia="en-US"/>
          </w:rPr>
          <w:delText>QR</w:delText>
        </w:r>
        <w:r w:rsidRPr="000B1D7F" w:rsidDel="00866AF5">
          <w:rPr>
            <w:rFonts w:eastAsia="Calibri" w:cstheme="majorBidi"/>
            <w:iCs/>
            <w:szCs w:val="24"/>
            <w:lang w:eastAsia="en-US"/>
          </w:rPr>
          <w:delText xml:space="preserve">-кода, </w:delText>
        </w:r>
        <w:r w:rsidR="00EC29E1" w:rsidDel="00866AF5">
          <w:rPr>
            <w:rFonts w:eastAsia="Calibri" w:cstheme="majorBidi"/>
            <w:iCs/>
            <w:szCs w:val="24"/>
            <w:lang w:eastAsia="en-US"/>
          </w:rPr>
          <w:delText>представлен на Рисунках 2.1-2</w:delText>
        </w:r>
        <w:r w:rsidRPr="000B1D7F" w:rsidDel="00866AF5">
          <w:rPr>
            <w:rFonts w:eastAsia="Calibri" w:cstheme="majorBidi"/>
            <w:iCs/>
            <w:szCs w:val="24"/>
            <w:lang w:eastAsia="en-US"/>
          </w:rPr>
          <w:delText>.3</w:delText>
        </w:r>
      </w:del>
    </w:p>
    <w:p w:rsidR="000B1D7F" w:rsidDel="00866AF5" w:rsidRDefault="000B1D7F" w:rsidP="00866AF5">
      <w:pPr>
        <w:pStyle w:val="a6"/>
        <w:numPr>
          <w:ilvl w:val="0"/>
          <w:numId w:val="1"/>
        </w:numPr>
        <w:spacing w:after="200"/>
        <w:ind w:left="0" w:firstLine="709"/>
        <w:contextualSpacing w:val="0"/>
        <w:jc w:val="left"/>
        <w:outlineLvl w:val="0"/>
        <w:rPr>
          <w:del w:id="1734" w:author="Анастасия ." w:date="2023-10-11T17:39:00Z"/>
          <w:rFonts w:eastAsia="Calibri" w:cstheme="majorBidi"/>
          <w:b/>
          <w:iCs/>
          <w:sz w:val="24"/>
          <w:szCs w:val="24"/>
          <w:lang w:eastAsia="en-US"/>
        </w:rPr>
        <w:pPrChange w:id="1735" w:author="Анастасия ." w:date="2023-10-11T17:39:00Z">
          <w:pPr>
            <w:spacing w:line="240" w:lineRule="auto"/>
            <w:ind w:firstLine="0"/>
            <w:jc w:val="center"/>
          </w:pPr>
        </w:pPrChange>
      </w:pPr>
      <w:del w:id="1736" w:author="Анастасия ." w:date="2023-10-11T17:39:00Z">
        <w:r w:rsidRPr="000B1D7F" w:rsidDel="00866AF5">
          <w:rPr>
            <w:rFonts w:eastAsia="Calibri" w:cstheme="majorBidi"/>
            <w:iCs/>
            <w:szCs w:val="24"/>
            <w:lang w:eastAsia="en-US"/>
          </w:rPr>
          <w:delText>.</w:delText>
        </w:r>
        <w:bookmarkEnd w:id="1728"/>
        <w:bookmarkEnd w:id="1729"/>
        <w:bookmarkEnd w:id="1730"/>
        <w:r w:rsidRPr="000B1D7F" w:rsidDel="00866AF5">
          <w:rPr>
            <w:rFonts w:eastAsia="Calibri" w:cstheme="majorBidi"/>
            <w:iCs/>
            <w:noProof/>
            <w:szCs w:val="24"/>
          </w:rPr>
          <w:delText xml:space="preserve"> </w:delText>
        </w:r>
        <w:r w:rsidDel="00866AF5">
          <w:rPr>
            <w:rFonts w:eastAsia="Calibri" w:cstheme="majorBidi"/>
            <w:iCs/>
            <w:noProof/>
            <w:szCs w:val="24"/>
          </w:rPr>
          <w:drawing>
            <wp:inline distT="0" distB="0" distL="0" distR="0" wp14:anchorId="5CE59AD1" wp14:editId="6F713344">
              <wp:extent cx="5569806" cy="3816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00" t="2771" r="27628" b="2560"/>
                      <a:stretch/>
                    </pic:blipFill>
                    <pic:spPr bwMode="auto">
                      <a:xfrm>
                        <a:off x="0" y="0"/>
                        <a:ext cx="5570134" cy="3816574"/>
                      </a:xfrm>
                      <a:prstGeom prst="rect">
                        <a:avLst/>
                      </a:prstGeom>
                      <a:noFill/>
                      <a:ln>
                        <a:noFill/>
                      </a:ln>
                      <a:extLst>
                        <a:ext uri="{53640926-AAD7-44D8-BBD7-CCE9431645EC}">
                          <a14:shadowObscured xmlns:a14="http://schemas.microsoft.com/office/drawing/2010/main"/>
                        </a:ext>
                      </a:extLst>
                    </pic:spPr>
                  </pic:pic>
                </a:graphicData>
              </a:graphic>
            </wp:inline>
          </w:drawing>
        </w:r>
        <w:bookmarkStart w:id="1737" w:name="_Toc131970842"/>
        <w:bookmarkStart w:id="1738" w:name="_Toc132035563"/>
        <w:bookmarkStart w:id="1739" w:name="_Toc132036018"/>
      </w:del>
    </w:p>
    <w:p w:rsidR="000B1D7F" w:rsidRPr="006801B8" w:rsidDel="00866AF5" w:rsidRDefault="000B1D7F" w:rsidP="00866AF5">
      <w:pPr>
        <w:pStyle w:val="a6"/>
        <w:numPr>
          <w:ilvl w:val="0"/>
          <w:numId w:val="1"/>
        </w:numPr>
        <w:spacing w:after="200"/>
        <w:ind w:left="0" w:firstLine="709"/>
        <w:contextualSpacing w:val="0"/>
        <w:jc w:val="left"/>
        <w:outlineLvl w:val="0"/>
        <w:rPr>
          <w:del w:id="1740" w:author="Анастасия ." w:date="2023-10-11T17:39:00Z"/>
          <w:rFonts w:eastAsia="Calibri" w:cstheme="majorBidi"/>
          <w:b/>
          <w:iCs/>
          <w:sz w:val="24"/>
          <w:szCs w:val="24"/>
          <w:lang w:eastAsia="en-US"/>
        </w:rPr>
        <w:pPrChange w:id="1741" w:author="Анастасия ." w:date="2023-10-11T17:39:00Z">
          <w:pPr>
            <w:spacing w:after="120"/>
            <w:ind w:firstLine="0"/>
            <w:jc w:val="center"/>
          </w:pPr>
        </w:pPrChange>
      </w:pPr>
      <w:del w:id="1742" w:author="Анастасия ." w:date="2023-10-11T17:39:00Z">
        <w:r w:rsidRPr="00D40D28" w:rsidDel="00866AF5">
          <w:rPr>
            <w:rFonts w:eastAsia="Calibri" w:cstheme="majorBidi"/>
            <w:b/>
            <w:iCs/>
            <w:sz w:val="24"/>
            <w:szCs w:val="24"/>
            <w:lang w:eastAsia="en-US"/>
          </w:rPr>
          <w:delText xml:space="preserve">Рисунок </w:delText>
        </w:r>
        <w:r w:rsidR="00EC29E1" w:rsidDel="00866AF5">
          <w:rPr>
            <w:rFonts w:eastAsia="Calibri" w:cstheme="majorBidi"/>
            <w:b/>
            <w:iCs/>
            <w:sz w:val="24"/>
            <w:szCs w:val="24"/>
            <w:lang w:eastAsia="en-US"/>
          </w:rPr>
          <w:delText>2</w:delText>
        </w:r>
        <w:r w:rsidRPr="00D40D28" w:rsidDel="00866AF5">
          <w:rPr>
            <w:rFonts w:eastAsia="Calibri" w:cstheme="majorBidi"/>
            <w:b/>
            <w:iCs/>
            <w:sz w:val="24"/>
            <w:szCs w:val="24"/>
            <w:lang w:eastAsia="en-US"/>
          </w:rPr>
          <w:delText xml:space="preserve">.1 </w:delText>
        </w:r>
        <w:r w:rsidRPr="00D40D28" w:rsidDel="00866AF5">
          <w:rPr>
            <w:rFonts w:eastAsia="Calibri" w:cs="Times New Roman"/>
            <w:b/>
            <w:iCs/>
            <w:sz w:val="24"/>
            <w:szCs w:val="24"/>
            <w:lang w:eastAsia="en-US"/>
          </w:rPr>
          <w:delText>—</w:delText>
        </w:r>
        <w:r w:rsidRPr="00D40D28" w:rsidDel="00866AF5">
          <w:rPr>
            <w:rFonts w:eastAsia="Calibri" w:cstheme="majorBidi"/>
            <w:b/>
            <w:iCs/>
            <w:sz w:val="24"/>
            <w:szCs w:val="24"/>
            <w:lang w:eastAsia="en-US"/>
          </w:rPr>
          <w:delText xml:space="preserve"> Контекстная диаграмма</w:delText>
        </w:r>
        <w:bookmarkEnd w:id="1737"/>
        <w:bookmarkEnd w:id="1738"/>
        <w:bookmarkEnd w:id="1739"/>
      </w:del>
    </w:p>
    <w:p w:rsidR="000B1D7F" w:rsidDel="00866AF5" w:rsidRDefault="000B1D7F" w:rsidP="00866AF5">
      <w:pPr>
        <w:pStyle w:val="a6"/>
        <w:numPr>
          <w:ilvl w:val="0"/>
          <w:numId w:val="1"/>
        </w:numPr>
        <w:spacing w:after="200"/>
        <w:ind w:left="0" w:firstLine="709"/>
        <w:contextualSpacing w:val="0"/>
        <w:jc w:val="left"/>
        <w:outlineLvl w:val="0"/>
        <w:rPr>
          <w:del w:id="1743" w:author="Анастасия ." w:date="2023-10-11T17:39:00Z"/>
          <w:rFonts w:eastAsia="Calibri" w:cstheme="majorBidi"/>
          <w:iCs/>
          <w:szCs w:val="24"/>
          <w:lang w:eastAsia="en-US"/>
        </w:rPr>
        <w:pPrChange w:id="1744" w:author="Анастасия ." w:date="2023-10-11T17:39:00Z">
          <w:pPr/>
        </w:pPrChange>
      </w:pPr>
      <w:del w:id="1745" w:author="Анастасия ." w:date="2023-10-11T17:39:00Z">
        <w:r w:rsidDel="00866AF5">
          <w:rPr>
            <w:rFonts w:eastAsia="Calibri" w:cstheme="majorBidi"/>
            <w:iCs/>
            <w:szCs w:val="24"/>
            <w:lang w:eastAsia="en-US"/>
          </w:rPr>
          <w:delText>Процесс начинается с момента поступления вулканизированной шины в цех финальной инспекции. Производственная метка может быть нанесена как перед вулканизацией на боковину изделия, и тогда она становится впаянной в шину, так и после. В цехе финальной инспекции оператор должен отсканировать производственную метку, зачастую представленную одномерным штрих-кодом, описанным ГОСТ 15420-2010.</w:delText>
        </w:r>
      </w:del>
    </w:p>
    <w:p w:rsidR="000B1D7F" w:rsidRPr="000B1D7F" w:rsidDel="00866AF5" w:rsidRDefault="000B1D7F" w:rsidP="00866AF5">
      <w:pPr>
        <w:pStyle w:val="a6"/>
        <w:numPr>
          <w:ilvl w:val="0"/>
          <w:numId w:val="1"/>
        </w:numPr>
        <w:spacing w:after="200"/>
        <w:ind w:left="0" w:firstLine="709"/>
        <w:contextualSpacing w:val="0"/>
        <w:jc w:val="left"/>
        <w:outlineLvl w:val="0"/>
        <w:rPr>
          <w:del w:id="1746" w:author="Анастасия ." w:date="2023-10-11T17:39:00Z"/>
          <w:rFonts w:eastAsia="Times New Roman" w:cs="Times New Roman"/>
          <w:b/>
          <w:bCs/>
          <w:sz w:val="36"/>
        </w:rPr>
        <w:pPrChange w:id="1747" w:author="Анастасия ." w:date="2023-10-11T17:39:00Z">
          <w:pPr/>
        </w:pPrChange>
      </w:pPr>
    </w:p>
    <w:p w:rsidR="000B1D7F" w:rsidDel="00866AF5" w:rsidRDefault="000B1D7F" w:rsidP="00866AF5">
      <w:pPr>
        <w:pStyle w:val="a6"/>
        <w:numPr>
          <w:ilvl w:val="0"/>
          <w:numId w:val="1"/>
        </w:numPr>
        <w:spacing w:after="200"/>
        <w:ind w:left="0" w:firstLine="709"/>
        <w:contextualSpacing w:val="0"/>
        <w:jc w:val="left"/>
        <w:outlineLvl w:val="0"/>
        <w:rPr>
          <w:del w:id="1748" w:author="Анастасия ." w:date="2023-10-11T17:39:00Z"/>
          <w:rFonts w:eastAsia="Calibri" w:cstheme="majorBidi"/>
          <w:iCs/>
          <w:szCs w:val="24"/>
          <w:lang w:eastAsia="en-US"/>
        </w:rPr>
        <w:pPrChange w:id="1749" w:author="Анастасия ." w:date="2023-10-11T17:39:00Z">
          <w:pPr/>
        </w:pPrChange>
      </w:pPr>
      <w:bookmarkStart w:id="1750" w:name="_Toc131970843"/>
      <w:bookmarkStart w:id="1751" w:name="_Toc132035564"/>
      <w:bookmarkStart w:id="1752" w:name="_Toc132036019"/>
      <w:del w:id="1753" w:author="Анастасия ." w:date="2023-10-11T17:39:00Z">
        <w:r w:rsidDel="00866AF5">
          <w:rPr>
            <w:rFonts w:eastAsia="Calibri" w:cstheme="majorBidi"/>
            <w:iCs/>
            <w:szCs w:val="24"/>
            <w:lang w:eastAsia="en-US"/>
          </w:rPr>
          <w:delText>После сканирования метки считывается информация о прохождении техпроцесса и по идентификационному номеру назначаются испытания на автоматах нагрузки в соответствии с ГОСТ 4754-97.</w:delText>
        </w:r>
        <w:bookmarkEnd w:id="1750"/>
        <w:bookmarkEnd w:id="1751"/>
        <w:bookmarkEnd w:id="1752"/>
      </w:del>
    </w:p>
    <w:p w:rsidR="000B1D7F" w:rsidRPr="00B13809" w:rsidDel="00866AF5" w:rsidRDefault="000B1D7F" w:rsidP="00866AF5">
      <w:pPr>
        <w:pStyle w:val="a6"/>
        <w:numPr>
          <w:ilvl w:val="0"/>
          <w:numId w:val="1"/>
        </w:numPr>
        <w:spacing w:after="200"/>
        <w:ind w:left="0" w:firstLine="709"/>
        <w:contextualSpacing w:val="0"/>
        <w:jc w:val="left"/>
        <w:outlineLvl w:val="0"/>
        <w:rPr>
          <w:del w:id="1754" w:author="Анастасия ." w:date="2023-10-11T17:39:00Z"/>
          <w:rFonts w:eastAsia="Calibri" w:cstheme="majorBidi"/>
          <w:iCs/>
          <w:szCs w:val="24"/>
          <w:lang w:eastAsia="en-US"/>
        </w:rPr>
        <w:pPrChange w:id="1755" w:author="Анастасия ." w:date="2023-10-11T17:39:00Z">
          <w:pPr/>
        </w:pPrChange>
      </w:pPr>
      <w:bookmarkStart w:id="1756" w:name="_Toc131970844"/>
      <w:bookmarkStart w:id="1757" w:name="_Toc132035565"/>
      <w:bookmarkStart w:id="1758" w:name="_Toc132036020"/>
      <w:del w:id="1759" w:author="Анастасия ." w:date="2023-10-11T17:39:00Z">
        <w:r w:rsidDel="00866AF5">
          <w:rPr>
            <w:rFonts w:eastAsia="Calibri" w:cstheme="majorBidi"/>
            <w:iCs/>
            <w:szCs w:val="24"/>
            <w:lang w:eastAsia="en-US"/>
          </w:rPr>
          <w:delText>Визуальным и автоматическим контролем выявляется годность шины. Только шины, полностью прошедшие нормоконтроль или прошедшие его без критических замечаний, поступают на этап маркировки.</w:delText>
        </w:r>
        <w:bookmarkEnd w:id="1756"/>
        <w:bookmarkEnd w:id="1757"/>
        <w:bookmarkEnd w:id="1758"/>
      </w:del>
    </w:p>
    <w:p w:rsidR="000B1D7F" w:rsidRPr="003F4E0F" w:rsidDel="00866AF5" w:rsidRDefault="000B1D7F" w:rsidP="00866AF5">
      <w:pPr>
        <w:pStyle w:val="a6"/>
        <w:numPr>
          <w:ilvl w:val="0"/>
          <w:numId w:val="1"/>
        </w:numPr>
        <w:spacing w:after="200"/>
        <w:ind w:left="0" w:firstLine="709"/>
        <w:contextualSpacing w:val="0"/>
        <w:jc w:val="left"/>
        <w:outlineLvl w:val="0"/>
        <w:rPr>
          <w:del w:id="1760" w:author="Анастасия ." w:date="2023-10-11T17:39:00Z"/>
          <w:rFonts w:eastAsia="Calibri" w:cstheme="majorBidi"/>
          <w:iCs/>
          <w:szCs w:val="24"/>
          <w:lang w:eastAsia="en-US"/>
        </w:rPr>
        <w:pPrChange w:id="1761" w:author="Анастасия ." w:date="2023-10-11T17:39:00Z">
          <w:pPr/>
        </w:pPrChange>
      </w:pPr>
      <w:bookmarkStart w:id="1762" w:name="_Toc131970845"/>
      <w:bookmarkStart w:id="1763" w:name="_Toc132035566"/>
      <w:bookmarkStart w:id="1764" w:name="_Toc132036021"/>
      <w:del w:id="1765" w:author="Анастасия ." w:date="2023-10-11T17:39:00Z">
        <w:r w:rsidDel="00866AF5">
          <w:rPr>
            <w:rFonts w:eastAsia="Calibri" w:cstheme="majorBidi"/>
            <w:iCs/>
            <w:szCs w:val="24"/>
            <w:lang w:eastAsia="en-US"/>
          </w:rPr>
          <w:delText xml:space="preserve">В соответствии с расписанием смен, ERP-система выгружает плановые характеристики для партии шин в БД производства, остальные данные выгружаются напрямую из БД и некоторые из них дообрабатываются скриптом. Итоговый </w:delText>
        </w:r>
        <w:r w:rsidDel="00866AF5">
          <w:rPr>
            <w:rFonts w:eastAsia="Calibri" w:cstheme="majorBidi"/>
            <w:iCs/>
            <w:szCs w:val="24"/>
            <w:lang w:val="en-US" w:eastAsia="en-US"/>
          </w:rPr>
          <w:delText>QR</w:delText>
        </w:r>
        <w:r w:rsidRPr="007F3E16" w:rsidDel="00866AF5">
          <w:rPr>
            <w:rFonts w:eastAsia="Calibri" w:cstheme="majorBidi"/>
            <w:iCs/>
            <w:szCs w:val="24"/>
            <w:lang w:eastAsia="en-US"/>
          </w:rPr>
          <w:delText>-</w:delText>
        </w:r>
        <w:r w:rsidDel="00866AF5">
          <w:rPr>
            <w:rFonts w:eastAsia="Calibri" w:cstheme="majorBidi"/>
            <w:iCs/>
            <w:szCs w:val="24"/>
            <w:lang w:eastAsia="en-US"/>
          </w:rPr>
          <w:delText>код наносится маркиратором на шину, прошедшую испытания, шина помечается как маркированная.</w:delText>
        </w:r>
        <w:bookmarkEnd w:id="1762"/>
        <w:bookmarkEnd w:id="1763"/>
        <w:bookmarkEnd w:id="1764"/>
        <w:r w:rsidRPr="003F4E0F" w:rsidDel="00866AF5">
          <w:rPr>
            <w:rFonts w:eastAsia="Calibri" w:cstheme="majorBidi"/>
            <w:iCs/>
            <w:szCs w:val="24"/>
            <w:lang w:eastAsia="en-US"/>
          </w:rPr>
          <w:delText xml:space="preserve"> </w:delText>
        </w:r>
      </w:del>
    </w:p>
    <w:p w:rsidR="000B1D7F" w:rsidRPr="003F4E0F" w:rsidDel="00866AF5" w:rsidRDefault="000B1D7F" w:rsidP="00866AF5">
      <w:pPr>
        <w:pStyle w:val="a6"/>
        <w:numPr>
          <w:ilvl w:val="0"/>
          <w:numId w:val="1"/>
        </w:numPr>
        <w:spacing w:after="200"/>
        <w:ind w:left="0" w:firstLine="709"/>
        <w:contextualSpacing w:val="0"/>
        <w:jc w:val="left"/>
        <w:outlineLvl w:val="0"/>
        <w:rPr>
          <w:del w:id="1766" w:author="Анастасия ." w:date="2023-10-11T17:39:00Z"/>
          <w:rFonts w:eastAsia="Calibri" w:cstheme="majorBidi"/>
          <w:iCs/>
          <w:szCs w:val="24"/>
          <w:lang w:eastAsia="en-US"/>
        </w:rPr>
        <w:pPrChange w:id="1767" w:author="Анастасия ." w:date="2023-10-11T17:39:00Z">
          <w:pPr>
            <w:spacing w:line="240" w:lineRule="auto"/>
            <w:ind w:firstLine="0"/>
            <w:jc w:val="center"/>
          </w:pPr>
        </w:pPrChange>
      </w:pPr>
      <w:bookmarkStart w:id="1768" w:name="_Toc131970846"/>
      <w:bookmarkStart w:id="1769" w:name="_Toc132035567"/>
      <w:del w:id="1770" w:author="Анастасия ." w:date="2023-10-11T17:39:00Z">
        <w:r w:rsidDel="00866AF5">
          <w:rPr>
            <w:rFonts w:eastAsia="Calibri" w:cstheme="majorBidi"/>
            <w:iCs/>
            <w:noProof/>
            <w:szCs w:val="24"/>
          </w:rPr>
          <w:drawing>
            <wp:inline distT="0" distB="0" distL="0" distR="0" wp14:anchorId="41B18FBF" wp14:editId="53E47BF6">
              <wp:extent cx="5452668" cy="3759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33" r="30674" b="3411"/>
                      <a:stretch/>
                    </pic:blipFill>
                    <pic:spPr bwMode="auto">
                      <a:xfrm>
                        <a:off x="0" y="0"/>
                        <a:ext cx="5465114" cy="3767781"/>
                      </a:xfrm>
                      <a:prstGeom prst="rect">
                        <a:avLst/>
                      </a:prstGeom>
                      <a:noFill/>
                      <a:ln>
                        <a:noFill/>
                      </a:ln>
                      <a:extLst>
                        <a:ext uri="{53640926-AAD7-44D8-BBD7-CCE9431645EC}">
                          <a14:shadowObscured xmlns:a14="http://schemas.microsoft.com/office/drawing/2010/main"/>
                        </a:ext>
                      </a:extLst>
                    </pic:spPr>
                  </pic:pic>
                </a:graphicData>
              </a:graphic>
            </wp:inline>
          </w:drawing>
        </w:r>
        <w:bookmarkEnd w:id="1768"/>
        <w:bookmarkEnd w:id="1769"/>
      </w:del>
    </w:p>
    <w:p w:rsidR="000B1D7F" w:rsidRPr="00EC29E1" w:rsidDel="00866AF5" w:rsidRDefault="000B1D7F" w:rsidP="00866AF5">
      <w:pPr>
        <w:pStyle w:val="a6"/>
        <w:numPr>
          <w:ilvl w:val="0"/>
          <w:numId w:val="1"/>
        </w:numPr>
        <w:spacing w:after="200"/>
        <w:ind w:left="0" w:firstLine="709"/>
        <w:contextualSpacing w:val="0"/>
        <w:jc w:val="left"/>
        <w:outlineLvl w:val="0"/>
        <w:rPr>
          <w:del w:id="1771" w:author="Анастасия ." w:date="2023-10-11T17:39:00Z"/>
        </w:rPr>
        <w:pPrChange w:id="1772" w:author="Анастасия ." w:date="2023-10-11T17:39:00Z">
          <w:pPr>
            <w:pStyle w:val="ab"/>
          </w:pPr>
        </w:pPrChange>
      </w:pPr>
      <w:del w:id="1773" w:author="Анастасия ." w:date="2023-10-11T17:39:00Z">
        <w:r w:rsidDel="00866AF5">
          <w:delText xml:space="preserve">Рисунок </w:delText>
        </w:r>
        <w:r w:rsidR="00EC29E1" w:rsidDel="00866AF5">
          <w:delText>2</w:delText>
        </w:r>
        <w:r w:rsidDel="00866AF5">
          <w:delText>.2 — Операционная диаграмма первого уровня</w:delText>
        </w:r>
      </w:del>
    </w:p>
    <w:p w:rsidR="000B1D7F" w:rsidRPr="00866AF5" w:rsidDel="00866AF5" w:rsidRDefault="000B1D7F" w:rsidP="00866AF5">
      <w:pPr>
        <w:pStyle w:val="a6"/>
        <w:numPr>
          <w:ilvl w:val="0"/>
          <w:numId w:val="1"/>
        </w:numPr>
        <w:spacing w:after="200"/>
        <w:ind w:left="0" w:firstLine="709"/>
        <w:contextualSpacing w:val="0"/>
        <w:jc w:val="left"/>
        <w:outlineLvl w:val="0"/>
        <w:rPr>
          <w:del w:id="1774" w:author="Анастасия ." w:date="2023-10-11T17:39:00Z"/>
          <w:rPrChange w:id="1775" w:author="Анастасия ." w:date="2023-10-11T17:39:00Z">
            <w:rPr>
              <w:del w:id="1776" w:author="Анастасия ." w:date="2023-10-11T17:39:00Z"/>
              <w:lang w:val="en-US"/>
            </w:rPr>
          </w:rPrChange>
        </w:rPr>
        <w:pPrChange w:id="1777" w:author="Анастасия ." w:date="2023-10-11T17:39:00Z">
          <w:pPr>
            <w:pStyle w:val="ab"/>
            <w:spacing w:after="0"/>
          </w:pPr>
        </w:pPrChange>
      </w:pPr>
      <w:del w:id="1778" w:author="Анастасия ." w:date="2023-10-11T17:39:00Z">
        <w:r w:rsidDel="00866AF5">
          <w:rPr>
            <w:rFonts w:cstheme="majorBidi"/>
            <w:iCs/>
            <w:noProof/>
            <w:szCs w:val="24"/>
          </w:rPr>
          <w:drawing>
            <wp:inline distT="0" distB="0" distL="0" distR="0" wp14:anchorId="398FA563" wp14:editId="56C8895A">
              <wp:extent cx="5466890" cy="3745201"/>
              <wp:effectExtent l="0" t="0" r="63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91" r="27796" b="5836"/>
                      <a:stretch/>
                    </pic:blipFill>
                    <pic:spPr bwMode="auto">
                      <a:xfrm>
                        <a:off x="0" y="0"/>
                        <a:ext cx="5477321" cy="3752347"/>
                      </a:xfrm>
                      <a:prstGeom prst="rect">
                        <a:avLst/>
                      </a:prstGeom>
                      <a:noFill/>
                      <a:ln>
                        <a:noFill/>
                      </a:ln>
                      <a:extLst>
                        <a:ext uri="{53640926-AAD7-44D8-BBD7-CCE9431645EC}">
                          <a14:shadowObscured xmlns:a14="http://schemas.microsoft.com/office/drawing/2010/main"/>
                        </a:ext>
                      </a:extLst>
                    </pic:spPr>
                  </pic:pic>
                </a:graphicData>
              </a:graphic>
            </wp:inline>
          </w:drawing>
        </w:r>
      </w:del>
    </w:p>
    <w:p w:rsidR="000B1D7F" w:rsidDel="00866AF5" w:rsidRDefault="000B1D7F" w:rsidP="00866AF5">
      <w:pPr>
        <w:pStyle w:val="a6"/>
        <w:numPr>
          <w:ilvl w:val="0"/>
          <w:numId w:val="1"/>
        </w:numPr>
        <w:spacing w:after="200"/>
        <w:ind w:left="0" w:firstLine="709"/>
        <w:contextualSpacing w:val="0"/>
        <w:jc w:val="left"/>
        <w:outlineLvl w:val="0"/>
        <w:rPr>
          <w:del w:id="1779" w:author="Анастасия ." w:date="2023-10-11T17:39:00Z"/>
        </w:rPr>
        <w:pPrChange w:id="1780" w:author="Анастасия ." w:date="2023-10-11T17:39:00Z">
          <w:pPr>
            <w:pStyle w:val="ab"/>
          </w:pPr>
        </w:pPrChange>
      </w:pPr>
      <w:del w:id="1781" w:author="Анастасия ." w:date="2023-10-11T17:39:00Z">
        <w:r w:rsidDel="00866AF5">
          <w:delText xml:space="preserve">Рисунок </w:delText>
        </w:r>
        <w:r w:rsidR="00EC29E1" w:rsidDel="00866AF5">
          <w:delText>2</w:delText>
        </w:r>
        <w:r w:rsidDel="00866AF5">
          <w:delText>.3 — Операционная диаграмма второго уровня</w:delText>
        </w:r>
      </w:del>
    </w:p>
    <w:p w:rsidR="000B1D7F" w:rsidRPr="00A44C71" w:rsidDel="00866AF5" w:rsidRDefault="000B1D7F" w:rsidP="00866AF5">
      <w:pPr>
        <w:pStyle w:val="a6"/>
        <w:numPr>
          <w:ilvl w:val="0"/>
          <w:numId w:val="1"/>
        </w:numPr>
        <w:spacing w:after="200"/>
        <w:ind w:left="0" w:firstLine="709"/>
        <w:contextualSpacing w:val="0"/>
        <w:jc w:val="left"/>
        <w:outlineLvl w:val="0"/>
        <w:rPr>
          <w:del w:id="1782" w:author="Анастасия ." w:date="2023-10-11T17:39:00Z"/>
          <w:b/>
          <w:rPrChange w:id="1783" w:author="Анастасия ." w:date="2023-05-21T14:41:00Z">
            <w:rPr>
              <w:del w:id="1784" w:author="Анастасия ." w:date="2023-10-11T17:39:00Z"/>
            </w:rPr>
          </w:rPrChange>
        </w:rPr>
        <w:pPrChange w:id="1785" w:author="Анастасия ." w:date="2023-10-11T17:39:00Z">
          <w:pPr>
            <w:pStyle w:val="20"/>
          </w:pPr>
        </w:pPrChange>
      </w:pPr>
      <w:bookmarkStart w:id="1786" w:name="_Toc122467608"/>
      <w:bookmarkStart w:id="1787" w:name="_Toc122297824"/>
      <w:bookmarkStart w:id="1788" w:name="_Toc132036022"/>
      <w:bookmarkStart w:id="1789" w:name="_Toc135666479"/>
      <w:del w:id="1790" w:author="Анастасия ." w:date="2023-10-11T17:39:00Z">
        <w:r w:rsidRPr="00A44C71" w:rsidDel="00866AF5">
          <w:rPr>
            <w:b/>
            <w:rPrChange w:id="1791" w:author="Анастасия ." w:date="2023-05-21T14:41:00Z">
              <w:rPr>
                <w:bCs w:val="0"/>
              </w:rPr>
            </w:rPrChange>
          </w:rPr>
          <w:delText>Моделирование в нотации DFD</w:delText>
        </w:r>
        <w:bookmarkEnd w:id="1786"/>
        <w:bookmarkEnd w:id="1787"/>
        <w:bookmarkEnd w:id="1788"/>
        <w:bookmarkEnd w:id="1789"/>
      </w:del>
    </w:p>
    <w:p w:rsidR="000B1D7F" w:rsidRPr="00821D9A" w:rsidDel="00866AF5" w:rsidRDefault="000B1D7F" w:rsidP="00866AF5">
      <w:pPr>
        <w:pStyle w:val="a6"/>
        <w:numPr>
          <w:ilvl w:val="0"/>
          <w:numId w:val="1"/>
        </w:numPr>
        <w:spacing w:after="200"/>
        <w:ind w:left="0" w:firstLine="709"/>
        <w:contextualSpacing w:val="0"/>
        <w:jc w:val="left"/>
        <w:outlineLvl w:val="0"/>
        <w:rPr>
          <w:del w:id="1792" w:author="Анастасия ." w:date="2023-10-11T17:39:00Z"/>
          <w:rFonts w:eastAsia="Calibri" w:cstheme="majorBidi"/>
          <w:bCs/>
          <w:iCs/>
          <w:szCs w:val="24"/>
          <w:lang w:eastAsia="en-US"/>
        </w:rPr>
        <w:pPrChange w:id="1793" w:author="Анастасия ." w:date="2023-10-11T17:39:00Z">
          <w:pPr/>
        </w:pPrChange>
      </w:pPr>
      <w:bookmarkStart w:id="1794" w:name="_Toc131970848"/>
      <w:bookmarkStart w:id="1795" w:name="_Toc132035569"/>
      <w:bookmarkStart w:id="1796" w:name="_Toc132036023"/>
      <w:del w:id="1797" w:author="Анастасия ." w:date="2023-10-11T17:39:00Z">
        <w:r w:rsidRPr="00821D9A" w:rsidDel="00866AF5">
          <w:rPr>
            <w:rFonts w:eastAsia="Calibri" w:cstheme="majorBidi"/>
            <w:bCs/>
            <w:iCs/>
            <w:szCs w:val="24"/>
            <w:lang w:eastAsia="en-US"/>
          </w:rPr>
          <w:delText xml:space="preserve">Моделирование в нотации DFD представлено на Рисунках </w:delText>
        </w:r>
        <w:r w:rsidR="00EC29E1" w:rsidDel="00866AF5">
          <w:rPr>
            <w:rFonts w:eastAsia="Calibri" w:cstheme="majorBidi"/>
            <w:bCs/>
            <w:iCs/>
            <w:szCs w:val="24"/>
            <w:lang w:eastAsia="en-US"/>
          </w:rPr>
          <w:delText>2</w:delText>
        </w:r>
        <w:r w:rsidRPr="00821D9A" w:rsidDel="00866AF5">
          <w:rPr>
            <w:rFonts w:eastAsia="Calibri" w:cstheme="majorBidi"/>
            <w:bCs/>
            <w:iCs/>
            <w:szCs w:val="24"/>
            <w:lang w:eastAsia="en-US"/>
          </w:rPr>
          <w:delText xml:space="preserve">.4 и </w:delText>
        </w:r>
        <w:r w:rsidR="00EC29E1" w:rsidDel="00866AF5">
          <w:rPr>
            <w:rFonts w:eastAsia="Calibri" w:cstheme="majorBidi"/>
            <w:bCs/>
            <w:iCs/>
            <w:szCs w:val="24"/>
            <w:lang w:eastAsia="en-US"/>
          </w:rPr>
          <w:delText>2</w:delText>
        </w:r>
        <w:r w:rsidRPr="00821D9A" w:rsidDel="00866AF5">
          <w:rPr>
            <w:rFonts w:eastAsia="Calibri" w:cstheme="majorBidi"/>
            <w:bCs/>
            <w:iCs/>
            <w:szCs w:val="24"/>
            <w:lang w:eastAsia="en-US"/>
          </w:rPr>
          <w:delText>.5.</w:delText>
        </w:r>
        <w:bookmarkEnd w:id="1794"/>
        <w:bookmarkEnd w:id="1795"/>
        <w:bookmarkEnd w:id="1796"/>
      </w:del>
    </w:p>
    <w:p w:rsidR="000B1D7F" w:rsidRPr="00821D9A" w:rsidDel="00866AF5" w:rsidRDefault="000B1D7F" w:rsidP="00866AF5">
      <w:pPr>
        <w:pStyle w:val="a6"/>
        <w:numPr>
          <w:ilvl w:val="0"/>
          <w:numId w:val="1"/>
        </w:numPr>
        <w:spacing w:after="200"/>
        <w:ind w:left="0" w:firstLine="709"/>
        <w:contextualSpacing w:val="0"/>
        <w:jc w:val="left"/>
        <w:outlineLvl w:val="0"/>
        <w:rPr>
          <w:del w:id="1798" w:author="Анастасия ." w:date="2023-10-11T17:39:00Z"/>
          <w:rFonts w:eastAsia="Calibri" w:cstheme="majorBidi"/>
          <w:b/>
          <w:bCs/>
          <w:iCs/>
          <w:szCs w:val="24"/>
          <w:lang w:eastAsia="en-US"/>
        </w:rPr>
        <w:pPrChange w:id="1799" w:author="Анастасия ." w:date="2023-10-11T17:39:00Z">
          <w:pPr/>
        </w:pPrChange>
      </w:pPr>
      <w:bookmarkStart w:id="1800" w:name="_Toc131970849"/>
      <w:bookmarkStart w:id="1801" w:name="_Toc132035570"/>
      <w:bookmarkStart w:id="1802" w:name="_Toc132036024"/>
      <w:del w:id="1803" w:author="Анастасия ." w:date="2023-10-11T17:39:00Z">
        <w:r w:rsidRPr="00821D9A" w:rsidDel="00866AF5">
          <w:rPr>
            <w:rFonts w:eastAsia="Calibri" w:cstheme="majorBidi"/>
            <w:bCs/>
            <w:iCs/>
            <w:szCs w:val="24"/>
            <w:lang w:eastAsia="en-US"/>
          </w:rPr>
          <w:delText>Оператор цеха финальной инспекции сканирует производственную метку шины, инициируя запрос к БД на данные этой метки, получает их, в том числе и идентификатор шины и фиксирует данные с текущего этапа такие как название этапа, время, свои ФИО и должность, эти данные передаются в БД.</w:delText>
        </w:r>
        <w:bookmarkEnd w:id="1800"/>
        <w:bookmarkEnd w:id="1801"/>
        <w:bookmarkEnd w:id="1802"/>
      </w:del>
    </w:p>
    <w:p w:rsidR="000B1D7F" w:rsidRPr="00821D9A" w:rsidDel="00866AF5" w:rsidRDefault="000B1D7F" w:rsidP="00866AF5">
      <w:pPr>
        <w:pStyle w:val="a6"/>
        <w:numPr>
          <w:ilvl w:val="0"/>
          <w:numId w:val="1"/>
        </w:numPr>
        <w:spacing w:after="200"/>
        <w:ind w:left="0" w:firstLine="709"/>
        <w:contextualSpacing w:val="0"/>
        <w:jc w:val="left"/>
        <w:outlineLvl w:val="0"/>
        <w:rPr>
          <w:del w:id="1804" w:author="Анастасия ." w:date="2023-10-11T17:39:00Z"/>
          <w:rFonts w:eastAsia="Calibri" w:cstheme="majorBidi"/>
          <w:bCs/>
          <w:iCs/>
          <w:szCs w:val="24"/>
          <w:lang w:eastAsia="en-US"/>
        </w:rPr>
        <w:pPrChange w:id="1805" w:author="Анастасия ." w:date="2023-10-11T17:39:00Z">
          <w:pPr/>
        </w:pPrChange>
      </w:pPr>
      <w:bookmarkStart w:id="1806" w:name="_Toc131970850"/>
      <w:bookmarkStart w:id="1807" w:name="_Toc132035571"/>
      <w:bookmarkStart w:id="1808" w:name="_Toc132036025"/>
      <w:del w:id="1809" w:author="Анастасия ." w:date="2023-10-11T17:39:00Z">
        <w:r w:rsidRPr="00821D9A" w:rsidDel="00866AF5">
          <w:rPr>
            <w:rFonts w:eastAsia="Calibri" w:cstheme="majorBidi"/>
            <w:bCs/>
            <w:iCs/>
            <w:szCs w:val="24"/>
            <w:lang w:eastAsia="en-US"/>
          </w:rPr>
          <w:delText>Вторая функция запускается по вводу идентификатора шины, он передается в БД и в ответ на него система назначает соответствующие шине испытания, оператор запускает их и результаты по их завершении передаются в БД.</w:delText>
        </w:r>
        <w:bookmarkEnd w:id="1806"/>
        <w:bookmarkEnd w:id="1807"/>
        <w:bookmarkEnd w:id="1808"/>
        <w:r w:rsidRPr="00821D9A" w:rsidDel="00866AF5">
          <w:rPr>
            <w:rFonts w:eastAsia="Calibri" w:cstheme="majorBidi"/>
            <w:bCs/>
            <w:iCs/>
            <w:szCs w:val="24"/>
            <w:lang w:eastAsia="en-US"/>
          </w:rPr>
          <w:delText xml:space="preserve"> </w:delText>
        </w:r>
      </w:del>
    </w:p>
    <w:p w:rsidR="000B1D7F" w:rsidRPr="00821D9A" w:rsidDel="00866AF5" w:rsidRDefault="000B1D7F" w:rsidP="00866AF5">
      <w:pPr>
        <w:pStyle w:val="a6"/>
        <w:numPr>
          <w:ilvl w:val="0"/>
          <w:numId w:val="1"/>
        </w:numPr>
        <w:spacing w:after="200"/>
        <w:ind w:left="0" w:firstLine="709"/>
        <w:contextualSpacing w:val="0"/>
        <w:jc w:val="left"/>
        <w:outlineLvl w:val="0"/>
        <w:rPr>
          <w:del w:id="1810" w:author="Анастасия ." w:date="2023-10-11T17:39:00Z"/>
          <w:rFonts w:eastAsia="Calibri" w:cstheme="majorBidi"/>
          <w:bCs/>
          <w:iCs/>
          <w:szCs w:val="24"/>
          <w:lang w:eastAsia="en-US"/>
        </w:rPr>
        <w:pPrChange w:id="1811" w:author="Анастасия ." w:date="2023-10-11T17:39:00Z">
          <w:pPr/>
        </w:pPrChange>
      </w:pPr>
      <w:bookmarkStart w:id="1812" w:name="_Toc131970851"/>
      <w:bookmarkStart w:id="1813" w:name="_Toc132035572"/>
      <w:bookmarkStart w:id="1814" w:name="_Toc132036026"/>
      <w:del w:id="1815" w:author="Анастасия ." w:date="2023-10-11T17:39:00Z">
        <w:r w:rsidRPr="00821D9A" w:rsidDel="00866AF5">
          <w:rPr>
            <w:rFonts w:eastAsia="Calibri" w:cstheme="majorBidi"/>
            <w:bCs/>
            <w:iCs/>
            <w:szCs w:val="24"/>
            <w:lang w:eastAsia="en-US"/>
          </w:rPr>
          <w:delText>Третья функция начинается с запуском скрипта второго оператора.</w:delText>
        </w:r>
        <w:bookmarkEnd w:id="1812"/>
        <w:bookmarkEnd w:id="1813"/>
        <w:bookmarkEnd w:id="1814"/>
        <w:r w:rsidRPr="00821D9A" w:rsidDel="00866AF5">
          <w:rPr>
            <w:rFonts w:eastAsia="Calibri" w:cstheme="majorBidi"/>
            <w:bCs/>
            <w:iCs/>
            <w:szCs w:val="24"/>
            <w:lang w:eastAsia="en-US"/>
          </w:rPr>
          <w:delText xml:space="preserve"> </w:delText>
        </w:r>
      </w:del>
    </w:p>
    <w:p w:rsidR="000B1D7F" w:rsidDel="00866AF5" w:rsidRDefault="000B1D7F" w:rsidP="00866AF5">
      <w:pPr>
        <w:pStyle w:val="a6"/>
        <w:numPr>
          <w:ilvl w:val="0"/>
          <w:numId w:val="1"/>
        </w:numPr>
        <w:spacing w:after="200"/>
        <w:ind w:left="0" w:firstLine="709"/>
        <w:contextualSpacing w:val="0"/>
        <w:jc w:val="left"/>
        <w:outlineLvl w:val="0"/>
        <w:rPr>
          <w:del w:id="1816" w:author="Анастасия ." w:date="2023-10-11T17:39:00Z"/>
          <w:rFonts w:eastAsia="Calibri" w:cstheme="majorBidi"/>
          <w:szCs w:val="24"/>
          <w:lang w:eastAsia="en-US"/>
        </w:rPr>
        <w:pPrChange w:id="1817" w:author="Анастасия ." w:date="2023-10-11T17:39:00Z">
          <w:pPr>
            <w:tabs>
              <w:tab w:val="left" w:pos="4180"/>
            </w:tabs>
            <w:spacing w:line="240" w:lineRule="auto"/>
            <w:ind w:firstLine="0"/>
            <w:jc w:val="center"/>
          </w:pPr>
        </w:pPrChange>
      </w:pPr>
      <w:del w:id="1818" w:author="Анастасия ." w:date="2023-10-11T17:39:00Z">
        <w:r w:rsidDel="00866AF5">
          <w:rPr>
            <w:rFonts w:eastAsia="Calibri" w:cstheme="majorBidi"/>
            <w:noProof/>
            <w:szCs w:val="24"/>
          </w:rPr>
          <w:drawing>
            <wp:inline distT="0" distB="0" distL="0" distR="0" wp14:anchorId="33D669A2" wp14:editId="439F4953">
              <wp:extent cx="5974080" cy="4176273"/>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47" r="31410" b="2280"/>
                      <a:stretch/>
                    </pic:blipFill>
                    <pic:spPr bwMode="auto">
                      <a:xfrm>
                        <a:off x="0" y="0"/>
                        <a:ext cx="5973756" cy="4176047"/>
                      </a:xfrm>
                      <a:prstGeom prst="rect">
                        <a:avLst/>
                      </a:prstGeom>
                      <a:noFill/>
                      <a:ln>
                        <a:noFill/>
                      </a:ln>
                      <a:extLst>
                        <a:ext uri="{53640926-AAD7-44D8-BBD7-CCE9431645EC}">
                          <a14:shadowObscured xmlns:a14="http://schemas.microsoft.com/office/drawing/2010/main"/>
                        </a:ext>
                      </a:extLst>
                    </pic:spPr>
                  </pic:pic>
                </a:graphicData>
              </a:graphic>
            </wp:inline>
          </w:drawing>
        </w:r>
      </w:del>
    </w:p>
    <w:p w:rsidR="000B1D7F" w:rsidDel="00866AF5" w:rsidRDefault="00EC29E1" w:rsidP="00866AF5">
      <w:pPr>
        <w:pStyle w:val="a6"/>
        <w:numPr>
          <w:ilvl w:val="0"/>
          <w:numId w:val="1"/>
        </w:numPr>
        <w:spacing w:after="200"/>
        <w:ind w:left="0" w:firstLine="709"/>
        <w:contextualSpacing w:val="0"/>
        <w:jc w:val="left"/>
        <w:outlineLvl w:val="0"/>
        <w:rPr>
          <w:del w:id="1819" w:author="Анастасия ." w:date="2023-10-11T17:39:00Z"/>
        </w:rPr>
        <w:pPrChange w:id="1820" w:author="Анастасия ." w:date="2023-10-11T17:39:00Z">
          <w:pPr>
            <w:pStyle w:val="ab"/>
          </w:pPr>
        </w:pPrChange>
      </w:pPr>
      <w:del w:id="1821" w:author="Анастасия ." w:date="2023-10-11T17:39:00Z">
        <w:r w:rsidDel="00866AF5">
          <w:delText>Рисунок 2</w:delText>
        </w:r>
        <w:r w:rsidR="000B1D7F" w:rsidDel="00866AF5">
          <w:delText>.4 — Декомпозиция диаграммы потоков данных первого уровня</w:delText>
        </w:r>
      </w:del>
    </w:p>
    <w:p w:rsidR="000B1D7F" w:rsidRPr="00821D9A" w:rsidDel="00866AF5" w:rsidRDefault="000B1D7F" w:rsidP="00866AF5">
      <w:pPr>
        <w:pStyle w:val="a6"/>
        <w:numPr>
          <w:ilvl w:val="0"/>
          <w:numId w:val="1"/>
        </w:numPr>
        <w:spacing w:after="200"/>
        <w:ind w:left="0" w:firstLine="709"/>
        <w:contextualSpacing w:val="0"/>
        <w:jc w:val="left"/>
        <w:outlineLvl w:val="0"/>
        <w:rPr>
          <w:del w:id="1822" w:author="Анастасия ." w:date="2023-10-11T17:39:00Z"/>
          <w:rFonts w:eastAsia="Calibri" w:cstheme="majorBidi"/>
          <w:bCs/>
          <w:iCs/>
          <w:szCs w:val="24"/>
          <w:lang w:eastAsia="en-US"/>
        </w:rPr>
        <w:pPrChange w:id="1823" w:author="Анастасия ." w:date="2023-10-11T17:39:00Z">
          <w:pPr/>
        </w:pPrChange>
      </w:pPr>
      <w:bookmarkStart w:id="1824" w:name="_Toc131970852"/>
      <w:bookmarkStart w:id="1825" w:name="_Toc132035573"/>
      <w:bookmarkStart w:id="1826" w:name="_Toc132036027"/>
      <w:del w:id="1827" w:author="Анастасия ." w:date="2023-10-11T17:39:00Z">
        <w:r w:rsidRPr="00821D9A" w:rsidDel="00866AF5">
          <w:rPr>
            <w:rFonts w:eastAsia="Calibri" w:cstheme="majorBidi"/>
            <w:bCs/>
            <w:iCs/>
            <w:szCs w:val="24"/>
            <w:lang w:eastAsia="en-US"/>
          </w:rPr>
          <w:delText xml:space="preserve">В функции 3.1 система выгружает плановые и не измеряемые характеристики из модуля </w:delText>
        </w:r>
        <w:r w:rsidRPr="00821D9A" w:rsidDel="00866AF5">
          <w:rPr>
            <w:rFonts w:eastAsia="Calibri" w:cstheme="majorBidi"/>
            <w:bCs/>
            <w:iCs/>
            <w:szCs w:val="24"/>
            <w:lang w:val="en-US" w:eastAsia="en-US"/>
          </w:rPr>
          <w:delText>ERP</w:delText>
        </w:r>
        <w:r w:rsidRPr="00821D9A" w:rsidDel="00866AF5">
          <w:rPr>
            <w:rFonts w:eastAsia="Calibri" w:cstheme="majorBidi"/>
            <w:bCs/>
            <w:iCs/>
            <w:szCs w:val="24"/>
            <w:lang w:eastAsia="en-US"/>
          </w:rPr>
          <w:delText>-системы.</w:delText>
        </w:r>
        <w:bookmarkEnd w:id="1824"/>
        <w:bookmarkEnd w:id="1825"/>
        <w:bookmarkEnd w:id="1826"/>
        <w:r w:rsidRPr="00821D9A" w:rsidDel="00866AF5">
          <w:rPr>
            <w:rFonts w:eastAsia="Calibri" w:cstheme="majorBidi"/>
            <w:bCs/>
            <w:iCs/>
            <w:szCs w:val="24"/>
            <w:lang w:eastAsia="en-US"/>
          </w:rPr>
          <w:delText xml:space="preserve"> </w:delText>
        </w:r>
      </w:del>
    </w:p>
    <w:p w:rsidR="000B1D7F" w:rsidRPr="00821D9A" w:rsidDel="00866AF5" w:rsidRDefault="000B1D7F" w:rsidP="00866AF5">
      <w:pPr>
        <w:pStyle w:val="a6"/>
        <w:numPr>
          <w:ilvl w:val="0"/>
          <w:numId w:val="1"/>
        </w:numPr>
        <w:spacing w:after="200"/>
        <w:ind w:left="0" w:firstLine="709"/>
        <w:contextualSpacing w:val="0"/>
        <w:jc w:val="left"/>
        <w:outlineLvl w:val="0"/>
        <w:rPr>
          <w:del w:id="1828" w:author="Анастасия ." w:date="2023-10-11T17:39:00Z"/>
          <w:rFonts w:eastAsia="Calibri" w:cstheme="majorBidi"/>
          <w:bCs/>
          <w:iCs/>
          <w:szCs w:val="24"/>
          <w:lang w:eastAsia="en-US"/>
        </w:rPr>
        <w:pPrChange w:id="1829" w:author="Анастасия ." w:date="2023-10-11T17:39:00Z">
          <w:pPr/>
        </w:pPrChange>
      </w:pPr>
      <w:bookmarkStart w:id="1830" w:name="_Toc131970853"/>
      <w:bookmarkStart w:id="1831" w:name="_Toc132035574"/>
      <w:bookmarkStart w:id="1832" w:name="_Toc132036028"/>
      <w:del w:id="1833" w:author="Анастасия ." w:date="2023-10-11T17:39:00Z">
        <w:r w:rsidRPr="00821D9A" w:rsidDel="00866AF5">
          <w:rPr>
            <w:rFonts w:eastAsia="Calibri" w:cstheme="majorBidi"/>
            <w:bCs/>
            <w:iCs/>
            <w:szCs w:val="24"/>
            <w:lang w:eastAsia="en-US"/>
          </w:rPr>
          <w:delText xml:space="preserve">Скрипт запускает функцию 3.2, запрашивая у БД поля данных для обработки, после их получения, в функции 3.4 объединяются данные полей из </w:delText>
        </w:r>
        <w:r w:rsidRPr="00821D9A" w:rsidDel="00866AF5">
          <w:rPr>
            <w:rFonts w:eastAsia="Calibri" w:cstheme="majorBidi"/>
            <w:bCs/>
            <w:iCs/>
            <w:szCs w:val="24"/>
            <w:lang w:val="en-US" w:eastAsia="en-US"/>
          </w:rPr>
          <w:delText>ERP</w:delText>
        </w:r>
        <w:r w:rsidRPr="00821D9A" w:rsidDel="00866AF5">
          <w:rPr>
            <w:rFonts w:eastAsia="Calibri" w:cstheme="majorBidi"/>
            <w:bCs/>
            <w:iCs/>
            <w:szCs w:val="24"/>
            <w:lang w:eastAsia="en-US"/>
          </w:rPr>
          <w:delText xml:space="preserve">, БД и дополнительные данные и формируется итоговый </w:delText>
        </w:r>
        <w:r w:rsidDel="00866AF5">
          <w:rPr>
            <w:rFonts w:eastAsia="Calibri" w:cstheme="majorBidi"/>
            <w:bCs/>
            <w:iCs/>
            <w:szCs w:val="24"/>
            <w:lang w:val="en-US" w:eastAsia="en-US"/>
          </w:rPr>
          <w:delText>QR</w:delText>
        </w:r>
        <w:r w:rsidRPr="00821D9A" w:rsidDel="00866AF5">
          <w:rPr>
            <w:rFonts w:eastAsia="Calibri" w:cstheme="majorBidi"/>
            <w:bCs/>
            <w:iCs/>
            <w:szCs w:val="24"/>
            <w:lang w:eastAsia="en-US"/>
          </w:rPr>
          <w:delText>-код.</w:delText>
        </w:r>
        <w:bookmarkEnd w:id="1830"/>
        <w:bookmarkEnd w:id="1831"/>
        <w:bookmarkEnd w:id="1832"/>
      </w:del>
    </w:p>
    <w:p w:rsidR="000B1D7F" w:rsidRPr="00821D9A" w:rsidDel="00866AF5" w:rsidRDefault="000B1D7F" w:rsidP="00866AF5">
      <w:pPr>
        <w:pStyle w:val="a6"/>
        <w:numPr>
          <w:ilvl w:val="0"/>
          <w:numId w:val="1"/>
        </w:numPr>
        <w:spacing w:after="200"/>
        <w:ind w:left="0" w:firstLine="709"/>
        <w:contextualSpacing w:val="0"/>
        <w:jc w:val="left"/>
        <w:outlineLvl w:val="0"/>
        <w:rPr>
          <w:del w:id="1834" w:author="Анастасия ." w:date="2023-10-11T17:39:00Z"/>
          <w:rFonts w:eastAsia="Calibri" w:cstheme="majorBidi"/>
          <w:noProof/>
          <w:szCs w:val="24"/>
        </w:rPr>
        <w:pPrChange w:id="1835" w:author="Анастасия ." w:date="2023-10-11T17:39:00Z">
          <w:pPr/>
        </w:pPrChange>
      </w:pPr>
      <w:del w:id="1836" w:author="Анастасия ." w:date="2023-10-11T17:39:00Z">
        <w:r w:rsidRPr="00821D9A" w:rsidDel="00866AF5">
          <w:rPr>
            <w:rFonts w:eastAsia="Calibri" w:cstheme="majorBidi"/>
            <w:noProof/>
            <w:szCs w:val="24"/>
          </w:rPr>
          <w:delText>Функция 3.3 предназначена для системной обработки. Поступивший на вход результат нормоконтроля, если он отрицательный преобразуется в информацио о неликвидных шинах. Скрипт запрашивает в БД время для регистрации на этапе для установления статуса ошибки: если шина поступила на этап невовремя, это вычислится и зафиксируется как ошибка.</w:delText>
        </w:r>
      </w:del>
    </w:p>
    <w:p w:rsidR="00EC29E1" w:rsidDel="00866AF5" w:rsidRDefault="005251E1" w:rsidP="00866AF5">
      <w:pPr>
        <w:pStyle w:val="a6"/>
        <w:numPr>
          <w:ilvl w:val="0"/>
          <w:numId w:val="1"/>
        </w:numPr>
        <w:spacing w:after="200"/>
        <w:ind w:left="0" w:firstLine="709"/>
        <w:contextualSpacing w:val="0"/>
        <w:jc w:val="left"/>
        <w:outlineLvl w:val="0"/>
        <w:rPr>
          <w:del w:id="1837" w:author="Анастасия ." w:date="2023-10-11T17:39:00Z"/>
          <w:b/>
          <w:sz w:val="24"/>
        </w:rPr>
        <w:pPrChange w:id="1838" w:author="Анастасия ." w:date="2023-10-11T17:39:00Z">
          <w:pPr>
            <w:tabs>
              <w:tab w:val="left" w:pos="4180"/>
            </w:tabs>
            <w:spacing w:line="240" w:lineRule="auto"/>
            <w:ind w:firstLine="0"/>
            <w:jc w:val="center"/>
          </w:pPr>
        </w:pPrChange>
      </w:pPr>
      <w:del w:id="1839" w:author="Анастасия ." w:date="2023-10-11T17:39:00Z">
        <w:r w:rsidDel="00866AF5">
          <w:rPr>
            <w:rFonts w:eastAsia="Calibri" w:cstheme="majorBidi"/>
            <w:noProof/>
            <w:szCs w:val="24"/>
          </w:rPr>
          <w:drawing>
            <wp:inline distT="0" distB="0" distL="0" distR="0" wp14:anchorId="63919090" wp14:editId="6263BF46">
              <wp:extent cx="5799322" cy="4000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84" r="31120" b="2708"/>
                      <a:stretch/>
                    </pic:blipFill>
                    <pic:spPr bwMode="auto">
                      <a:xfrm>
                        <a:off x="0" y="0"/>
                        <a:ext cx="5798118" cy="3999670"/>
                      </a:xfrm>
                      <a:prstGeom prst="rect">
                        <a:avLst/>
                      </a:prstGeom>
                      <a:noFill/>
                      <a:ln>
                        <a:noFill/>
                      </a:ln>
                      <a:extLst>
                        <a:ext uri="{53640926-AAD7-44D8-BBD7-CCE9431645EC}">
                          <a14:shadowObscured xmlns:a14="http://schemas.microsoft.com/office/drawing/2010/main"/>
                        </a:ext>
                      </a:extLst>
                    </pic:spPr>
                  </pic:pic>
                </a:graphicData>
              </a:graphic>
            </wp:inline>
          </w:drawing>
        </w:r>
      </w:del>
    </w:p>
    <w:p w:rsidR="000B1D7F" w:rsidRPr="004005FD" w:rsidDel="00866AF5" w:rsidRDefault="000B1D7F" w:rsidP="00866AF5">
      <w:pPr>
        <w:pStyle w:val="a6"/>
        <w:numPr>
          <w:ilvl w:val="0"/>
          <w:numId w:val="1"/>
        </w:numPr>
        <w:spacing w:after="200"/>
        <w:ind w:left="0" w:firstLine="709"/>
        <w:contextualSpacing w:val="0"/>
        <w:jc w:val="left"/>
        <w:outlineLvl w:val="0"/>
        <w:rPr>
          <w:del w:id="1840" w:author="Анастасия ." w:date="2023-10-11T17:39:00Z"/>
          <w:b/>
          <w:sz w:val="24"/>
        </w:rPr>
        <w:pPrChange w:id="1841" w:author="Анастасия ." w:date="2023-10-11T17:39:00Z">
          <w:pPr>
            <w:tabs>
              <w:tab w:val="left" w:pos="4180"/>
            </w:tabs>
            <w:spacing w:after="120" w:line="240" w:lineRule="auto"/>
            <w:ind w:firstLine="0"/>
            <w:jc w:val="center"/>
          </w:pPr>
        </w:pPrChange>
      </w:pPr>
      <w:del w:id="1842" w:author="Анастасия ." w:date="2023-10-11T17:39:00Z">
        <w:r w:rsidRPr="00EC29E1" w:rsidDel="00866AF5">
          <w:rPr>
            <w:b/>
            <w:sz w:val="24"/>
          </w:rPr>
          <w:delText xml:space="preserve">Рисунок </w:delText>
        </w:r>
        <w:r w:rsidR="00EC29E1" w:rsidRPr="00EC29E1" w:rsidDel="00866AF5">
          <w:rPr>
            <w:b/>
            <w:sz w:val="24"/>
          </w:rPr>
          <w:delText>2</w:delText>
        </w:r>
        <w:r w:rsidRPr="00EC29E1" w:rsidDel="00866AF5">
          <w:rPr>
            <w:b/>
            <w:sz w:val="24"/>
          </w:rPr>
          <w:delText>.5 — Декомпозиция диаграммы потоков данных второго уровня</w:delText>
        </w:r>
      </w:del>
    </w:p>
    <w:p w:rsidR="005251E1" w:rsidRPr="00A44C71" w:rsidDel="00866AF5" w:rsidRDefault="005251E1" w:rsidP="00866AF5">
      <w:pPr>
        <w:pStyle w:val="a6"/>
        <w:numPr>
          <w:ilvl w:val="0"/>
          <w:numId w:val="1"/>
        </w:numPr>
        <w:spacing w:after="200"/>
        <w:ind w:left="0" w:firstLine="709"/>
        <w:contextualSpacing w:val="0"/>
        <w:jc w:val="left"/>
        <w:outlineLvl w:val="0"/>
        <w:rPr>
          <w:del w:id="1843" w:author="Анастасия ." w:date="2023-10-11T17:39:00Z"/>
          <w:b/>
          <w:rPrChange w:id="1844" w:author="Анастасия ." w:date="2023-05-21T14:41:00Z">
            <w:rPr>
              <w:del w:id="1845" w:author="Анастасия ." w:date="2023-10-11T17:39:00Z"/>
            </w:rPr>
          </w:rPrChange>
        </w:rPr>
        <w:pPrChange w:id="1846" w:author="Анастасия ." w:date="2023-10-11T17:39:00Z">
          <w:pPr>
            <w:pStyle w:val="20"/>
          </w:pPr>
        </w:pPrChange>
      </w:pPr>
      <w:bookmarkStart w:id="1847" w:name="_Toc132035575"/>
      <w:bookmarkStart w:id="1848" w:name="_Toc132036029"/>
      <w:bookmarkStart w:id="1849" w:name="_Toc135666480"/>
      <w:del w:id="1850" w:author="Анастасия ." w:date="2023-10-11T17:39:00Z">
        <w:r w:rsidRPr="00A44C71" w:rsidDel="00866AF5">
          <w:rPr>
            <w:b/>
            <w:rPrChange w:id="1851" w:author="Анастасия ." w:date="2023-05-21T14:41:00Z">
              <w:rPr>
                <w:bCs w:val="0"/>
              </w:rPr>
            </w:rPrChange>
          </w:rPr>
          <w:delText>Моделирование в нотации BPMN</w:delText>
        </w:r>
        <w:bookmarkEnd w:id="1847"/>
        <w:bookmarkEnd w:id="1848"/>
        <w:bookmarkEnd w:id="1849"/>
      </w:del>
    </w:p>
    <w:p w:rsidR="005251E1" w:rsidDel="00866AF5" w:rsidRDefault="005251E1" w:rsidP="00866AF5">
      <w:pPr>
        <w:pStyle w:val="a6"/>
        <w:numPr>
          <w:ilvl w:val="0"/>
          <w:numId w:val="1"/>
        </w:numPr>
        <w:spacing w:after="200"/>
        <w:ind w:left="0" w:firstLine="709"/>
        <w:contextualSpacing w:val="0"/>
        <w:jc w:val="left"/>
        <w:outlineLvl w:val="0"/>
        <w:rPr>
          <w:del w:id="1852" w:author="Анастасия ." w:date="2023-10-11T17:39:00Z"/>
          <w:rFonts w:eastAsia="Calibri" w:cstheme="majorBidi"/>
          <w:bCs/>
          <w:iCs/>
          <w:szCs w:val="24"/>
          <w:lang w:eastAsia="en-US"/>
        </w:rPr>
        <w:pPrChange w:id="1853" w:author="Анастасия ." w:date="2023-10-11T17:39:00Z">
          <w:pPr/>
        </w:pPrChange>
      </w:pPr>
      <w:bookmarkStart w:id="1854" w:name="_Toc131970855"/>
      <w:bookmarkStart w:id="1855" w:name="_Toc132035576"/>
      <w:del w:id="1856" w:author="Анастасия ." w:date="2023-10-11T17:39:00Z">
        <w:r w:rsidDel="00866AF5">
          <w:rPr>
            <w:rFonts w:eastAsia="Calibri" w:cstheme="majorBidi"/>
            <w:bCs/>
            <w:iCs/>
            <w:szCs w:val="24"/>
            <w:lang w:eastAsia="en-US"/>
          </w:rPr>
          <w:delText xml:space="preserve">На Рисунке </w:delText>
        </w:r>
      </w:del>
      <w:del w:id="1857" w:author="Анастасия ." w:date="2023-05-22T15:37:00Z">
        <w:r w:rsidRPr="005251E1" w:rsidDel="00832950">
          <w:rPr>
            <w:rFonts w:eastAsia="Calibri" w:cstheme="majorBidi"/>
            <w:bCs/>
            <w:iCs/>
            <w:szCs w:val="24"/>
            <w:lang w:eastAsia="en-US"/>
          </w:rPr>
          <w:delText>2</w:delText>
        </w:r>
      </w:del>
      <w:del w:id="1858" w:author="Анастасия ." w:date="2023-10-11T17:39:00Z">
        <w:r w:rsidDel="00866AF5">
          <w:rPr>
            <w:rFonts w:eastAsia="Calibri" w:cstheme="majorBidi"/>
            <w:bCs/>
            <w:iCs/>
            <w:szCs w:val="24"/>
            <w:lang w:eastAsia="en-US"/>
          </w:rPr>
          <w:delText>.</w:delText>
        </w:r>
      </w:del>
      <w:del w:id="1859" w:author="Анастасия ." w:date="2023-05-22T15:37:00Z">
        <w:r w:rsidDel="00832950">
          <w:rPr>
            <w:rFonts w:eastAsia="Calibri" w:cstheme="majorBidi"/>
            <w:bCs/>
            <w:iCs/>
            <w:szCs w:val="24"/>
            <w:lang w:eastAsia="en-US"/>
          </w:rPr>
          <w:delText xml:space="preserve">6 </w:delText>
        </w:r>
      </w:del>
      <w:del w:id="1860" w:author="Анастасия ." w:date="2023-10-11T17:39:00Z">
        <w:r w:rsidDel="00866AF5">
          <w:rPr>
            <w:rFonts w:eastAsia="Calibri" w:cstheme="majorBidi"/>
            <w:bCs/>
            <w:iCs/>
            <w:szCs w:val="24"/>
            <w:lang w:eastAsia="en-US"/>
          </w:rPr>
          <w:delText>изображен процесс взаимодействия с системой со стороны оператора цеха финальной инспекции</w:delText>
        </w:r>
        <w:bookmarkEnd w:id="1854"/>
        <w:bookmarkEnd w:id="1855"/>
        <w:r w:rsidDel="00866AF5">
          <w:rPr>
            <w:rFonts w:eastAsia="Calibri" w:cstheme="majorBidi"/>
            <w:bCs/>
            <w:iCs/>
            <w:szCs w:val="24"/>
            <w:lang w:eastAsia="en-US"/>
          </w:rPr>
          <w:delText>: сканирование метки, добавление новых сведений, запуск испытаний и ввод их результатов в систему, проведение нормоконтроля. Цикл со сканированием метки будет повторяться пока идентификатор шины не будет выведен или количество сканирований не превысит 5 раз.</w:delText>
        </w:r>
      </w:del>
    </w:p>
    <w:p w:rsidR="005251E1" w:rsidDel="00866AF5" w:rsidRDefault="005251E1" w:rsidP="00866AF5">
      <w:pPr>
        <w:pStyle w:val="a6"/>
        <w:numPr>
          <w:ilvl w:val="0"/>
          <w:numId w:val="1"/>
        </w:numPr>
        <w:spacing w:after="200"/>
        <w:ind w:left="0" w:firstLine="709"/>
        <w:contextualSpacing w:val="0"/>
        <w:jc w:val="left"/>
        <w:outlineLvl w:val="0"/>
        <w:rPr>
          <w:del w:id="1861" w:author="Анастасия ." w:date="2023-10-11T17:39:00Z"/>
          <w:rFonts w:eastAsia="Calibri" w:cstheme="majorBidi"/>
          <w:bCs/>
          <w:iCs/>
          <w:szCs w:val="24"/>
          <w:lang w:eastAsia="en-US"/>
        </w:rPr>
        <w:sectPr w:rsidR="005251E1" w:rsidDel="00866AF5" w:rsidSect="00866AF5">
          <w:pgSz w:w="11906" w:h="16838"/>
          <w:pgMar w:top="1134" w:right="567" w:bottom="1134" w:left="1701" w:header="709" w:footer="709" w:gutter="0"/>
          <w:cols w:space="708"/>
          <w:docGrid w:linePitch="381"/>
          <w:sectPrChange w:id="1862" w:author="Анастасия ." w:date="2023-10-11T17:39:00Z">
            <w:sectPr w:rsidR="005251E1" w:rsidDel="00866AF5" w:rsidSect="00866AF5">
              <w:pgMar w:top="1134" w:right="567" w:bottom="1134" w:left="1701" w:header="709" w:footer="709" w:gutter="0"/>
            </w:sectPr>
          </w:sectPrChange>
        </w:sectPr>
        <w:pPrChange w:id="1863" w:author="Анастасия ." w:date="2023-10-11T17:39:00Z">
          <w:pPr/>
        </w:pPrChange>
      </w:pPr>
      <w:del w:id="1864" w:author="Анастасия ." w:date="2023-10-11T17:39:00Z">
        <w:r w:rsidDel="00866AF5">
          <w:rPr>
            <w:rFonts w:eastAsia="Calibri" w:cstheme="majorBidi"/>
            <w:bCs/>
            <w:iCs/>
            <w:szCs w:val="24"/>
            <w:lang w:eastAsia="en-US"/>
          </w:rPr>
          <w:delText xml:space="preserve">На Рисунке </w:delText>
        </w:r>
      </w:del>
      <w:del w:id="1865" w:author="Анастасия ." w:date="2023-05-22T15:37:00Z">
        <w:r w:rsidRPr="005251E1" w:rsidDel="00832950">
          <w:rPr>
            <w:rFonts w:eastAsia="Calibri" w:cstheme="majorBidi"/>
            <w:bCs/>
            <w:iCs/>
            <w:szCs w:val="24"/>
            <w:lang w:eastAsia="en-US"/>
          </w:rPr>
          <w:delText>2</w:delText>
        </w:r>
      </w:del>
      <w:del w:id="1866" w:author="Анастасия ." w:date="2023-10-11T17:39:00Z">
        <w:r w:rsidDel="00866AF5">
          <w:rPr>
            <w:rFonts w:eastAsia="Calibri" w:cstheme="majorBidi"/>
            <w:bCs/>
            <w:iCs/>
            <w:szCs w:val="24"/>
            <w:lang w:eastAsia="en-US"/>
          </w:rPr>
          <w:delText>.</w:delText>
        </w:r>
      </w:del>
      <w:del w:id="1867" w:author="Анастасия ." w:date="2023-05-22T15:37:00Z">
        <w:r w:rsidDel="00832950">
          <w:rPr>
            <w:rFonts w:eastAsia="Calibri" w:cstheme="majorBidi"/>
            <w:bCs/>
            <w:iCs/>
            <w:szCs w:val="24"/>
            <w:lang w:eastAsia="en-US"/>
          </w:rPr>
          <w:delText xml:space="preserve">7 </w:delText>
        </w:r>
      </w:del>
      <w:del w:id="1868" w:author="Анастасия ." w:date="2023-10-11T17:39:00Z">
        <w:r w:rsidDel="00866AF5">
          <w:rPr>
            <w:rFonts w:eastAsia="Calibri" w:cstheme="majorBidi"/>
            <w:bCs/>
            <w:iCs/>
            <w:szCs w:val="24"/>
            <w:lang w:eastAsia="en-US"/>
          </w:rPr>
          <w:delText xml:space="preserve">представлен процесс действий ИУС  при ее эксплуатации. После выгрузки данных из модуля </w:delText>
        </w:r>
        <w:r w:rsidDel="00866AF5">
          <w:rPr>
            <w:rFonts w:eastAsia="Calibri" w:cstheme="majorBidi"/>
            <w:bCs/>
            <w:iCs/>
            <w:szCs w:val="24"/>
            <w:lang w:val="en-US" w:eastAsia="en-US"/>
          </w:rPr>
          <w:delText>ERP</w:delText>
        </w:r>
        <w:r w:rsidDel="00866AF5">
          <w:rPr>
            <w:rFonts w:eastAsia="Calibri" w:cstheme="majorBidi"/>
            <w:bCs/>
            <w:iCs/>
            <w:szCs w:val="24"/>
            <w:lang w:eastAsia="en-US"/>
          </w:rPr>
          <w:delText xml:space="preserve"> запускаются два потока действий, которые инициируют операторы. Система будет выгружать данные из БД производства, производить над ними дополнительную обработку, вносить данные с этапа сканирования в БД результаты, производить системную обработку для выявления запаздывания поступления шины на этап, а так же занесение информации о ликвидности шины. Если на каком-либо из этапов процесса возникает ошибка, она заносится в логи, и сообщение о ней выводится </w:delText>
        </w:r>
      </w:del>
    </w:p>
    <w:p w:rsidR="005251E1" w:rsidDel="00866AF5" w:rsidRDefault="005251E1" w:rsidP="00866AF5">
      <w:pPr>
        <w:pStyle w:val="a6"/>
        <w:numPr>
          <w:ilvl w:val="0"/>
          <w:numId w:val="1"/>
        </w:numPr>
        <w:spacing w:after="200"/>
        <w:ind w:left="0" w:firstLine="709"/>
        <w:contextualSpacing w:val="0"/>
        <w:jc w:val="left"/>
        <w:outlineLvl w:val="0"/>
        <w:rPr>
          <w:del w:id="1869" w:author="Анастасия ." w:date="2023-10-11T17:39:00Z"/>
          <w:rFonts w:eastAsia="Calibri" w:cstheme="majorBidi"/>
          <w:bCs/>
          <w:iCs/>
          <w:szCs w:val="24"/>
          <w:lang w:eastAsia="en-US"/>
        </w:rPr>
        <w:pPrChange w:id="1870" w:author="Анастасия ." w:date="2023-10-11T17:39:00Z">
          <w:pPr/>
        </w:pPrChange>
      </w:pPr>
      <w:del w:id="1871" w:author="Анастасия ." w:date="2023-10-11T17:39:00Z">
        <w:r w:rsidDel="00866AF5">
          <w:rPr>
            <w:rFonts w:eastAsia="Calibri" w:cstheme="majorBidi"/>
            <w:bCs/>
            <w:iCs/>
            <w:szCs w:val="24"/>
            <w:lang w:eastAsia="en-US"/>
          </w:rPr>
          <w:delText xml:space="preserve">на экран АРМ. В случае критической ошибки: если штрих-код не удается считать более 5 раз, не найдена информация по назначенным испытаниям или какое-либо из обязательных полей в метке оказалось пустым </w:delText>
        </w:r>
        <w:r w:rsidDel="00866AF5">
          <w:rPr>
            <w:rFonts w:eastAsia="Calibri" w:cs="Times New Roman"/>
            <w:bCs/>
            <w:iCs/>
            <w:szCs w:val="24"/>
            <w:lang w:eastAsia="en-US"/>
          </w:rPr>
          <w:delText>—</w:delText>
        </w:r>
        <w:r w:rsidR="00027767" w:rsidDel="00866AF5">
          <w:rPr>
            <w:rFonts w:eastAsia="Calibri" w:cstheme="majorBidi"/>
            <w:bCs/>
            <w:iCs/>
            <w:szCs w:val="24"/>
            <w:lang w:eastAsia="en-US"/>
          </w:rPr>
          <w:delText xml:space="preserve"> система выводит </w:delText>
        </w:r>
        <w:r w:rsidDel="00866AF5">
          <w:rPr>
            <w:rFonts w:eastAsia="Calibri" w:cstheme="majorBidi"/>
            <w:bCs/>
            <w:iCs/>
            <w:szCs w:val="24"/>
            <w:lang w:eastAsia="en-US"/>
          </w:rPr>
          <w:delText>соответствующее сообщение и заканчивает работу.</w:delText>
        </w:r>
      </w:del>
    </w:p>
    <w:p w:rsidR="005251E1" w:rsidRPr="00832950" w:rsidDel="00832950" w:rsidRDefault="00A26664" w:rsidP="00866AF5">
      <w:pPr>
        <w:pStyle w:val="a6"/>
        <w:numPr>
          <w:ilvl w:val="0"/>
          <w:numId w:val="1"/>
        </w:numPr>
        <w:spacing w:after="200"/>
        <w:ind w:left="0" w:firstLine="709"/>
        <w:contextualSpacing w:val="0"/>
        <w:jc w:val="left"/>
        <w:outlineLvl w:val="0"/>
        <w:rPr>
          <w:del w:id="1872" w:author="Анастасия ." w:date="2023-05-22T15:44:00Z"/>
          <w:rFonts w:eastAsia="Calibri" w:cstheme="majorBidi"/>
          <w:szCs w:val="24"/>
        </w:rPr>
        <w:pPrChange w:id="1873" w:author="Анастасия ." w:date="2023-10-11T17:39:00Z">
          <w:pPr>
            <w:tabs>
              <w:tab w:val="left" w:pos="4180"/>
            </w:tabs>
            <w:spacing w:line="240" w:lineRule="auto"/>
            <w:ind w:firstLine="0"/>
            <w:jc w:val="center"/>
          </w:pPr>
        </w:pPrChange>
      </w:pPr>
      <w:del w:id="1874" w:author="Анастасия ." w:date="2023-05-22T15:44:00Z">
        <w:r w:rsidRPr="008051BB" w:rsidDel="00832950">
          <w:rPr>
            <w:rFonts w:eastAsia="Calibri" w:cstheme="majorBidi"/>
            <w:noProof/>
            <w:szCs w:val="24"/>
            <w:rPrChange w:id="1875">
              <w:rPr>
                <w:noProof/>
              </w:rPr>
            </w:rPrChange>
          </w:rPr>
          <w:drawing>
            <wp:inline distT="0" distB="0" distL="0" distR="0" wp14:anchorId="7DE03E64" wp14:editId="1EC6841B">
              <wp:extent cx="9505950" cy="130453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bpmn2.jpeg"/>
                      <pic:cNvPicPr/>
                    </pic:nvPicPr>
                    <pic:blipFill rotWithShape="1">
                      <a:blip r:embed="rId23" cstate="print">
                        <a:extLst>
                          <a:ext uri="{28A0092B-C50C-407E-A947-70E740481C1C}">
                            <a14:useLocalDpi xmlns:a14="http://schemas.microsoft.com/office/drawing/2010/main" val="0"/>
                          </a:ext>
                        </a:extLst>
                      </a:blip>
                      <a:srcRect l="4214" r="32749" b="80952"/>
                      <a:stretch/>
                    </pic:blipFill>
                    <pic:spPr bwMode="auto">
                      <a:xfrm>
                        <a:off x="0" y="0"/>
                        <a:ext cx="9512031" cy="1305374"/>
                      </a:xfrm>
                      <a:prstGeom prst="rect">
                        <a:avLst/>
                      </a:prstGeom>
                      <a:ln>
                        <a:noFill/>
                      </a:ln>
                      <a:extLst>
                        <a:ext uri="{53640926-AAD7-44D8-BBD7-CCE9431645EC}">
                          <a14:shadowObscured xmlns:a14="http://schemas.microsoft.com/office/drawing/2010/main"/>
                        </a:ext>
                      </a:extLst>
                    </pic:spPr>
                  </pic:pic>
                </a:graphicData>
              </a:graphic>
            </wp:inline>
          </w:drawing>
        </w:r>
      </w:del>
    </w:p>
    <w:p w:rsidR="005251E1" w:rsidRPr="00832950" w:rsidDel="00832950" w:rsidRDefault="005251E1" w:rsidP="00866AF5">
      <w:pPr>
        <w:pStyle w:val="a6"/>
        <w:numPr>
          <w:ilvl w:val="0"/>
          <w:numId w:val="1"/>
        </w:numPr>
        <w:spacing w:after="200"/>
        <w:ind w:left="0" w:firstLine="709"/>
        <w:contextualSpacing w:val="0"/>
        <w:jc w:val="left"/>
        <w:outlineLvl w:val="0"/>
        <w:rPr>
          <w:del w:id="1876" w:author="Анастасия ." w:date="2023-05-22T15:44:00Z"/>
          <w:rFonts w:eastAsia="Calibri" w:cstheme="majorBidi"/>
          <w:b/>
          <w:sz w:val="24"/>
          <w:szCs w:val="24"/>
        </w:rPr>
        <w:pPrChange w:id="1877" w:author="Анастасия ." w:date="2023-10-11T17:39:00Z">
          <w:pPr>
            <w:tabs>
              <w:tab w:val="left" w:pos="4180"/>
            </w:tabs>
            <w:spacing w:after="120" w:line="240" w:lineRule="auto"/>
            <w:ind w:firstLine="0"/>
            <w:jc w:val="center"/>
          </w:pPr>
        </w:pPrChange>
      </w:pPr>
      <w:del w:id="1878" w:author="Анастасия ." w:date="2023-05-22T15:44:00Z">
        <w:r w:rsidRPr="00832950" w:rsidDel="00832950">
          <w:rPr>
            <w:rFonts w:eastAsia="Calibri" w:cstheme="majorBidi"/>
            <w:b/>
            <w:sz w:val="24"/>
            <w:szCs w:val="24"/>
          </w:rPr>
          <w:delText xml:space="preserve">Рисунок 2.6 </w:delText>
        </w:r>
        <w:r w:rsidRPr="00832950" w:rsidDel="00832950">
          <w:rPr>
            <w:rFonts w:eastAsia="Calibri" w:cs="Times New Roman"/>
            <w:b/>
            <w:sz w:val="24"/>
            <w:szCs w:val="24"/>
          </w:rPr>
          <w:delText>—</w:delText>
        </w:r>
        <w:r w:rsidRPr="00832950" w:rsidDel="00832950">
          <w:rPr>
            <w:rFonts w:eastAsia="Calibri" w:cstheme="majorBidi"/>
            <w:b/>
            <w:sz w:val="24"/>
            <w:szCs w:val="24"/>
          </w:rPr>
          <w:delText xml:space="preserve"> Модель эксплуатации системы оператором цеха финальной инспекции</w:delText>
        </w:r>
      </w:del>
    </w:p>
    <w:p w:rsidR="005251E1" w:rsidRPr="00832950" w:rsidDel="00832950" w:rsidRDefault="002F6630" w:rsidP="00866AF5">
      <w:pPr>
        <w:pStyle w:val="a6"/>
        <w:numPr>
          <w:ilvl w:val="0"/>
          <w:numId w:val="1"/>
        </w:numPr>
        <w:spacing w:after="200"/>
        <w:ind w:left="0" w:firstLine="709"/>
        <w:contextualSpacing w:val="0"/>
        <w:jc w:val="left"/>
        <w:outlineLvl w:val="0"/>
        <w:rPr>
          <w:del w:id="1879" w:author="Анастасия ." w:date="2023-05-22T15:44:00Z"/>
          <w:rFonts w:eastAsia="Calibri" w:cstheme="majorBidi"/>
          <w:b/>
          <w:sz w:val="24"/>
          <w:szCs w:val="24"/>
        </w:rPr>
        <w:pPrChange w:id="1880" w:author="Анастасия ." w:date="2023-10-11T17:39:00Z">
          <w:pPr>
            <w:tabs>
              <w:tab w:val="left" w:pos="4180"/>
            </w:tabs>
            <w:spacing w:line="240" w:lineRule="auto"/>
            <w:ind w:firstLine="0"/>
            <w:jc w:val="center"/>
          </w:pPr>
        </w:pPrChange>
      </w:pPr>
      <w:del w:id="1881" w:author="Анастасия ." w:date="2023-05-22T15:44:00Z">
        <w:r w:rsidRPr="008051BB" w:rsidDel="00832950">
          <w:rPr>
            <w:rFonts w:eastAsia="Calibri" w:cstheme="majorBidi"/>
            <w:b/>
            <w:noProof/>
            <w:sz w:val="24"/>
            <w:szCs w:val="24"/>
            <w:rPrChange w:id="1882">
              <w:rPr>
                <w:noProof/>
              </w:rPr>
            </w:rPrChange>
          </w:rPr>
          <w:drawing>
            <wp:inline distT="0" distB="0" distL="0" distR="0" wp14:anchorId="40C6CA5D" wp14:editId="254E215C">
              <wp:extent cx="9508799" cy="21717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bpmn2.jpeg"/>
                      <pic:cNvPicPr/>
                    </pic:nvPicPr>
                    <pic:blipFill rotWithShape="1">
                      <a:blip r:embed="rId24" cstate="print">
                        <a:extLst>
                          <a:ext uri="{28A0092B-C50C-407E-A947-70E740481C1C}">
                            <a14:useLocalDpi xmlns:a14="http://schemas.microsoft.com/office/drawing/2010/main" val="0"/>
                          </a:ext>
                        </a:extLst>
                      </a:blip>
                      <a:srcRect t="29706" r="3501" b="21766"/>
                      <a:stretch/>
                    </pic:blipFill>
                    <pic:spPr bwMode="auto">
                      <a:xfrm>
                        <a:off x="0" y="0"/>
                        <a:ext cx="9512065" cy="2172446"/>
                      </a:xfrm>
                      <a:prstGeom prst="rect">
                        <a:avLst/>
                      </a:prstGeom>
                      <a:ln>
                        <a:noFill/>
                      </a:ln>
                      <a:extLst>
                        <a:ext uri="{53640926-AAD7-44D8-BBD7-CCE9431645EC}">
                          <a14:shadowObscured xmlns:a14="http://schemas.microsoft.com/office/drawing/2010/main"/>
                        </a:ext>
                      </a:extLst>
                    </pic:spPr>
                  </pic:pic>
                </a:graphicData>
              </a:graphic>
            </wp:inline>
          </w:drawing>
        </w:r>
        <w:r w:rsidR="005251E1" w:rsidRPr="00832950" w:rsidDel="00832950">
          <w:rPr>
            <w:rFonts w:eastAsia="Calibri" w:cstheme="majorBidi"/>
            <w:b/>
            <w:sz w:val="24"/>
            <w:szCs w:val="24"/>
          </w:rPr>
          <w:delText xml:space="preserve"> Рисунок 2.7 — Действия ИУС</w:delText>
        </w:r>
      </w:del>
    </w:p>
    <w:p w:rsidR="005251E1" w:rsidRPr="0016231F" w:rsidDel="00866AF5" w:rsidRDefault="005251E1" w:rsidP="00866AF5">
      <w:pPr>
        <w:pStyle w:val="a6"/>
        <w:numPr>
          <w:ilvl w:val="0"/>
          <w:numId w:val="1"/>
        </w:numPr>
        <w:spacing w:after="200"/>
        <w:ind w:left="0" w:firstLine="709"/>
        <w:contextualSpacing w:val="0"/>
        <w:jc w:val="left"/>
        <w:outlineLvl w:val="0"/>
        <w:rPr>
          <w:del w:id="1883" w:author="Анастасия ." w:date="2023-10-11T17:39:00Z"/>
          <w:rFonts w:eastAsia="Calibri" w:cstheme="majorBidi"/>
          <w:bCs/>
          <w:iCs/>
          <w:szCs w:val="24"/>
          <w:lang w:eastAsia="en-US"/>
        </w:rPr>
        <w:pPrChange w:id="1884" w:author="Анастасия ." w:date="2023-10-11T17:39:00Z">
          <w:pPr/>
        </w:pPrChange>
      </w:pPr>
      <w:del w:id="1885" w:author="Анастасия ." w:date="2023-10-11T17:39:00Z">
        <w:r w:rsidRPr="00832950" w:rsidDel="00866AF5">
          <w:rPr>
            <w:rFonts w:eastAsia="Calibri" w:cstheme="majorBidi"/>
            <w:bCs/>
            <w:iCs/>
            <w:szCs w:val="24"/>
            <w:lang w:eastAsia="en-US"/>
          </w:rPr>
          <w:delText xml:space="preserve">На Рисунке </w:delText>
        </w:r>
      </w:del>
      <w:del w:id="1886" w:author="Анастасия ." w:date="2023-05-22T15:38:00Z">
        <w:r w:rsidRPr="00832950" w:rsidDel="00832950">
          <w:rPr>
            <w:rFonts w:eastAsia="Calibri" w:cstheme="majorBidi"/>
            <w:bCs/>
            <w:iCs/>
            <w:szCs w:val="24"/>
            <w:lang w:eastAsia="en-US"/>
          </w:rPr>
          <w:delText>2</w:delText>
        </w:r>
      </w:del>
      <w:del w:id="1887" w:author="Анастасия ." w:date="2023-10-11T17:39:00Z">
        <w:r w:rsidRPr="00832950" w:rsidDel="00866AF5">
          <w:rPr>
            <w:rFonts w:eastAsia="Calibri" w:cstheme="majorBidi"/>
            <w:bCs/>
            <w:iCs/>
            <w:szCs w:val="24"/>
            <w:lang w:eastAsia="en-US"/>
          </w:rPr>
          <w:delText>.</w:delText>
        </w:r>
      </w:del>
      <w:del w:id="1888" w:author="Анастасия ." w:date="2023-05-22T15:38:00Z">
        <w:r w:rsidRPr="00832950" w:rsidDel="00832950">
          <w:rPr>
            <w:rFonts w:eastAsia="Calibri" w:cstheme="majorBidi"/>
            <w:bCs/>
            <w:iCs/>
            <w:szCs w:val="24"/>
            <w:lang w:eastAsia="en-US"/>
          </w:rPr>
          <w:delText xml:space="preserve">8 </w:delText>
        </w:r>
      </w:del>
      <w:del w:id="1889" w:author="Анастасия ." w:date="2023-10-11T17:39:00Z">
        <w:r w:rsidRPr="00832950" w:rsidDel="00866AF5">
          <w:rPr>
            <w:rFonts w:eastAsia="Calibri" w:cstheme="majorBidi"/>
            <w:bCs/>
            <w:iCs/>
            <w:szCs w:val="24"/>
            <w:lang w:eastAsia="en-US"/>
          </w:rPr>
          <w:delText>изображен поток действий второго оператора. Он запускает программу, перед этим</w:delText>
        </w:r>
        <w:r w:rsidDel="00866AF5">
          <w:rPr>
            <w:rFonts w:eastAsia="Calibri" w:cstheme="majorBidi"/>
            <w:bCs/>
            <w:iCs/>
            <w:szCs w:val="24"/>
            <w:lang w:eastAsia="en-US"/>
          </w:rPr>
          <w:delText xml:space="preserve"> возможен просмотр логов. Если сообщений об ошибках не поступало, он проверяет наличие сформированных программой </w:delText>
        </w:r>
        <w:r w:rsidRPr="0016231F" w:rsidDel="00866AF5">
          <w:rPr>
            <w:rFonts w:eastAsia="Calibri" w:cstheme="majorBidi"/>
            <w:bCs/>
            <w:iCs/>
            <w:szCs w:val="24"/>
            <w:lang w:eastAsia="en-US"/>
          </w:rPr>
          <w:delText>QR</w:delText>
        </w:r>
        <w:r w:rsidDel="00866AF5">
          <w:rPr>
            <w:rFonts w:eastAsia="Calibri" w:cstheme="majorBidi"/>
            <w:bCs/>
            <w:iCs/>
            <w:szCs w:val="24"/>
            <w:lang w:eastAsia="en-US"/>
          </w:rPr>
          <w:delText>-кодов в папке, если они присутствуют в ней, деятельность завершается.</w:delText>
        </w:r>
        <w:r w:rsidRPr="005251E1" w:rsidDel="00866AF5">
          <w:rPr>
            <w:rFonts w:eastAsia="Calibri" w:cstheme="majorBidi"/>
            <w:bCs/>
            <w:iCs/>
            <w:szCs w:val="24"/>
            <w:lang w:eastAsia="en-US"/>
          </w:rPr>
          <w:delText xml:space="preserve"> </w:delText>
        </w:r>
        <w:r w:rsidDel="00866AF5">
          <w:rPr>
            <w:rFonts w:eastAsia="Calibri" w:cstheme="majorBidi"/>
            <w:bCs/>
            <w:iCs/>
            <w:szCs w:val="24"/>
            <w:lang w:eastAsia="en-US"/>
          </w:rPr>
          <w:delText xml:space="preserve">На Рисунке </w:delText>
        </w:r>
      </w:del>
      <w:del w:id="1890" w:author="Анастасия ." w:date="2023-05-22T15:38:00Z">
        <w:r w:rsidRPr="005251E1" w:rsidDel="00832950">
          <w:rPr>
            <w:rFonts w:eastAsia="Calibri" w:cstheme="majorBidi"/>
            <w:bCs/>
            <w:iCs/>
            <w:szCs w:val="24"/>
            <w:lang w:eastAsia="en-US"/>
          </w:rPr>
          <w:delText>2</w:delText>
        </w:r>
      </w:del>
      <w:del w:id="1891" w:author="Анастасия ." w:date="2023-10-11T17:39:00Z">
        <w:r w:rsidDel="00866AF5">
          <w:rPr>
            <w:rFonts w:eastAsia="Calibri" w:cstheme="majorBidi"/>
            <w:bCs/>
            <w:iCs/>
            <w:szCs w:val="24"/>
            <w:lang w:eastAsia="en-US"/>
          </w:rPr>
          <w:delText>.</w:delText>
        </w:r>
      </w:del>
      <w:del w:id="1892" w:author="Анастасия ." w:date="2023-05-22T15:38:00Z">
        <w:r w:rsidDel="00832950">
          <w:rPr>
            <w:rFonts w:eastAsia="Calibri" w:cstheme="majorBidi"/>
            <w:bCs/>
            <w:iCs/>
            <w:szCs w:val="24"/>
            <w:lang w:eastAsia="en-US"/>
          </w:rPr>
          <w:delText xml:space="preserve">9 </w:delText>
        </w:r>
      </w:del>
      <w:del w:id="1893" w:author="Анастасия ." w:date="2023-10-11T17:39:00Z">
        <w:r w:rsidDel="00866AF5">
          <w:rPr>
            <w:rFonts w:eastAsia="Calibri" w:cstheme="majorBidi"/>
            <w:bCs/>
            <w:iCs/>
            <w:szCs w:val="24"/>
            <w:lang w:eastAsia="en-US"/>
          </w:rPr>
          <w:delText>представлен развернутый подпроцесс проверки введенных данных на соответствие определенному формату.</w:delText>
        </w:r>
        <w:r w:rsidRPr="0016231F" w:rsidDel="00866AF5">
          <w:rPr>
            <w:rFonts w:eastAsia="Calibri" w:cstheme="majorBidi"/>
            <w:bCs/>
            <w:iCs/>
            <w:szCs w:val="24"/>
            <w:lang w:eastAsia="en-US"/>
          </w:rPr>
          <w:delText xml:space="preserve"> </w:delText>
        </w:r>
      </w:del>
    </w:p>
    <w:p w:rsidR="006D47AC" w:rsidDel="00832950" w:rsidRDefault="006D47AC" w:rsidP="00866AF5">
      <w:pPr>
        <w:pStyle w:val="a6"/>
        <w:numPr>
          <w:ilvl w:val="0"/>
          <w:numId w:val="1"/>
        </w:numPr>
        <w:spacing w:after="200"/>
        <w:ind w:left="0" w:firstLine="709"/>
        <w:contextualSpacing w:val="0"/>
        <w:jc w:val="left"/>
        <w:outlineLvl w:val="0"/>
        <w:rPr>
          <w:del w:id="1894" w:author="Анастасия ." w:date="2023-05-22T15:44:00Z"/>
          <w:rFonts w:eastAsia="Calibri" w:cstheme="majorBidi"/>
          <w:b/>
          <w:sz w:val="24"/>
          <w:szCs w:val="24"/>
        </w:rPr>
        <w:pPrChange w:id="1895" w:author="Анастасия ." w:date="2023-10-11T17:39:00Z">
          <w:pPr>
            <w:tabs>
              <w:tab w:val="left" w:pos="4180"/>
            </w:tabs>
            <w:spacing w:line="240" w:lineRule="auto"/>
            <w:ind w:firstLine="0"/>
            <w:jc w:val="center"/>
          </w:pPr>
        </w:pPrChange>
      </w:pPr>
      <w:del w:id="1896" w:author="Анастасия ." w:date="2023-05-22T15:44:00Z">
        <w:r w:rsidDel="00832950">
          <w:rPr>
            <w:rFonts w:eastAsia="Calibri" w:cstheme="majorBidi"/>
            <w:b/>
            <w:noProof/>
            <w:sz w:val="24"/>
            <w:szCs w:val="24"/>
            <w:rPrChange w:id="1897">
              <w:rPr>
                <w:noProof/>
              </w:rPr>
            </w:rPrChange>
          </w:rPr>
          <w:drawing>
            <wp:anchor distT="0" distB="0" distL="114300" distR="114300" simplePos="0" relativeHeight="251664384" behindDoc="0" locked="0" layoutInCell="1" allowOverlap="1" wp14:anchorId="0BA569B0" wp14:editId="63D44A3F">
              <wp:simplePos x="0" y="0"/>
              <wp:positionH relativeFrom="column">
                <wp:posOffset>5345430</wp:posOffset>
              </wp:positionH>
              <wp:positionV relativeFrom="paragraph">
                <wp:align>top</wp:align>
              </wp:positionV>
              <wp:extent cx="9251950" cy="1181735"/>
              <wp:effectExtent l="0" t="0" r="635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ператор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51950" cy="1181735"/>
                      </a:xfrm>
                      <a:prstGeom prst="rect">
                        <a:avLst/>
                      </a:prstGeom>
                    </pic:spPr>
                  </pic:pic>
                </a:graphicData>
              </a:graphic>
            </wp:anchor>
          </w:drawing>
        </w:r>
        <w:bookmarkStart w:id="1898" w:name="_Toc135666481"/>
        <w:bookmarkEnd w:id="1898"/>
      </w:del>
    </w:p>
    <w:p w:rsidR="006D47AC" w:rsidDel="00832950" w:rsidRDefault="006D47AC" w:rsidP="00866AF5">
      <w:pPr>
        <w:pStyle w:val="a6"/>
        <w:numPr>
          <w:ilvl w:val="0"/>
          <w:numId w:val="1"/>
        </w:numPr>
        <w:spacing w:after="200"/>
        <w:ind w:left="0" w:firstLine="709"/>
        <w:contextualSpacing w:val="0"/>
        <w:jc w:val="left"/>
        <w:outlineLvl w:val="0"/>
        <w:rPr>
          <w:del w:id="1899" w:author="Анастасия ." w:date="2023-05-22T15:44:00Z"/>
          <w:rFonts w:eastAsia="Calibri" w:cstheme="majorBidi"/>
          <w:b/>
          <w:sz w:val="24"/>
          <w:szCs w:val="24"/>
        </w:rPr>
        <w:pPrChange w:id="1900" w:author="Анастасия ." w:date="2023-10-11T17:39:00Z">
          <w:pPr>
            <w:tabs>
              <w:tab w:val="left" w:pos="4180"/>
            </w:tabs>
            <w:spacing w:after="120" w:line="240" w:lineRule="auto"/>
            <w:ind w:firstLine="0"/>
            <w:jc w:val="center"/>
          </w:pPr>
        </w:pPrChange>
      </w:pPr>
      <w:del w:id="1901" w:author="Анастасия ." w:date="2023-05-22T15:44:00Z">
        <w:r w:rsidDel="00832950">
          <w:rPr>
            <w:rFonts w:eastAsia="Calibri" w:cstheme="majorBidi"/>
            <w:b/>
            <w:sz w:val="24"/>
            <w:szCs w:val="24"/>
          </w:rPr>
          <w:delText xml:space="preserve">Рисунок </w:delText>
        </w:r>
        <w:r w:rsidRPr="006D47AC" w:rsidDel="00832950">
          <w:rPr>
            <w:rFonts w:eastAsia="Calibri" w:cstheme="majorBidi"/>
            <w:b/>
            <w:sz w:val="24"/>
            <w:szCs w:val="24"/>
          </w:rPr>
          <w:delText>2</w:delText>
        </w:r>
        <w:r w:rsidDel="00832950">
          <w:rPr>
            <w:rFonts w:eastAsia="Calibri" w:cstheme="majorBidi"/>
            <w:b/>
            <w:sz w:val="24"/>
            <w:szCs w:val="24"/>
          </w:rPr>
          <w:delText xml:space="preserve">.8 </w:delText>
        </w:r>
        <w:r w:rsidDel="00832950">
          <w:rPr>
            <w:rFonts w:eastAsia="Calibri" w:cs="Times New Roman"/>
            <w:b/>
            <w:sz w:val="24"/>
            <w:szCs w:val="24"/>
          </w:rPr>
          <w:delText>—</w:delText>
        </w:r>
        <w:r w:rsidDel="00832950">
          <w:rPr>
            <w:rFonts w:eastAsia="Calibri" w:cstheme="majorBidi"/>
            <w:b/>
            <w:sz w:val="24"/>
            <w:szCs w:val="24"/>
          </w:rPr>
          <w:delText xml:space="preserve"> Модель эксплуатации системы ассистирующим оператором</w:delText>
        </w:r>
        <w:bookmarkStart w:id="1902" w:name="_Toc135666482"/>
        <w:bookmarkEnd w:id="1902"/>
      </w:del>
    </w:p>
    <w:p w:rsidR="006D47AC" w:rsidDel="00832950" w:rsidRDefault="006D47AC" w:rsidP="00866AF5">
      <w:pPr>
        <w:pStyle w:val="a6"/>
        <w:numPr>
          <w:ilvl w:val="0"/>
          <w:numId w:val="1"/>
        </w:numPr>
        <w:spacing w:after="200"/>
        <w:ind w:left="0" w:firstLine="709"/>
        <w:contextualSpacing w:val="0"/>
        <w:jc w:val="left"/>
        <w:outlineLvl w:val="0"/>
        <w:rPr>
          <w:del w:id="1903" w:author="Анастасия ." w:date="2023-05-22T15:44:00Z"/>
          <w:rFonts w:eastAsia="Calibri" w:cstheme="majorBidi"/>
          <w:b/>
          <w:sz w:val="24"/>
          <w:szCs w:val="24"/>
        </w:rPr>
        <w:pPrChange w:id="1904" w:author="Анастасия ." w:date="2023-10-11T17:39:00Z">
          <w:pPr>
            <w:tabs>
              <w:tab w:val="left" w:pos="4180"/>
            </w:tabs>
            <w:spacing w:line="240" w:lineRule="auto"/>
            <w:ind w:firstLine="0"/>
            <w:jc w:val="center"/>
          </w:pPr>
        </w:pPrChange>
      </w:pPr>
      <w:del w:id="1905" w:author="Анастасия ." w:date="2023-05-22T15:44:00Z">
        <w:r w:rsidDel="00832950">
          <w:rPr>
            <w:rFonts w:eastAsia="Times New Roman" w:cs="Times New Roman"/>
            <w:b/>
            <w:bCs/>
            <w:iCs/>
            <w:noProof/>
            <w:sz w:val="36"/>
            <w:rPrChange w:id="1906">
              <w:rPr>
                <w:noProof/>
              </w:rPr>
            </w:rPrChange>
          </w:rPr>
          <w:drawing>
            <wp:inline distT="0" distB="0" distL="0" distR="0" wp14:anchorId="62312D66" wp14:editId="13A78C15">
              <wp:extent cx="4811286" cy="221612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дпроцесс.jpeg"/>
                      <pic:cNvPicPr/>
                    </pic:nvPicPr>
                    <pic:blipFill>
                      <a:blip r:embed="rId26">
                        <a:extLst>
                          <a:ext uri="{28A0092B-C50C-407E-A947-70E740481C1C}">
                            <a14:useLocalDpi xmlns:a14="http://schemas.microsoft.com/office/drawing/2010/main" val="0"/>
                          </a:ext>
                        </a:extLst>
                      </a:blip>
                      <a:stretch>
                        <a:fillRect/>
                      </a:stretch>
                    </pic:blipFill>
                    <pic:spPr>
                      <a:xfrm>
                        <a:off x="0" y="0"/>
                        <a:ext cx="4812403" cy="2216637"/>
                      </a:xfrm>
                      <a:prstGeom prst="rect">
                        <a:avLst/>
                      </a:prstGeom>
                    </pic:spPr>
                  </pic:pic>
                </a:graphicData>
              </a:graphic>
            </wp:inline>
          </w:drawing>
        </w:r>
        <w:bookmarkStart w:id="1907" w:name="_Toc135666483"/>
        <w:bookmarkEnd w:id="1907"/>
      </w:del>
    </w:p>
    <w:p w:rsidR="006D47AC" w:rsidDel="00832950" w:rsidRDefault="006D47AC" w:rsidP="00866AF5">
      <w:pPr>
        <w:pStyle w:val="a6"/>
        <w:numPr>
          <w:ilvl w:val="0"/>
          <w:numId w:val="1"/>
        </w:numPr>
        <w:spacing w:after="200"/>
        <w:ind w:left="0" w:firstLine="709"/>
        <w:contextualSpacing w:val="0"/>
        <w:jc w:val="left"/>
        <w:outlineLvl w:val="0"/>
        <w:rPr>
          <w:del w:id="1908" w:author="Анастасия ." w:date="2023-05-22T15:44:00Z"/>
          <w:rFonts w:eastAsia="Calibri" w:cstheme="majorBidi"/>
          <w:b/>
          <w:sz w:val="24"/>
          <w:szCs w:val="24"/>
        </w:rPr>
        <w:pPrChange w:id="1909" w:author="Анастасия ." w:date="2023-10-11T17:39:00Z">
          <w:pPr>
            <w:tabs>
              <w:tab w:val="left" w:pos="4180"/>
            </w:tabs>
            <w:spacing w:after="120" w:line="240" w:lineRule="auto"/>
            <w:ind w:firstLine="0"/>
            <w:jc w:val="center"/>
          </w:pPr>
        </w:pPrChange>
      </w:pPr>
      <w:del w:id="1910" w:author="Анастасия ." w:date="2023-05-22T15:44:00Z">
        <w:r w:rsidDel="00832950">
          <w:rPr>
            <w:rFonts w:eastAsia="Calibri" w:cstheme="majorBidi"/>
            <w:b/>
            <w:sz w:val="24"/>
            <w:szCs w:val="24"/>
          </w:rPr>
          <w:delText xml:space="preserve">Рисунок </w:delText>
        </w:r>
        <w:r w:rsidRPr="006D47AC" w:rsidDel="00832950">
          <w:rPr>
            <w:rFonts w:eastAsia="Calibri" w:cstheme="majorBidi"/>
            <w:b/>
            <w:sz w:val="24"/>
            <w:szCs w:val="24"/>
          </w:rPr>
          <w:delText>2</w:delText>
        </w:r>
        <w:r w:rsidDel="00832950">
          <w:rPr>
            <w:rFonts w:eastAsia="Calibri" w:cstheme="majorBidi"/>
            <w:b/>
            <w:sz w:val="24"/>
            <w:szCs w:val="24"/>
          </w:rPr>
          <w:delText>.</w:delText>
        </w:r>
        <w:r w:rsidRPr="00866AF5" w:rsidDel="00832950">
          <w:rPr>
            <w:rFonts w:eastAsia="Calibri" w:cstheme="majorBidi"/>
            <w:b/>
            <w:sz w:val="24"/>
            <w:szCs w:val="24"/>
            <w:rPrChange w:id="1911" w:author="Анастасия ." w:date="2023-10-11T17:39:00Z">
              <w:rPr>
                <w:rFonts w:eastAsia="Calibri" w:cstheme="majorBidi"/>
                <w:b/>
                <w:sz w:val="24"/>
                <w:szCs w:val="24"/>
                <w:lang w:val="en-US"/>
              </w:rPr>
            </w:rPrChange>
          </w:rPr>
          <w:delText>9</w:delText>
        </w:r>
        <w:r w:rsidDel="00832950">
          <w:rPr>
            <w:rFonts w:eastAsia="Calibri" w:cstheme="majorBidi"/>
            <w:b/>
            <w:sz w:val="24"/>
            <w:szCs w:val="24"/>
          </w:rPr>
          <w:delText xml:space="preserve"> </w:delText>
        </w:r>
        <w:r w:rsidDel="00832950">
          <w:rPr>
            <w:rFonts w:eastAsia="Calibri" w:cs="Times New Roman"/>
            <w:b/>
            <w:sz w:val="24"/>
            <w:szCs w:val="24"/>
          </w:rPr>
          <w:delText>—</w:delText>
        </w:r>
        <w:r w:rsidDel="00832950">
          <w:rPr>
            <w:rFonts w:eastAsia="Calibri" w:cstheme="majorBidi"/>
            <w:b/>
            <w:sz w:val="24"/>
            <w:szCs w:val="24"/>
          </w:rPr>
          <w:delText xml:space="preserve"> Подпроцесс проверки корректности ввода</w:delText>
        </w:r>
        <w:bookmarkStart w:id="1912" w:name="_Toc135666484"/>
        <w:bookmarkEnd w:id="1912"/>
      </w:del>
    </w:p>
    <w:p w:rsidR="006341EC" w:rsidRPr="006D47AC" w:rsidDel="00866AF5" w:rsidRDefault="00B21B7A" w:rsidP="00866AF5">
      <w:pPr>
        <w:pStyle w:val="a6"/>
        <w:numPr>
          <w:ilvl w:val="0"/>
          <w:numId w:val="1"/>
        </w:numPr>
        <w:spacing w:after="200"/>
        <w:ind w:left="0" w:firstLine="709"/>
        <w:contextualSpacing w:val="0"/>
        <w:jc w:val="left"/>
        <w:outlineLvl w:val="0"/>
        <w:rPr>
          <w:del w:id="1913" w:author="Анастасия ." w:date="2023-10-11T17:39:00Z"/>
          <w:b/>
          <w:sz w:val="32"/>
        </w:rPr>
        <w:pPrChange w:id="1914" w:author="Анастасия ." w:date="2023-10-11T17:39:00Z">
          <w:pPr>
            <w:pStyle w:val="a6"/>
            <w:numPr>
              <w:ilvl w:val="1"/>
              <w:numId w:val="2"/>
            </w:numPr>
            <w:spacing w:before="300" w:after="200"/>
            <w:ind w:left="0" w:hanging="720"/>
            <w:contextualSpacing w:val="0"/>
            <w:jc w:val="left"/>
            <w:outlineLvl w:val="1"/>
          </w:pPr>
        </w:pPrChange>
      </w:pPr>
      <w:bookmarkStart w:id="1915" w:name="_Toc135666485"/>
      <w:del w:id="1916" w:author="Анастасия ." w:date="2023-10-11T17:39:00Z">
        <w:r w:rsidRPr="00B40F2C" w:rsidDel="00866AF5">
          <w:rPr>
            <w:b/>
            <w:sz w:val="32"/>
          </w:rPr>
          <w:delText>Архитектура информационно-управляющей системы</w:delText>
        </w:r>
        <w:bookmarkEnd w:id="1915"/>
      </w:del>
    </w:p>
    <w:p w:rsidR="006D47AC" w:rsidRPr="00A44C71" w:rsidDel="00866AF5" w:rsidRDefault="006D47AC" w:rsidP="00866AF5">
      <w:pPr>
        <w:pStyle w:val="a6"/>
        <w:numPr>
          <w:ilvl w:val="0"/>
          <w:numId w:val="1"/>
        </w:numPr>
        <w:spacing w:after="200"/>
        <w:ind w:left="0" w:firstLine="709"/>
        <w:contextualSpacing w:val="0"/>
        <w:jc w:val="left"/>
        <w:outlineLvl w:val="0"/>
        <w:rPr>
          <w:del w:id="1917" w:author="Анастасия ." w:date="2023-10-11T17:39:00Z"/>
          <w:b/>
          <w:rPrChange w:id="1918" w:author="Анастасия ." w:date="2023-05-21T14:43:00Z">
            <w:rPr>
              <w:del w:id="1919" w:author="Анастасия ." w:date="2023-10-11T17:39:00Z"/>
            </w:rPr>
          </w:rPrChange>
        </w:rPr>
        <w:pPrChange w:id="1920" w:author="Анастасия ." w:date="2023-10-11T17:39:00Z">
          <w:pPr>
            <w:pStyle w:val="20"/>
          </w:pPr>
        </w:pPrChange>
      </w:pPr>
      <w:bookmarkStart w:id="1921" w:name="_Toc132036031"/>
      <w:bookmarkStart w:id="1922" w:name="_Toc135666486"/>
      <w:del w:id="1923" w:author="Анастасия ." w:date="2023-10-11T17:39:00Z">
        <w:r w:rsidRPr="00A44C71" w:rsidDel="00866AF5">
          <w:rPr>
            <w:b/>
            <w:rPrChange w:id="1924" w:author="Анастасия ." w:date="2023-05-21T14:43:00Z">
              <w:rPr>
                <w:bCs w:val="0"/>
              </w:rPr>
            </w:rPrChange>
          </w:rPr>
          <w:delText>ERP-системы на производстве</w:delText>
        </w:r>
        <w:bookmarkEnd w:id="1921"/>
        <w:bookmarkEnd w:id="1922"/>
      </w:del>
    </w:p>
    <w:p w:rsidR="006D47AC" w:rsidRPr="004005FD" w:rsidDel="00866AF5" w:rsidRDefault="006D47AC" w:rsidP="00866AF5">
      <w:pPr>
        <w:pStyle w:val="a6"/>
        <w:numPr>
          <w:ilvl w:val="0"/>
          <w:numId w:val="1"/>
        </w:numPr>
        <w:spacing w:after="200"/>
        <w:ind w:left="0" w:firstLine="709"/>
        <w:contextualSpacing w:val="0"/>
        <w:jc w:val="left"/>
        <w:outlineLvl w:val="0"/>
        <w:rPr>
          <w:del w:id="1925" w:author="Анастасия ." w:date="2023-10-11T17:39:00Z"/>
        </w:rPr>
        <w:pPrChange w:id="1926" w:author="Анастасия ." w:date="2023-10-11T17:39:00Z">
          <w:pPr/>
        </w:pPrChange>
      </w:pPr>
      <w:bookmarkStart w:id="1927" w:name="_Toc131970859"/>
      <w:bookmarkStart w:id="1928" w:name="_Toc132035580"/>
      <w:del w:id="1929" w:author="Анастасия ." w:date="2023-10-11T17:39:00Z">
        <w:r w:rsidRPr="00F41B8C" w:rsidDel="00866AF5">
          <w:delText>Такие системы состоят из трёх больших частей.</w:delText>
        </w:r>
        <w:bookmarkStart w:id="1930" w:name="_Toc131970860"/>
        <w:bookmarkStart w:id="1931" w:name="_Toc132035581"/>
        <w:bookmarkEnd w:id="1927"/>
        <w:bookmarkEnd w:id="1928"/>
        <w:r w:rsidRPr="006D47AC" w:rsidDel="00866AF5">
          <w:delText xml:space="preserve"> </w:delText>
        </w:r>
      </w:del>
    </w:p>
    <w:p w:rsidR="006D47AC" w:rsidDel="00832950" w:rsidRDefault="006D47AC" w:rsidP="00866AF5">
      <w:pPr>
        <w:pStyle w:val="a6"/>
        <w:numPr>
          <w:ilvl w:val="0"/>
          <w:numId w:val="1"/>
        </w:numPr>
        <w:spacing w:after="200"/>
        <w:ind w:left="0" w:firstLine="709"/>
        <w:contextualSpacing w:val="0"/>
        <w:jc w:val="left"/>
        <w:outlineLvl w:val="0"/>
        <w:rPr>
          <w:del w:id="1932" w:author="Анастасия ." w:date="2023-05-22T15:45:00Z"/>
        </w:rPr>
        <w:pPrChange w:id="1933" w:author="Анастасия ." w:date="2023-10-11T17:39:00Z">
          <w:pPr/>
        </w:pPrChange>
      </w:pPr>
      <w:del w:id="1934" w:author="Анастасия ." w:date="2023-10-11T17:39:00Z">
        <w:r w:rsidRPr="00F41B8C" w:rsidDel="00866AF5">
          <w:delText>Платформа — это программная среда для операций, «скелет системы». В неё входят базовые функции и справочники по работе с системой.</w:delText>
        </w:r>
      </w:del>
      <w:bookmarkEnd w:id="1930"/>
      <w:bookmarkEnd w:id="1931"/>
    </w:p>
    <w:p w:rsidR="006D47AC" w:rsidRPr="004005FD" w:rsidDel="00832950" w:rsidRDefault="006D47AC" w:rsidP="00866AF5">
      <w:pPr>
        <w:pStyle w:val="a6"/>
        <w:numPr>
          <w:ilvl w:val="0"/>
          <w:numId w:val="1"/>
        </w:numPr>
        <w:spacing w:after="200"/>
        <w:ind w:left="0" w:firstLine="709"/>
        <w:contextualSpacing w:val="0"/>
        <w:jc w:val="left"/>
        <w:outlineLvl w:val="0"/>
        <w:rPr>
          <w:del w:id="1935" w:author="Анастасия ." w:date="2023-05-22T15:45:00Z"/>
        </w:rPr>
        <w:sectPr w:rsidR="006D47AC" w:rsidRPr="004005FD" w:rsidDel="00832950" w:rsidSect="00866AF5">
          <w:pgSz w:w="11906" w:h="16838" w:orient="portrait"/>
          <w:pgMar w:top="1134" w:right="567" w:bottom="1134" w:left="1701" w:header="709" w:footer="709" w:gutter="0"/>
          <w:cols w:space="708"/>
          <w:docGrid w:linePitch="381"/>
          <w:sectPrChange w:id="1936" w:author="Анастасия ." w:date="2023-10-11T17:39:00Z">
            <w:sectPr w:rsidR="006D47AC" w:rsidRPr="004005FD" w:rsidDel="00832950" w:rsidSect="00866AF5">
              <w:pgSz w:w="16838" w:h="11906" w:orient="landscape"/>
              <w:pgMar w:top="1701" w:right="1134" w:bottom="567" w:left="1134" w:header="709" w:footer="709" w:gutter="0"/>
            </w:sectPr>
          </w:sectPrChange>
        </w:sectPr>
        <w:pPrChange w:id="1937" w:author="Анастасия ." w:date="2023-10-11T17:39:00Z">
          <w:pPr/>
        </w:pPrChange>
      </w:pPr>
    </w:p>
    <w:p w:rsidR="006D47AC" w:rsidRPr="00F41B8C" w:rsidDel="00866AF5" w:rsidRDefault="006D47AC" w:rsidP="00866AF5">
      <w:pPr>
        <w:pStyle w:val="a6"/>
        <w:numPr>
          <w:ilvl w:val="0"/>
          <w:numId w:val="1"/>
        </w:numPr>
        <w:spacing w:after="200"/>
        <w:ind w:left="0" w:firstLine="709"/>
        <w:contextualSpacing w:val="0"/>
        <w:jc w:val="left"/>
        <w:outlineLvl w:val="0"/>
        <w:rPr>
          <w:del w:id="1938" w:author="Анастасия ." w:date="2023-10-11T17:39:00Z"/>
        </w:rPr>
        <w:pPrChange w:id="1939" w:author="Анастасия ." w:date="2023-10-11T17:39:00Z">
          <w:pPr/>
        </w:pPrChange>
      </w:pPr>
      <w:bookmarkStart w:id="1940" w:name="_Toc131970861"/>
      <w:bookmarkStart w:id="1941" w:name="_Toc132035582"/>
      <w:del w:id="1942" w:author="Анастасия ." w:date="2023-10-11T17:39:00Z">
        <w:r w:rsidRPr="00F41B8C" w:rsidDel="00866AF5">
          <w:delText>Модули — компоненты, которые компании выбирают и подключают исходя из своих задач. Модули управляют разными отраслями внутри бизнеса: есть модули для производства, финансов, поставок и так далее. Каждый модуль можно легко соединить  другими</w:delText>
        </w:r>
        <w:bookmarkStart w:id="1943" w:name="_Toc131970862"/>
        <w:bookmarkStart w:id="1944" w:name="_Toc132035583"/>
        <w:bookmarkEnd w:id="1940"/>
        <w:bookmarkEnd w:id="1941"/>
        <w:r w:rsidRPr="006D47AC" w:rsidDel="00866AF5">
          <w:delText xml:space="preserve"> </w:delText>
        </w:r>
        <w:r w:rsidRPr="00F41B8C" w:rsidDel="00866AF5">
          <w:delText>База данных — это серверное хранилище и набор инструментов для обработки информации. Здесь хранятся данные, которые потом расходятся по модулям. Примеры таких данных — финансовые документы, материалы производственной базы знаний.</w:delText>
        </w:r>
        <w:bookmarkEnd w:id="1943"/>
        <w:bookmarkEnd w:id="1944"/>
      </w:del>
    </w:p>
    <w:p w:rsidR="006D47AC" w:rsidDel="00866AF5" w:rsidRDefault="006D47AC" w:rsidP="00866AF5">
      <w:pPr>
        <w:pStyle w:val="a6"/>
        <w:numPr>
          <w:ilvl w:val="0"/>
          <w:numId w:val="1"/>
        </w:numPr>
        <w:spacing w:after="200"/>
        <w:ind w:left="0" w:firstLine="709"/>
        <w:contextualSpacing w:val="0"/>
        <w:jc w:val="left"/>
        <w:outlineLvl w:val="0"/>
        <w:rPr>
          <w:del w:id="1945" w:author="Анастасия ." w:date="2023-10-11T17:39:00Z"/>
          <w:rFonts w:eastAsia="Times New Roman" w:cs="Times New Roman"/>
          <w:b/>
          <w:bCs/>
          <w:color w:val="0A0A0A"/>
          <w:kern w:val="36"/>
          <w:szCs w:val="28"/>
        </w:rPr>
        <w:pPrChange w:id="1946" w:author="Анастасия ." w:date="2023-10-11T17:39:00Z">
          <w:pPr/>
        </w:pPrChange>
      </w:pPr>
      <w:bookmarkStart w:id="1947" w:name="_Toc131970863"/>
      <w:bookmarkStart w:id="1948" w:name="_Toc132035584"/>
      <w:del w:id="1949" w:author="Анастасия ." w:date="2023-10-11T17:39:00Z">
        <w:r w:rsidRPr="00F41B8C" w:rsidDel="00866AF5">
          <w:delText>ERP-система основана на управлении центральным хранилищем информации, которое содержит все необходимые данные о предприятии: финансы, организационную структуру, производство, кадры и склады. Чтобы эффективно управлять этими данными, в хранилище необходимы программы для работы с базами данных, такие как SQL, а также инструменты для обработки и отправки информации в программные модули</w:delText>
        </w:r>
        <w:r w:rsidDel="00866AF5">
          <w:delText>. Каждый модуль ERP системы ориентирован на решение определенной группы задач.</w:delText>
        </w:r>
        <w:bookmarkEnd w:id="1947"/>
        <w:bookmarkEnd w:id="1948"/>
      </w:del>
    </w:p>
    <w:p w:rsidR="006D47AC" w:rsidRPr="00A44C71" w:rsidDel="003A69C5" w:rsidRDefault="006D47AC" w:rsidP="00866AF5">
      <w:pPr>
        <w:pStyle w:val="a6"/>
        <w:numPr>
          <w:ilvl w:val="0"/>
          <w:numId w:val="1"/>
        </w:numPr>
        <w:spacing w:after="200"/>
        <w:ind w:left="0" w:firstLine="709"/>
        <w:contextualSpacing w:val="0"/>
        <w:jc w:val="left"/>
        <w:outlineLvl w:val="0"/>
        <w:rPr>
          <w:del w:id="1950" w:author="Анастасия ." w:date="2023-05-21T12:54:00Z"/>
          <w:b/>
          <w:rPrChange w:id="1951" w:author="Анастасия ." w:date="2023-05-21T14:43:00Z">
            <w:rPr>
              <w:del w:id="1952" w:author="Анастасия ." w:date="2023-05-21T12:54:00Z"/>
              <w:rFonts w:eastAsia="Times New Roman" w:cs="Times New Roman"/>
              <w:b/>
              <w:bCs/>
              <w:color w:val="0A0A0A"/>
              <w:kern w:val="36"/>
              <w:szCs w:val="28"/>
              <w:highlight w:val="red"/>
            </w:rPr>
          </w:rPrChange>
        </w:rPr>
        <w:pPrChange w:id="1953" w:author="Анастасия ." w:date="2023-10-11T17:39:00Z">
          <w:pPr/>
        </w:pPrChange>
      </w:pPr>
      <w:bookmarkStart w:id="1954" w:name="_Toc131970864"/>
      <w:bookmarkStart w:id="1955" w:name="_Toc132035585"/>
      <w:del w:id="1956" w:author="Анастасия ." w:date="2023-05-21T12:54:00Z">
        <w:r w:rsidRPr="00A44C71" w:rsidDel="003A69C5">
          <w:rPr>
            <w:b/>
            <w:rPrChange w:id="1957" w:author="Анастасия ." w:date="2023-05-21T14:43:00Z">
              <w:rPr>
                <w:rFonts w:eastAsia="Times New Roman" w:cs="Times New Roman"/>
                <w:b/>
                <w:bCs/>
                <w:color w:val="0A0A0A"/>
                <w:kern w:val="36"/>
                <w:szCs w:val="28"/>
                <w:highlight w:val="red"/>
              </w:rPr>
            </w:rPrChange>
          </w:rPr>
          <w:delText>Планирование производства</w:delText>
        </w:r>
        <w:bookmarkStart w:id="1958" w:name="_Toc135578261"/>
        <w:bookmarkStart w:id="1959" w:name="_Toc135666487"/>
        <w:bookmarkEnd w:id="1954"/>
        <w:bookmarkEnd w:id="1955"/>
        <w:bookmarkEnd w:id="1958"/>
        <w:bookmarkEnd w:id="1959"/>
      </w:del>
    </w:p>
    <w:p w:rsidR="006D47AC" w:rsidRPr="00A44C71" w:rsidDel="003A69C5" w:rsidRDefault="006D47AC" w:rsidP="00866AF5">
      <w:pPr>
        <w:pStyle w:val="a6"/>
        <w:numPr>
          <w:ilvl w:val="0"/>
          <w:numId w:val="1"/>
        </w:numPr>
        <w:spacing w:after="200"/>
        <w:ind w:left="0" w:firstLine="709"/>
        <w:contextualSpacing w:val="0"/>
        <w:jc w:val="left"/>
        <w:outlineLvl w:val="0"/>
        <w:rPr>
          <w:del w:id="1960" w:author="Анастасия ." w:date="2023-05-21T12:54:00Z"/>
          <w:b/>
          <w:rPrChange w:id="1961" w:author="Анастасия ." w:date="2023-05-21T14:43:00Z">
            <w:rPr>
              <w:del w:id="1962" w:author="Анастасия ." w:date="2023-05-21T12:54:00Z"/>
              <w:rFonts w:eastAsia="Times New Roman" w:cs="Times New Roman"/>
              <w:szCs w:val="28"/>
              <w:highlight w:val="red"/>
            </w:rPr>
          </w:rPrChange>
        </w:rPr>
        <w:pPrChange w:id="1963" w:author="Анастасия ." w:date="2023-10-11T17:39:00Z">
          <w:pPr/>
        </w:pPrChange>
      </w:pPr>
      <w:del w:id="1964" w:author="Анастасия ." w:date="2023-05-21T12:54:00Z">
        <w:r w:rsidRPr="00A44C71" w:rsidDel="003A69C5">
          <w:rPr>
            <w:b/>
            <w:rPrChange w:id="1965" w:author="Анастасия ." w:date="2023-05-21T14:43:00Z">
              <w:rPr>
                <w:rFonts w:eastAsia="Times New Roman" w:cs="Times New Roman"/>
                <w:szCs w:val="28"/>
                <w:highlight w:val="red"/>
              </w:rPr>
            </w:rPrChange>
          </w:rPr>
          <w:delText>Данный блок задач включает в себя среднесрочное и долгосрочное планирование, прогнозирование производственных операций, продаж, расхода материалов и мощностей. Вычисление достоверного плана является трудоемкой задачей, так как требуется учитывать множество входных параметров, таких как: сроки поставки и расход материалов, наличие необходимых производственных мощностей, загрузки и пропускной способности, необходимость ремонта оборудования и потребности рынка. Производственный модуль позволяет составить прогноз потребностей в материалах и ресурсах на основе накопленных данных, а также планировать текущие потребности в материалах и оборудовании, обеспечивая своевременную поставку сырья и наличие необходимых производственных мощностей. С помощью средств ERP можно избежать многих технических и методологических ошибок при разработке планов и значительно сократить количество сотрудников, занимающихся этим процессом.</w:delText>
        </w:r>
        <w:bookmarkStart w:id="1966" w:name="_Toc135578262"/>
        <w:bookmarkStart w:id="1967" w:name="_Toc135666488"/>
        <w:bookmarkEnd w:id="1966"/>
        <w:bookmarkEnd w:id="1967"/>
      </w:del>
    </w:p>
    <w:p w:rsidR="006D47AC" w:rsidRPr="00A44C71" w:rsidDel="003A69C5" w:rsidRDefault="006D47AC" w:rsidP="00866AF5">
      <w:pPr>
        <w:pStyle w:val="a6"/>
        <w:numPr>
          <w:ilvl w:val="0"/>
          <w:numId w:val="1"/>
        </w:numPr>
        <w:spacing w:after="200"/>
        <w:ind w:left="0" w:firstLine="709"/>
        <w:contextualSpacing w:val="0"/>
        <w:jc w:val="left"/>
        <w:outlineLvl w:val="0"/>
        <w:rPr>
          <w:del w:id="1968" w:author="Анастасия ." w:date="2023-05-21T12:54:00Z"/>
          <w:b/>
          <w:rPrChange w:id="1969" w:author="Анастасия ." w:date="2023-05-21T14:43:00Z">
            <w:rPr>
              <w:del w:id="1970" w:author="Анастасия ." w:date="2023-05-21T12:54:00Z"/>
              <w:rFonts w:eastAsia="Times New Roman" w:cs="Times New Roman"/>
              <w:b/>
              <w:bCs/>
              <w:color w:val="0A0A0A"/>
              <w:kern w:val="36"/>
              <w:szCs w:val="28"/>
              <w:highlight w:val="red"/>
            </w:rPr>
          </w:rPrChange>
        </w:rPr>
        <w:pPrChange w:id="1971" w:author="Анастасия ." w:date="2023-10-11T17:39:00Z">
          <w:pPr/>
        </w:pPrChange>
      </w:pPr>
      <w:bookmarkStart w:id="1972" w:name="_Toc131970865"/>
      <w:bookmarkStart w:id="1973" w:name="_Toc132035586"/>
      <w:del w:id="1974" w:author="Анастасия ." w:date="2023-05-21T12:54:00Z">
        <w:r w:rsidRPr="00A44C71" w:rsidDel="003A69C5">
          <w:rPr>
            <w:b/>
            <w:rPrChange w:id="1975" w:author="Анастасия ." w:date="2023-05-21T14:43:00Z">
              <w:rPr>
                <w:rFonts w:eastAsia="Times New Roman" w:cs="Times New Roman"/>
                <w:b/>
                <w:bCs/>
                <w:color w:val="0A0A0A"/>
                <w:kern w:val="36"/>
                <w:szCs w:val="28"/>
                <w:highlight w:val="red"/>
              </w:rPr>
            </w:rPrChange>
          </w:rPr>
          <w:delText>Учет</w:delText>
        </w:r>
        <w:bookmarkStart w:id="1976" w:name="_Toc135578263"/>
        <w:bookmarkStart w:id="1977" w:name="_Toc135666489"/>
        <w:bookmarkEnd w:id="1972"/>
        <w:bookmarkEnd w:id="1973"/>
        <w:bookmarkEnd w:id="1976"/>
        <w:bookmarkEnd w:id="1977"/>
      </w:del>
    </w:p>
    <w:p w:rsidR="006D47AC" w:rsidRPr="00A44C71" w:rsidDel="003A69C5" w:rsidRDefault="006D47AC" w:rsidP="00866AF5">
      <w:pPr>
        <w:pStyle w:val="a6"/>
        <w:numPr>
          <w:ilvl w:val="0"/>
          <w:numId w:val="1"/>
        </w:numPr>
        <w:spacing w:after="200"/>
        <w:ind w:left="0" w:firstLine="709"/>
        <w:contextualSpacing w:val="0"/>
        <w:jc w:val="left"/>
        <w:outlineLvl w:val="0"/>
        <w:rPr>
          <w:del w:id="1978" w:author="Анастасия ." w:date="2023-05-21T12:54:00Z"/>
          <w:b/>
          <w:rPrChange w:id="1979" w:author="Анастасия ." w:date="2023-05-21T14:43:00Z">
            <w:rPr>
              <w:del w:id="1980" w:author="Анастасия ." w:date="2023-05-21T12:54:00Z"/>
              <w:rFonts w:eastAsia="Times New Roman" w:cs="Times New Roman"/>
              <w:szCs w:val="28"/>
              <w:highlight w:val="red"/>
            </w:rPr>
          </w:rPrChange>
        </w:rPr>
        <w:pPrChange w:id="1981" w:author="Анастасия ." w:date="2023-10-11T17:39:00Z">
          <w:pPr/>
        </w:pPrChange>
      </w:pPr>
      <w:del w:id="1982" w:author="Анастасия ." w:date="2023-05-21T12:54:00Z">
        <w:r w:rsidRPr="00A44C71" w:rsidDel="003A69C5">
          <w:rPr>
            <w:b/>
            <w:rPrChange w:id="1983" w:author="Анастасия ." w:date="2023-05-21T14:43:00Z">
              <w:rPr>
                <w:rFonts w:eastAsia="Times New Roman" w:cs="Times New Roman"/>
                <w:szCs w:val="28"/>
                <w:highlight w:val="red"/>
              </w:rPr>
            </w:rPrChange>
          </w:rPr>
          <w:delText>Известно, что производственная деятельность связана с большим объемом информации, включая спецификации, конфигурации, описания технологических процессов и учетных данных, количество которых может достигать нескольких сотен тысяч. Кроме того, необходимость учета производственных мощностей, инструментов, оборудования, персонала и поставщиков сырья делает создание единой базы данных сложной задачей.</w:delText>
        </w:r>
        <w:bookmarkStart w:id="1984" w:name="_Toc135578264"/>
        <w:bookmarkStart w:id="1985" w:name="_Toc135666490"/>
        <w:bookmarkEnd w:id="1984"/>
        <w:bookmarkEnd w:id="1985"/>
      </w:del>
    </w:p>
    <w:p w:rsidR="006D47AC" w:rsidRPr="00A44C71" w:rsidDel="003A69C5" w:rsidRDefault="006D47AC" w:rsidP="00866AF5">
      <w:pPr>
        <w:pStyle w:val="a6"/>
        <w:numPr>
          <w:ilvl w:val="0"/>
          <w:numId w:val="1"/>
        </w:numPr>
        <w:spacing w:after="200"/>
        <w:ind w:left="0" w:firstLine="709"/>
        <w:contextualSpacing w:val="0"/>
        <w:jc w:val="left"/>
        <w:outlineLvl w:val="0"/>
        <w:rPr>
          <w:del w:id="1986" w:author="Анастасия ." w:date="2023-05-21T12:54:00Z"/>
          <w:b/>
          <w:rPrChange w:id="1987" w:author="Анастасия ." w:date="2023-05-21T14:43:00Z">
            <w:rPr>
              <w:del w:id="1988" w:author="Анастасия ." w:date="2023-05-21T12:54:00Z"/>
              <w:rFonts w:eastAsia="Times New Roman" w:cs="Times New Roman"/>
              <w:szCs w:val="28"/>
              <w:highlight w:val="red"/>
            </w:rPr>
          </w:rPrChange>
        </w:rPr>
        <w:pPrChange w:id="1989" w:author="Анастасия ." w:date="2023-10-11T17:39:00Z">
          <w:pPr/>
        </w:pPrChange>
      </w:pPr>
      <w:del w:id="1990" w:author="Анастасия ." w:date="2023-05-21T12:54:00Z">
        <w:r w:rsidRPr="00A44C71" w:rsidDel="003A69C5">
          <w:rPr>
            <w:b/>
            <w:rPrChange w:id="1991" w:author="Анастасия ." w:date="2023-05-21T14:43:00Z">
              <w:rPr>
                <w:rFonts w:eastAsia="Times New Roman" w:cs="Times New Roman"/>
                <w:szCs w:val="28"/>
                <w:highlight w:val="red"/>
              </w:rPr>
            </w:rPrChange>
          </w:rPr>
          <w:delText>В данном контексте, применение средств ERP может быть оправданным для создания единой информационной среды на производстве, в которой учет ведется по единым правилам. Создание единого информационного пространства позволит обеспечить доступ к учетным данным для всех потребителей, что в свою очередь обеспечит ресурсы для оперативного анализа и контроля производственных процессов, а также сократит трудозатраты на поиск необходимой информации.</w:delText>
        </w:r>
        <w:bookmarkStart w:id="1992" w:name="_Toc135578265"/>
        <w:bookmarkStart w:id="1993" w:name="_Toc135666491"/>
        <w:bookmarkEnd w:id="1992"/>
        <w:bookmarkEnd w:id="1993"/>
      </w:del>
    </w:p>
    <w:p w:rsidR="006D47AC" w:rsidRPr="00A44C71" w:rsidDel="003A69C5" w:rsidRDefault="006D47AC" w:rsidP="00866AF5">
      <w:pPr>
        <w:pStyle w:val="a6"/>
        <w:numPr>
          <w:ilvl w:val="0"/>
          <w:numId w:val="1"/>
        </w:numPr>
        <w:spacing w:after="200"/>
        <w:ind w:left="0" w:firstLine="709"/>
        <w:contextualSpacing w:val="0"/>
        <w:jc w:val="left"/>
        <w:outlineLvl w:val="0"/>
        <w:rPr>
          <w:del w:id="1994" w:author="Анастасия ." w:date="2023-05-21T12:54:00Z"/>
          <w:b/>
          <w:rPrChange w:id="1995" w:author="Анастасия ." w:date="2023-05-21T14:43:00Z">
            <w:rPr>
              <w:del w:id="1996" w:author="Анастасия ." w:date="2023-05-21T12:54:00Z"/>
              <w:rFonts w:eastAsia="Times New Roman" w:cs="Times New Roman"/>
              <w:b/>
              <w:bCs/>
              <w:color w:val="0A0A0A"/>
              <w:kern w:val="36"/>
              <w:szCs w:val="28"/>
              <w:highlight w:val="red"/>
            </w:rPr>
          </w:rPrChange>
        </w:rPr>
        <w:pPrChange w:id="1997" w:author="Анастасия ." w:date="2023-10-11T17:39:00Z">
          <w:pPr/>
        </w:pPrChange>
      </w:pPr>
      <w:bookmarkStart w:id="1998" w:name="_Toc131970866"/>
      <w:bookmarkStart w:id="1999" w:name="_Toc132035587"/>
      <w:del w:id="2000" w:author="Анастасия ." w:date="2023-05-21T12:54:00Z">
        <w:r w:rsidRPr="00A44C71" w:rsidDel="003A69C5">
          <w:rPr>
            <w:b/>
            <w:rPrChange w:id="2001" w:author="Анастасия ." w:date="2023-05-21T14:43:00Z">
              <w:rPr>
                <w:rFonts w:eastAsia="Times New Roman" w:cs="Times New Roman"/>
                <w:b/>
                <w:bCs/>
                <w:color w:val="0A0A0A"/>
                <w:kern w:val="36"/>
                <w:szCs w:val="28"/>
                <w:highlight w:val="red"/>
              </w:rPr>
            </w:rPrChange>
          </w:rPr>
          <w:delText>Контроль</w:delText>
        </w:r>
        <w:bookmarkStart w:id="2002" w:name="_Toc135578266"/>
        <w:bookmarkStart w:id="2003" w:name="_Toc135666492"/>
        <w:bookmarkEnd w:id="1998"/>
        <w:bookmarkEnd w:id="1999"/>
        <w:bookmarkEnd w:id="2002"/>
        <w:bookmarkEnd w:id="2003"/>
      </w:del>
    </w:p>
    <w:p w:rsidR="006D47AC" w:rsidRPr="00A44C71" w:rsidDel="003A69C5" w:rsidRDefault="006D47AC" w:rsidP="00866AF5">
      <w:pPr>
        <w:pStyle w:val="a6"/>
        <w:numPr>
          <w:ilvl w:val="0"/>
          <w:numId w:val="1"/>
        </w:numPr>
        <w:spacing w:after="200"/>
        <w:ind w:left="0" w:firstLine="709"/>
        <w:contextualSpacing w:val="0"/>
        <w:jc w:val="left"/>
        <w:outlineLvl w:val="0"/>
        <w:rPr>
          <w:del w:id="2004" w:author="Анастасия ." w:date="2023-05-21T12:54:00Z"/>
          <w:b/>
          <w:rPrChange w:id="2005" w:author="Анастасия ." w:date="2023-05-21T14:43:00Z">
            <w:rPr>
              <w:del w:id="2006" w:author="Анастасия ." w:date="2023-05-21T12:54:00Z"/>
              <w:rFonts w:eastAsia="Times New Roman" w:cs="Times New Roman"/>
              <w:szCs w:val="28"/>
              <w:highlight w:val="red"/>
            </w:rPr>
          </w:rPrChange>
        </w:rPr>
        <w:pPrChange w:id="2007" w:author="Анастасия ." w:date="2023-10-11T17:39:00Z">
          <w:pPr/>
        </w:pPrChange>
      </w:pPr>
      <w:del w:id="2008" w:author="Анастасия ." w:date="2023-05-21T12:54:00Z">
        <w:r w:rsidRPr="00A44C71" w:rsidDel="003A69C5">
          <w:rPr>
            <w:b/>
            <w:rPrChange w:id="2009" w:author="Анастасия ." w:date="2023-05-21T14:43:00Z">
              <w:rPr>
                <w:rFonts w:eastAsia="Times New Roman" w:cs="Times New Roman"/>
                <w:szCs w:val="28"/>
                <w:highlight w:val="red"/>
              </w:rPr>
            </w:rPrChange>
          </w:rPr>
          <w:delText xml:space="preserve">Благодаря внедрению ERP-системы возможно регистрировать все данные производственных операций в режиме реального времени и строго интерпретировать их по единым алгоритмам. Этот подход позволяет контролировать выполнение операций оперативно и в своевременном порядке. Благодаря этому, предприятие может реагировать на производственные сбои мгновенно, прерывать неправильные операции и внедрять необходимые корректировки соответствующим образом. </w:delText>
        </w:r>
        <w:bookmarkStart w:id="2010" w:name="_Toc135578267"/>
        <w:bookmarkStart w:id="2011" w:name="_Toc135666493"/>
        <w:bookmarkEnd w:id="2010"/>
        <w:bookmarkEnd w:id="2011"/>
      </w:del>
    </w:p>
    <w:p w:rsidR="006D47AC" w:rsidRPr="00A44C71" w:rsidDel="003A69C5" w:rsidRDefault="006D47AC" w:rsidP="00866AF5">
      <w:pPr>
        <w:pStyle w:val="a6"/>
        <w:numPr>
          <w:ilvl w:val="0"/>
          <w:numId w:val="1"/>
        </w:numPr>
        <w:spacing w:after="200"/>
        <w:ind w:left="0" w:firstLine="709"/>
        <w:contextualSpacing w:val="0"/>
        <w:jc w:val="left"/>
        <w:outlineLvl w:val="0"/>
        <w:rPr>
          <w:del w:id="2012" w:author="Анастасия ." w:date="2023-05-21T12:54:00Z"/>
          <w:b/>
          <w:rPrChange w:id="2013" w:author="Анастасия ." w:date="2023-05-21T14:43:00Z">
            <w:rPr>
              <w:del w:id="2014" w:author="Анастасия ." w:date="2023-05-21T12:54:00Z"/>
              <w:rFonts w:eastAsia="Times New Roman" w:cs="Times New Roman"/>
              <w:szCs w:val="28"/>
              <w:highlight w:val="red"/>
            </w:rPr>
          </w:rPrChange>
        </w:rPr>
        <w:pPrChange w:id="2015" w:author="Анастасия ." w:date="2023-10-11T17:39:00Z">
          <w:pPr/>
        </w:pPrChange>
      </w:pPr>
      <w:del w:id="2016" w:author="Анастасия ." w:date="2023-05-21T12:54:00Z">
        <w:r w:rsidRPr="00A44C71" w:rsidDel="003A69C5">
          <w:rPr>
            <w:b/>
            <w:rPrChange w:id="2017" w:author="Анастасия ." w:date="2023-05-21T14:43:00Z">
              <w:rPr>
                <w:rFonts w:eastAsia="Times New Roman" w:cs="Times New Roman"/>
                <w:szCs w:val="28"/>
                <w:highlight w:val="red"/>
              </w:rPr>
            </w:rPrChange>
          </w:rPr>
          <w:delText>Оперативная информация позволяет предприятию и его руководству контролировать материальные ресурсы и качество продукции более детально и эффективно.</w:delText>
        </w:r>
        <w:bookmarkStart w:id="2018" w:name="_Toc135578268"/>
        <w:bookmarkStart w:id="2019" w:name="_Toc135666494"/>
        <w:bookmarkEnd w:id="2018"/>
        <w:bookmarkEnd w:id="2019"/>
      </w:del>
    </w:p>
    <w:p w:rsidR="006D47AC" w:rsidRPr="00A44C71" w:rsidDel="003A69C5" w:rsidRDefault="006D47AC" w:rsidP="00866AF5">
      <w:pPr>
        <w:pStyle w:val="a6"/>
        <w:numPr>
          <w:ilvl w:val="0"/>
          <w:numId w:val="1"/>
        </w:numPr>
        <w:spacing w:after="200"/>
        <w:ind w:left="0" w:firstLine="709"/>
        <w:contextualSpacing w:val="0"/>
        <w:jc w:val="left"/>
        <w:outlineLvl w:val="0"/>
        <w:rPr>
          <w:del w:id="2020" w:author="Анастасия ." w:date="2023-05-21T12:54:00Z"/>
          <w:b/>
          <w:rPrChange w:id="2021" w:author="Анастасия ." w:date="2023-05-21T14:43:00Z">
            <w:rPr>
              <w:del w:id="2022" w:author="Анастасия ." w:date="2023-05-21T12:54:00Z"/>
              <w:rFonts w:eastAsia="Times New Roman" w:cs="Times New Roman"/>
              <w:b/>
              <w:bCs/>
              <w:color w:val="0A0A0A"/>
              <w:kern w:val="36"/>
              <w:szCs w:val="28"/>
              <w:highlight w:val="red"/>
            </w:rPr>
          </w:rPrChange>
        </w:rPr>
        <w:pPrChange w:id="2023" w:author="Анастасия ." w:date="2023-10-11T17:39:00Z">
          <w:pPr/>
        </w:pPrChange>
      </w:pPr>
      <w:bookmarkStart w:id="2024" w:name="_Toc131970867"/>
      <w:bookmarkStart w:id="2025" w:name="_Toc132035588"/>
      <w:del w:id="2026" w:author="Анастасия ." w:date="2023-05-21T12:54:00Z">
        <w:r w:rsidRPr="00A44C71" w:rsidDel="003A69C5">
          <w:rPr>
            <w:b/>
            <w:rPrChange w:id="2027" w:author="Анастасия ." w:date="2023-05-21T14:43:00Z">
              <w:rPr>
                <w:rFonts w:eastAsia="Times New Roman" w:cs="Times New Roman"/>
                <w:b/>
                <w:bCs/>
                <w:color w:val="0A0A0A"/>
                <w:kern w:val="36"/>
                <w:szCs w:val="28"/>
                <w:highlight w:val="red"/>
              </w:rPr>
            </w:rPrChange>
          </w:rPr>
          <w:delText>Анализ</w:delText>
        </w:r>
        <w:bookmarkStart w:id="2028" w:name="_Toc135578269"/>
        <w:bookmarkStart w:id="2029" w:name="_Toc135666495"/>
        <w:bookmarkEnd w:id="2024"/>
        <w:bookmarkEnd w:id="2025"/>
        <w:bookmarkEnd w:id="2028"/>
        <w:bookmarkEnd w:id="2029"/>
      </w:del>
    </w:p>
    <w:p w:rsidR="006D47AC" w:rsidRPr="00A44C71" w:rsidDel="003A69C5" w:rsidRDefault="006D47AC" w:rsidP="00866AF5">
      <w:pPr>
        <w:pStyle w:val="a6"/>
        <w:numPr>
          <w:ilvl w:val="0"/>
          <w:numId w:val="1"/>
        </w:numPr>
        <w:spacing w:after="200"/>
        <w:ind w:left="0" w:firstLine="709"/>
        <w:contextualSpacing w:val="0"/>
        <w:jc w:val="left"/>
        <w:outlineLvl w:val="0"/>
        <w:rPr>
          <w:del w:id="2030" w:author="Анастасия ." w:date="2023-05-21T12:54:00Z"/>
          <w:b/>
          <w:rPrChange w:id="2031" w:author="Анастасия ." w:date="2023-05-21T14:43:00Z">
            <w:rPr>
              <w:del w:id="2032" w:author="Анастасия ." w:date="2023-05-21T12:54:00Z"/>
              <w:rFonts w:eastAsia="Times New Roman" w:cs="Times New Roman"/>
              <w:szCs w:val="28"/>
              <w:highlight w:val="red"/>
            </w:rPr>
          </w:rPrChange>
        </w:rPr>
        <w:pPrChange w:id="2033" w:author="Анастасия ." w:date="2023-10-11T17:39:00Z">
          <w:pPr/>
        </w:pPrChange>
      </w:pPr>
      <w:del w:id="2034" w:author="Анастасия ." w:date="2023-05-21T12:54:00Z">
        <w:r w:rsidRPr="00A44C71" w:rsidDel="003A69C5">
          <w:rPr>
            <w:b/>
            <w:rPrChange w:id="2035" w:author="Анастасия ." w:date="2023-05-21T14:43:00Z">
              <w:rPr>
                <w:rFonts w:eastAsia="Times New Roman" w:cs="Times New Roman"/>
                <w:szCs w:val="28"/>
                <w:highlight w:val="red"/>
              </w:rPr>
            </w:rPrChange>
          </w:rPr>
          <w:delText>Программное обеспечение ERP также обладает средствами анализа, которые позволяют компаниям следовать своим стратегическим целям и смоделировать варианты развития ситуаций. Ресурсы ERP анализируют данные и помогают разработать решения, которые позволяют уменьшить затраты (например, путем уменьшения времени складского хранения, оптимизации загрузки мощностей, использования ресурсов и оптимизации выбора поставщиков и сроков поставки) и увеличить выручку (например, путем ускорения обработки заказов клиентов и обеспечения более высокой скорости их регистрации).</w:delText>
        </w:r>
        <w:bookmarkStart w:id="2036" w:name="_Toc135578270"/>
        <w:bookmarkStart w:id="2037" w:name="_Toc135666496"/>
        <w:bookmarkEnd w:id="2036"/>
        <w:bookmarkEnd w:id="2037"/>
      </w:del>
    </w:p>
    <w:p w:rsidR="006D47AC" w:rsidRPr="00A44C71" w:rsidDel="003A69C5" w:rsidRDefault="006D47AC" w:rsidP="00866AF5">
      <w:pPr>
        <w:pStyle w:val="a6"/>
        <w:numPr>
          <w:ilvl w:val="0"/>
          <w:numId w:val="1"/>
        </w:numPr>
        <w:spacing w:after="200"/>
        <w:ind w:left="0" w:firstLine="709"/>
        <w:contextualSpacing w:val="0"/>
        <w:jc w:val="left"/>
        <w:outlineLvl w:val="0"/>
        <w:rPr>
          <w:del w:id="2038" w:author="Анастасия ." w:date="2023-05-21T12:54:00Z"/>
          <w:b/>
          <w:rPrChange w:id="2039" w:author="Анастасия ." w:date="2023-05-21T14:43:00Z">
            <w:rPr>
              <w:del w:id="2040" w:author="Анастасия ." w:date="2023-05-21T12:54:00Z"/>
              <w:rFonts w:eastAsia="Times New Roman" w:cs="Times New Roman"/>
              <w:b/>
              <w:bCs/>
              <w:color w:val="0A0A0A"/>
              <w:kern w:val="36"/>
              <w:szCs w:val="28"/>
              <w:highlight w:val="red"/>
            </w:rPr>
          </w:rPrChange>
        </w:rPr>
        <w:pPrChange w:id="2041" w:author="Анастасия ." w:date="2023-10-11T17:39:00Z">
          <w:pPr/>
        </w:pPrChange>
      </w:pPr>
      <w:bookmarkStart w:id="2042" w:name="_Toc131970868"/>
      <w:bookmarkStart w:id="2043" w:name="_Toc132035589"/>
      <w:del w:id="2044" w:author="Анастасия ." w:date="2023-05-21T12:54:00Z">
        <w:r w:rsidRPr="00A44C71" w:rsidDel="003A69C5">
          <w:rPr>
            <w:b/>
            <w:rPrChange w:id="2045" w:author="Анастасия ." w:date="2023-05-21T14:43:00Z">
              <w:rPr>
                <w:rFonts w:eastAsia="Times New Roman" w:cs="Times New Roman"/>
                <w:b/>
                <w:bCs/>
                <w:color w:val="0A0A0A"/>
                <w:kern w:val="36"/>
                <w:szCs w:val="28"/>
                <w:highlight w:val="red"/>
              </w:rPr>
            </w:rPrChange>
          </w:rPr>
          <w:delText>Принятие решений</w:delText>
        </w:r>
        <w:bookmarkStart w:id="2046" w:name="_Toc135578271"/>
        <w:bookmarkStart w:id="2047" w:name="_Toc135666497"/>
        <w:bookmarkEnd w:id="2042"/>
        <w:bookmarkEnd w:id="2043"/>
        <w:bookmarkEnd w:id="2046"/>
        <w:bookmarkEnd w:id="2047"/>
      </w:del>
    </w:p>
    <w:p w:rsidR="006D47AC" w:rsidRPr="00A44C71" w:rsidDel="003A69C5" w:rsidRDefault="006D47AC" w:rsidP="00866AF5">
      <w:pPr>
        <w:pStyle w:val="a6"/>
        <w:numPr>
          <w:ilvl w:val="0"/>
          <w:numId w:val="1"/>
        </w:numPr>
        <w:spacing w:after="200"/>
        <w:ind w:left="0" w:firstLine="709"/>
        <w:contextualSpacing w:val="0"/>
        <w:jc w:val="left"/>
        <w:outlineLvl w:val="0"/>
        <w:rPr>
          <w:del w:id="2048" w:author="Анастасия ." w:date="2023-05-21T12:54:00Z"/>
          <w:b/>
          <w:rPrChange w:id="2049" w:author="Анастасия ." w:date="2023-05-21T14:43:00Z">
            <w:rPr>
              <w:del w:id="2050" w:author="Анастасия ." w:date="2023-05-21T12:54:00Z"/>
              <w:rFonts w:eastAsia="Times New Roman" w:cs="Times New Roman"/>
              <w:szCs w:val="28"/>
              <w:highlight w:val="red"/>
            </w:rPr>
          </w:rPrChange>
        </w:rPr>
        <w:pPrChange w:id="2051" w:author="Анастасия ." w:date="2023-10-11T17:39:00Z">
          <w:pPr/>
        </w:pPrChange>
      </w:pPr>
      <w:del w:id="2052" w:author="Анастасия ." w:date="2023-05-21T12:54:00Z">
        <w:r w:rsidRPr="00A44C71" w:rsidDel="003A69C5">
          <w:rPr>
            <w:b/>
            <w:rPrChange w:id="2053" w:author="Анастасия ." w:date="2023-05-21T14:43:00Z">
              <w:rPr>
                <w:rFonts w:eastAsia="Times New Roman" w:cs="Times New Roman"/>
                <w:szCs w:val="28"/>
                <w:highlight w:val="red"/>
              </w:rPr>
            </w:rPrChange>
          </w:rPr>
          <w:delText>Благодаря ERP-системе специалист, принимающий решения, получает необходимую информацию для минимизации рисков при принятии решений. Правильная реализация проекта внедрения ERP может значительно повысить эффективность бизнеса в целом, так как:</w:delText>
        </w:r>
        <w:bookmarkStart w:id="2054" w:name="_Toc135578272"/>
        <w:bookmarkStart w:id="2055" w:name="_Toc135666498"/>
        <w:bookmarkEnd w:id="2054"/>
        <w:bookmarkEnd w:id="2055"/>
      </w:del>
    </w:p>
    <w:p w:rsidR="006D47AC" w:rsidRPr="00A44C71" w:rsidDel="003A69C5" w:rsidRDefault="006D47AC" w:rsidP="00866AF5">
      <w:pPr>
        <w:pStyle w:val="a6"/>
        <w:numPr>
          <w:ilvl w:val="0"/>
          <w:numId w:val="1"/>
        </w:numPr>
        <w:spacing w:after="200"/>
        <w:ind w:left="0" w:firstLine="709"/>
        <w:contextualSpacing w:val="0"/>
        <w:jc w:val="left"/>
        <w:outlineLvl w:val="0"/>
        <w:rPr>
          <w:del w:id="2056" w:author="Анастасия ." w:date="2023-05-21T12:54:00Z"/>
          <w:b/>
          <w:rPrChange w:id="2057" w:author="Анастасия ." w:date="2023-05-21T14:43:00Z">
            <w:rPr>
              <w:del w:id="2058" w:author="Анастасия ." w:date="2023-05-21T12:54:00Z"/>
              <w:highlight w:val="red"/>
            </w:rPr>
          </w:rPrChange>
        </w:rPr>
        <w:pPrChange w:id="2059" w:author="Анастасия ." w:date="2023-10-11T17:39:00Z">
          <w:pPr>
            <w:pStyle w:val="2"/>
            <w:numPr>
              <w:numId w:val="15"/>
            </w:numPr>
          </w:pPr>
        </w:pPrChange>
      </w:pPr>
      <w:del w:id="2060" w:author="Анастасия ." w:date="2023-05-21T12:54:00Z">
        <w:r w:rsidRPr="00A44C71" w:rsidDel="003A69C5">
          <w:rPr>
            <w:b/>
            <w:rPrChange w:id="2061" w:author="Анастасия ." w:date="2023-05-21T14:43:00Z">
              <w:rPr>
                <w:highlight w:val="red"/>
              </w:rPr>
            </w:rPrChange>
          </w:rPr>
          <w:delText>улучшится качество обслуживания клиентов и заказчиков, отношения с поставщиками, а также повысится количество клиентов и поставщиков благодаря более оперативному выполнению заказов;</w:delText>
        </w:r>
        <w:bookmarkStart w:id="2062" w:name="_Toc135578273"/>
        <w:bookmarkStart w:id="2063" w:name="_Toc135666499"/>
        <w:bookmarkEnd w:id="2062"/>
        <w:bookmarkEnd w:id="2063"/>
      </w:del>
    </w:p>
    <w:p w:rsidR="006D47AC" w:rsidRPr="00A44C71" w:rsidDel="003A69C5" w:rsidRDefault="006D47AC" w:rsidP="00866AF5">
      <w:pPr>
        <w:pStyle w:val="a6"/>
        <w:numPr>
          <w:ilvl w:val="0"/>
          <w:numId w:val="1"/>
        </w:numPr>
        <w:spacing w:after="200"/>
        <w:ind w:left="0" w:firstLine="709"/>
        <w:contextualSpacing w:val="0"/>
        <w:jc w:val="left"/>
        <w:outlineLvl w:val="0"/>
        <w:rPr>
          <w:del w:id="2064" w:author="Анастасия ." w:date="2023-05-21T12:54:00Z"/>
          <w:b/>
          <w:rPrChange w:id="2065" w:author="Анастасия ." w:date="2023-05-21T14:43:00Z">
            <w:rPr>
              <w:del w:id="2066" w:author="Анастасия ." w:date="2023-05-21T12:54:00Z"/>
              <w:highlight w:val="red"/>
            </w:rPr>
          </w:rPrChange>
        </w:rPr>
        <w:pPrChange w:id="2067" w:author="Анастасия ." w:date="2023-10-11T17:39:00Z">
          <w:pPr>
            <w:pStyle w:val="2"/>
            <w:numPr>
              <w:numId w:val="15"/>
            </w:numPr>
          </w:pPr>
        </w:pPrChange>
      </w:pPr>
      <w:del w:id="2068" w:author="Анастасия ." w:date="2023-05-21T12:54:00Z">
        <w:r w:rsidRPr="00A44C71" w:rsidDel="003A69C5">
          <w:rPr>
            <w:b/>
            <w:rPrChange w:id="2069" w:author="Анастасия ." w:date="2023-05-21T14:43:00Z">
              <w:rPr>
                <w:highlight w:val="red"/>
              </w:rPr>
            </w:rPrChange>
          </w:rPr>
          <w:delText>оптимизация прогнозирования и планирования производственной деятельности (включая закупки материалов и загрузку мощностей) повысит эффективность всего производственного процесса;</w:delText>
        </w:r>
        <w:bookmarkStart w:id="2070" w:name="_Toc135578274"/>
        <w:bookmarkStart w:id="2071" w:name="_Toc135666500"/>
        <w:bookmarkEnd w:id="2070"/>
        <w:bookmarkEnd w:id="2071"/>
      </w:del>
    </w:p>
    <w:p w:rsidR="006D47AC" w:rsidRPr="00A44C71" w:rsidDel="003A69C5" w:rsidRDefault="006D47AC" w:rsidP="00866AF5">
      <w:pPr>
        <w:pStyle w:val="a6"/>
        <w:numPr>
          <w:ilvl w:val="0"/>
          <w:numId w:val="1"/>
        </w:numPr>
        <w:spacing w:after="200"/>
        <w:ind w:left="0" w:firstLine="709"/>
        <w:contextualSpacing w:val="0"/>
        <w:jc w:val="left"/>
        <w:outlineLvl w:val="0"/>
        <w:rPr>
          <w:del w:id="2072" w:author="Анастасия ." w:date="2023-05-21T12:54:00Z"/>
          <w:b/>
          <w:rPrChange w:id="2073" w:author="Анастасия ." w:date="2023-05-21T14:43:00Z">
            <w:rPr>
              <w:del w:id="2074" w:author="Анастасия ." w:date="2023-05-21T12:54:00Z"/>
              <w:highlight w:val="red"/>
            </w:rPr>
          </w:rPrChange>
        </w:rPr>
        <w:pPrChange w:id="2075" w:author="Анастасия ." w:date="2023-10-11T17:39:00Z">
          <w:pPr>
            <w:pStyle w:val="2"/>
            <w:numPr>
              <w:numId w:val="15"/>
            </w:numPr>
          </w:pPr>
        </w:pPrChange>
      </w:pPr>
      <w:del w:id="2076" w:author="Анастасия ." w:date="2023-05-21T12:54:00Z">
        <w:r w:rsidRPr="00A44C71" w:rsidDel="003A69C5">
          <w:rPr>
            <w:b/>
            <w:rPrChange w:id="2077" w:author="Анастасия ." w:date="2023-05-21T14:43:00Z">
              <w:rPr>
                <w:highlight w:val="red"/>
              </w:rPr>
            </w:rPrChange>
          </w:rPr>
          <w:delText>уменьшатся сроки выпуска новой продукции, благодаря оптимизации производственных процессов и операций;</w:delText>
        </w:r>
        <w:bookmarkStart w:id="2078" w:name="_Toc135578275"/>
        <w:bookmarkStart w:id="2079" w:name="_Toc135666501"/>
        <w:bookmarkEnd w:id="2078"/>
        <w:bookmarkEnd w:id="2079"/>
      </w:del>
    </w:p>
    <w:p w:rsidR="006D47AC" w:rsidRPr="00A44C71" w:rsidDel="003A69C5" w:rsidRDefault="006D47AC" w:rsidP="00866AF5">
      <w:pPr>
        <w:pStyle w:val="a6"/>
        <w:numPr>
          <w:ilvl w:val="0"/>
          <w:numId w:val="1"/>
        </w:numPr>
        <w:spacing w:after="200"/>
        <w:ind w:left="0" w:firstLine="709"/>
        <w:contextualSpacing w:val="0"/>
        <w:jc w:val="left"/>
        <w:outlineLvl w:val="0"/>
        <w:rPr>
          <w:del w:id="2080" w:author="Анастасия ." w:date="2023-05-21T12:54:00Z"/>
          <w:b/>
          <w:rPrChange w:id="2081" w:author="Анастасия ." w:date="2023-05-21T14:43:00Z">
            <w:rPr>
              <w:del w:id="2082" w:author="Анастасия ." w:date="2023-05-21T12:54:00Z"/>
              <w:highlight w:val="red"/>
            </w:rPr>
          </w:rPrChange>
        </w:rPr>
        <w:pPrChange w:id="2083" w:author="Анастасия ." w:date="2023-10-11T17:39:00Z">
          <w:pPr>
            <w:pStyle w:val="2"/>
            <w:numPr>
              <w:numId w:val="15"/>
            </w:numPr>
          </w:pPr>
        </w:pPrChange>
      </w:pPr>
      <w:del w:id="2084" w:author="Анастасия ." w:date="2023-05-21T12:54:00Z">
        <w:r w:rsidRPr="00A44C71" w:rsidDel="003A69C5">
          <w:rPr>
            <w:b/>
            <w:rPrChange w:id="2085" w:author="Анастасия ." w:date="2023-05-21T14:43:00Z">
              <w:rPr>
                <w:highlight w:val="red"/>
              </w:rPr>
            </w:rPrChange>
          </w:rPr>
          <w:delText>сокращение издержек, связанных с управлением производством, уменьшение непродуктивных расходов и себестоимости продукции;</w:delText>
        </w:r>
        <w:bookmarkStart w:id="2086" w:name="_Toc135578276"/>
        <w:bookmarkStart w:id="2087" w:name="_Toc135666502"/>
        <w:bookmarkEnd w:id="2086"/>
        <w:bookmarkEnd w:id="2087"/>
      </w:del>
    </w:p>
    <w:p w:rsidR="006D47AC" w:rsidRPr="00A44C71" w:rsidDel="003A69C5" w:rsidRDefault="006D47AC" w:rsidP="00866AF5">
      <w:pPr>
        <w:pStyle w:val="a6"/>
        <w:numPr>
          <w:ilvl w:val="0"/>
          <w:numId w:val="1"/>
        </w:numPr>
        <w:spacing w:after="200"/>
        <w:ind w:left="0" w:firstLine="709"/>
        <w:contextualSpacing w:val="0"/>
        <w:jc w:val="left"/>
        <w:outlineLvl w:val="0"/>
        <w:rPr>
          <w:del w:id="2088" w:author="Анастасия ." w:date="2023-05-21T12:54:00Z"/>
          <w:b/>
          <w:rPrChange w:id="2089" w:author="Анастасия ." w:date="2023-05-21T14:43:00Z">
            <w:rPr>
              <w:del w:id="2090" w:author="Анастасия ." w:date="2023-05-21T12:54:00Z"/>
              <w:highlight w:val="red"/>
            </w:rPr>
          </w:rPrChange>
        </w:rPr>
        <w:pPrChange w:id="2091" w:author="Анастасия ." w:date="2023-10-11T17:39:00Z">
          <w:pPr>
            <w:pStyle w:val="2"/>
            <w:numPr>
              <w:numId w:val="15"/>
            </w:numPr>
          </w:pPr>
        </w:pPrChange>
      </w:pPr>
      <w:del w:id="2092" w:author="Анастасия ." w:date="2023-05-21T12:54:00Z">
        <w:r w:rsidRPr="00A44C71" w:rsidDel="003A69C5">
          <w:rPr>
            <w:b/>
            <w:rPrChange w:id="2093" w:author="Анастасия ." w:date="2023-05-21T14:43:00Z">
              <w:rPr>
                <w:highlight w:val="red"/>
              </w:rPr>
            </w:rPrChange>
          </w:rPr>
          <w:delText>оптимизации управления оборотными средствами за счет снижения складских запасов, увеличения оборачиваемости товаров и увеличения дохода предприятия.</w:delText>
        </w:r>
        <w:bookmarkStart w:id="2094" w:name="_Toc135578277"/>
        <w:bookmarkStart w:id="2095" w:name="_Toc135666503"/>
        <w:bookmarkEnd w:id="2094"/>
        <w:bookmarkEnd w:id="2095"/>
      </w:del>
    </w:p>
    <w:p w:rsidR="006D47AC" w:rsidRPr="00A44C71" w:rsidDel="003A69C5" w:rsidRDefault="006D47AC" w:rsidP="00866AF5">
      <w:pPr>
        <w:pStyle w:val="a6"/>
        <w:numPr>
          <w:ilvl w:val="0"/>
          <w:numId w:val="1"/>
        </w:numPr>
        <w:spacing w:after="200"/>
        <w:ind w:left="0" w:firstLine="709"/>
        <w:contextualSpacing w:val="0"/>
        <w:jc w:val="left"/>
        <w:outlineLvl w:val="0"/>
        <w:rPr>
          <w:del w:id="2096" w:author="Анастасия ." w:date="2023-05-21T12:54:00Z"/>
          <w:b/>
          <w:rPrChange w:id="2097" w:author="Анастасия ." w:date="2023-05-21T14:43:00Z">
            <w:rPr>
              <w:del w:id="2098" w:author="Анастасия ." w:date="2023-05-21T12:54:00Z"/>
              <w:highlight w:val="red"/>
            </w:rPr>
          </w:rPrChange>
        </w:rPr>
        <w:pPrChange w:id="2099" w:author="Анастасия ." w:date="2023-10-11T17:39:00Z">
          <w:pPr/>
        </w:pPrChange>
      </w:pPr>
      <w:del w:id="2100" w:author="Анастасия ." w:date="2023-05-21T12:54:00Z">
        <w:r w:rsidRPr="00A44C71" w:rsidDel="003A69C5">
          <w:rPr>
            <w:b/>
            <w:rPrChange w:id="2101" w:author="Анастасия ." w:date="2023-05-21T14:43:00Z">
              <w:rPr>
                <w:highlight w:val="red"/>
              </w:rPr>
            </w:rPrChange>
          </w:rPr>
          <w:delText>Помимо этих модулей существуют и другие, подключаемые в зависимости от направления деятельности и нужд предприятия.</w:delText>
        </w:r>
        <w:bookmarkStart w:id="2102" w:name="_Toc135578278"/>
        <w:bookmarkStart w:id="2103" w:name="_Toc135666504"/>
        <w:bookmarkEnd w:id="2102"/>
        <w:bookmarkEnd w:id="2103"/>
      </w:del>
    </w:p>
    <w:p w:rsidR="006D47AC" w:rsidRPr="00A44C71" w:rsidDel="003A69C5" w:rsidRDefault="006D47AC" w:rsidP="00866AF5">
      <w:pPr>
        <w:pStyle w:val="a6"/>
        <w:numPr>
          <w:ilvl w:val="0"/>
          <w:numId w:val="1"/>
        </w:numPr>
        <w:spacing w:after="200"/>
        <w:ind w:left="0" w:firstLine="709"/>
        <w:contextualSpacing w:val="0"/>
        <w:jc w:val="left"/>
        <w:outlineLvl w:val="0"/>
        <w:rPr>
          <w:del w:id="2104" w:author="Анастасия ." w:date="2023-05-21T12:54:00Z"/>
          <w:b/>
          <w:rPrChange w:id="2105" w:author="Анастасия ." w:date="2023-05-21T14:43:00Z">
            <w:rPr>
              <w:del w:id="2106" w:author="Анастасия ." w:date="2023-05-21T12:54:00Z"/>
              <w:rFonts w:eastAsia="Calibri"/>
              <w:highlight w:val="red"/>
            </w:rPr>
          </w:rPrChange>
        </w:rPr>
        <w:pPrChange w:id="2107" w:author="Анастасия ." w:date="2023-10-11T17:39:00Z">
          <w:pPr>
            <w:pStyle w:val="20"/>
          </w:pPr>
        </w:pPrChange>
      </w:pPr>
      <w:bookmarkStart w:id="2108" w:name="_Toc132036032"/>
      <w:del w:id="2109" w:author="Анастасия ." w:date="2023-05-21T12:54:00Z">
        <w:r w:rsidRPr="00A44C71" w:rsidDel="003A69C5">
          <w:rPr>
            <w:b/>
            <w:rPrChange w:id="2110" w:author="Анастасия ." w:date="2023-05-21T14:43:00Z">
              <w:rPr>
                <w:rFonts w:eastAsia="Calibri"/>
                <w:bCs w:val="0"/>
                <w:highlight w:val="red"/>
              </w:rPr>
            </w:rPrChange>
          </w:rPr>
          <w:delText>Внедрения ERP-систем на российском рынке</w:delText>
        </w:r>
        <w:bookmarkStart w:id="2111" w:name="_Toc135578279"/>
        <w:bookmarkStart w:id="2112" w:name="_Toc135666505"/>
        <w:bookmarkEnd w:id="2108"/>
        <w:bookmarkEnd w:id="2111"/>
        <w:bookmarkEnd w:id="2112"/>
      </w:del>
    </w:p>
    <w:p w:rsidR="006D47AC" w:rsidRPr="00A44C71" w:rsidDel="003A69C5" w:rsidRDefault="006D47AC" w:rsidP="00866AF5">
      <w:pPr>
        <w:pStyle w:val="a6"/>
        <w:numPr>
          <w:ilvl w:val="0"/>
          <w:numId w:val="1"/>
        </w:numPr>
        <w:spacing w:after="200"/>
        <w:ind w:left="0" w:firstLine="709"/>
        <w:contextualSpacing w:val="0"/>
        <w:jc w:val="left"/>
        <w:outlineLvl w:val="0"/>
        <w:rPr>
          <w:del w:id="2113" w:author="Анастасия ." w:date="2023-05-21T12:54:00Z"/>
          <w:b/>
          <w:rPrChange w:id="2114" w:author="Анастасия ." w:date="2023-05-21T14:43:00Z">
            <w:rPr>
              <w:del w:id="2115" w:author="Анастасия ." w:date="2023-05-21T12:54:00Z"/>
              <w:highlight w:val="red"/>
            </w:rPr>
          </w:rPrChange>
        </w:rPr>
        <w:pPrChange w:id="2116" w:author="Анастасия ." w:date="2023-10-11T17:39:00Z">
          <w:pPr/>
        </w:pPrChange>
      </w:pPr>
      <w:bookmarkStart w:id="2117" w:name="_Toc131970870"/>
      <w:bookmarkStart w:id="2118" w:name="_Toc132035591"/>
      <w:del w:id="2119" w:author="Анастасия ." w:date="2023-05-21T12:54:00Z">
        <w:r w:rsidRPr="00A44C71" w:rsidDel="003A69C5">
          <w:rPr>
            <w:b/>
            <w:rPrChange w:id="2120" w:author="Анастасия ." w:date="2023-05-21T14:43:00Z">
              <w:rPr>
                <w:highlight w:val="red"/>
              </w:rPr>
            </w:rPrChange>
          </w:rPr>
          <w:delText>По данным аналитического центра Tadviser, продолжает повышаться роль ERP именно как систем управления предприятием, а не как программ бухгалтерско-экономического учета. По Рисунку 2.1</w:delText>
        </w:r>
        <w:r w:rsidR="001F0BB9" w:rsidRPr="00A44C71" w:rsidDel="003A69C5">
          <w:rPr>
            <w:b/>
            <w:rPrChange w:id="2121" w:author="Анастасия ." w:date="2023-05-21T14:43:00Z">
              <w:rPr>
                <w:highlight w:val="red"/>
              </w:rPr>
            </w:rPrChange>
          </w:rPr>
          <w:delText>0</w:delText>
        </w:r>
        <w:r w:rsidRPr="00A44C71" w:rsidDel="003A69C5">
          <w:rPr>
            <w:b/>
            <w:rPrChange w:id="2122" w:author="Анастасия ." w:date="2023-05-21T14:43:00Z">
              <w:rPr>
                <w:highlight w:val="red"/>
              </w:rPr>
            </w:rPrChange>
          </w:rPr>
          <w:delText xml:space="preserve"> видно, какая большая доля внедрений приходится на промышленность.</w:delText>
        </w:r>
        <w:bookmarkStart w:id="2123" w:name="_Toc135578280"/>
        <w:bookmarkStart w:id="2124" w:name="_Toc135666506"/>
        <w:bookmarkEnd w:id="2117"/>
        <w:bookmarkEnd w:id="2118"/>
        <w:bookmarkEnd w:id="2123"/>
        <w:bookmarkEnd w:id="2124"/>
      </w:del>
    </w:p>
    <w:p w:rsidR="006D47AC" w:rsidRPr="00A44C71" w:rsidDel="003A69C5" w:rsidRDefault="006D47AC" w:rsidP="00866AF5">
      <w:pPr>
        <w:pStyle w:val="a6"/>
        <w:numPr>
          <w:ilvl w:val="0"/>
          <w:numId w:val="1"/>
        </w:numPr>
        <w:spacing w:after="200"/>
        <w:ind w:left="0" w:firstLine="709"/>
        <w:contextualSpacing w:val="0"/>
        <w:jc w:val="left"/>
        <w:outlineLvl w:val="0"/>
        <w:rPr>
          <w:del w:id="2125" w:author="Анастасия ." w:date="2023-05-21T12:54:00Z"/>
          <w:b/>
          <w:rPrChange w:id="2126" w:author="Анастасия ." w:date="2023-05-21T14:43:00Z">
            <w:rPr>
              <w:del w:id="2127" w:author="Анастасия ." w:date="2023-05-21T12:54:00Z"/>
              <w:highlight w:val="red"/>
            </w:rPr>
          </w:rPrChange>
        </w:rPr>
        <w:pPrChange w:id="2128" w:author="Анастасия ." w:date="2023-10-11T17:39:00Z">
          <w:pPr>
            <w:spacing w:line="240" w:lineRule="auto"/>
            <w:ind w:firstLine="0"/>
            <w:jc w:val="center"/>
          </w:pPr>
        </w:pPrChange>
      </w:pPr>
      <w:bookmarkStart w:id="2129" w:name="_Toc131970871"/>
      <w:bookmarkStart w:id="2130" w:name="_Toc132035592"/>
      <w:del w:id="2131" w:author="Анастасия ." w:date="2023-05-21T12:54:00Z">
        <w:r w:rsidRPr="00A44C71" w:rsidDel="003A69C5">
          <w:rPr>
            <w:b/>
            <w:noProof/>
            <w:rPrChange w:id="2132">
              <w:rPr>
                <w:rFonts w:eastAsia="Times New Roman" w:cs="Times New Roman"/>
                <w:b/>
                <w:bCs/>
                <w:noProof/>
                <w:color w:val="0A0A0A"/>
                <w:kern w:val="36"/>
                <w:szCs w:val="28"/>
                <w:highlight w:val="red"/>
              </w:rPr>
            </w:rPrChange>
          </w:rPr>
          <w:drawing>
            <wp:inline distT="0" distB="0" distL="0" distR="0" wp14:anchorId="38DD36AF" wp14:editId="1987B17E">
              <wp:extent cx="5941293" cy="4326466"/>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_otr222.png"/>
                      <pic:cNvPicPr/>
                    </pic:nvPicPr>
                    <pic:blipFill rotWithShape="1">
                      <a:blip r:embed="rId27">
                        <a:extLst>
                          <a:ext uri="{28A0092B-C50C-407E-A947-70E740481C1C}">
                            <a14:useLocalDpi xmlns:a14="http://schemas.microsoft.com/office/drawing/2010/main" val="0"/>
                          </a:ext>
                        </a:extLst>
                      </a:blip>
                      <a:srcRect t="21606" b="3796"/>
                      <a:stretch/>
                    </pic:blipFill>
                    <pic:spPr bwMode="auto">
                      <a:xfrm>
                        <a:off x="0" y="0"/>
                        <a:ext cx="5940425" cy="4325834"/>
                      </a:xfrm>
                      <a:prstGeom prst="rect">
                        <a:avLst/>
                      </a:prstGeom>
                      <a:ln>
                        <a:noFill/>
                      </a:ln>
                      <a:extLst>
                        <a:ext uri="{53640926-AAD7-44D8-BBD7-CCE9431645EC}">
                          <a14:shadowObscured xmlns:a14="http://schemas.microsoft.com/office/drawing/2010/main"/>
                        </a:ext>
                      </a:extLst>
                    </pic:spPr>
                  </pic:pic>
                </a:graphicData>
              </a:graphic>
            </wp:inline>
          </w:drawing>
        </w:r>
        <w:bookmarkStart w:id="2133" w:name="_Toc135578281"/>
        <w:bookmarkStart w:id="2134" w:name="_Toc135666507"/>
        <w:bookmarkEnd w:id="2129"/>
        <w:bookmarkEnd w:id="2130"/>
        <w:bookmarkEnd w:id="2133"/>
        <w:bookmarkEnd w:id="2134"/>
      </w:del>
    </w:p>
    <w:p w:rsidR="006D47AC" w:rsidRPr="00A44C71" w:rsidDel="003A69C5" w:rsidRDefault="006D47AC" w:rsidP="00866AF5">
      <w:pPr>
        <w:pStyle w:val="a6"/>
        <w:numPr>
          <w:ilvl w:val="0"/>
          <w:numId w:val="1"/>
        </w:numPr>
        <w:spacing w:after="200"/>
        <w:ind w:left="0" w:firstLine="709"/>
        <w:contextualSpacing w:val="0"/>
        <w:jc w:val="left"/>
        <w:outlineLvl w:val="0"/>
        <w:rPr>
          <w:del w:id="2135" w:author="Анастасия ." w:date="2023-05-21T12:54:00Z"/>
          <w:b/>
          <w:rPrChange w:id="2136" w:author="Анастасия ." w:date="2023-05-21T14:43:00Z">
            <w:rPr>
              <w:del w:id="2137" w:author="Анастасия ." w:date="2023-05-21T12:54:00Z"/>
              <w:rFonts w:eastAsia="Times New Roman" w:cs="Times New Roman"/>
              <w:b/>
              <w:bCs/>
              <w:color w:val="0A0A0A"/>
              <w:kern w:val="36"/>
              <w:sz w:val="24"/>
              <w:szCs w:val="28"/>
              <w:highlight w:val="red"/>
            </w:rPr>
          </w:rPrChange>
        </w:rPr>
        <w:pPrChange w:id="2138" w:author="Анастасия ." w:date="2023-10-11T17:39:00Z">
          <w:pPr>
            <w:spacing w:after="120" w:line="240" w:lineRule="auto"/>
            <w:ind w:firstLine="0"/>
            <w:jc w:val="center"/>
          </w:pPr>
        </w:pPrChange>
      </w:pPr>
      <w:bookmarkStart w:id="2139" w:name="_Toc131970872"/>
      <w:bookmarkStart w:id="2140" w:name="_Toc132035593"/>
      <w:del w:id="2141" w:author="Анастасия ." w:date="2023-05-21T12:54:00Z">
        <w:r w:rsidRPr="00A44C71" w:rsidDel="003A69C5">
          <w:rPr>
            <w:b/>
            <w:rPrChange w:id="2142" w:author="Анастасия ." w:date="2023-05-21T14:43:00Z">
              <w:rPr>
                <w:rFonts w:eastAsia="Times New Roman" w:cs="Times New Roman"/>
                <w:b/>
                <w:bCs/>
                <w:color w:val="0A0A0A"/>
                <w:kern w:val="36"/>
                <w:sz w:val="24"/>
                <w:szCs w:val="28"/>
                <w:highlight w:val="red"/>
              </w:rPr>
            </w:rPrChange>
          </w:rPr>
          <w:delText>Рисунок 2.1</w:delText>
        </w:r>
        <w:r w:rsidR="001F0BB9" w:rsidRPr="00A44C71" w:rsidDel="003A69C5">
          <w:rPr>
            <w:b/>
            <w:rPrChange w:id="2143" w:author="Анастасия ." w:date="2023-05-21T14:43:00Z">
              <w:rPr>
                <w:rFonts w:eastAsia="Times New Roman" w:cs="Times New Roman"/>
                <w:b/>
                <w:bCs/>
                <w:color w:val="0A0A0A"/>
                <w:kern w:val="36"/>
                <w:sz w:val="24"/>
                <w:szCs w:val="28"/>
                <w:highlight w:val="red"/>
              </w:rPr>
            </w:rPrChange>
          </w:rPr>
          <w:delText>0</w:delText>
        </w:r>
        <w:r w:rsidRPr="00A44C71" w:rsidDel="003A69C5">
          <w:rPr>
            <w:b/>
            <w:rPrChange w:id="2144" w:author="Анастасия ." w:date="2023-05-21T14:43:00Z">
              <w:rPr>
                <w:rFonts w:eastAsia="Times New Roman" w:cs="Times New Roman"/>
                <w:b/>
                <w:bCs/>
                <w:color w:val="0A0A0A"/>
                <w:kern w:val="36"/>
                <w:sz w:val="24"/>
                <w:szCs w:val="28"/>
                <w:highlight w:val="red"/>
              </w:rPr>
            </w:rPrChange>
          </w:rPr>
          <w:delText xml:space="preserve"> — Отраслевое распределение проектов внедрения ERP-систем</w:delText>
        </w:r>
        <w:bookmarkStart w:id="2145" w:name="_Toc135578282"/>
        <w:bookmarkStart w:id="2146" w:name="_Toc135666508"/>
        <w:bookmarkEnd w:id="2139"/>
        <w:bookmarkEnd w:id="2140"/>
        <w:bookmarkEnd w:id="2145"/>
        <w:bookmarkEnd w:id="2146"/>
      </w:del>
    </w:p>
    <w:p w:rsidR="006D47AC" w:rsidRPr="00A44C71" w:rsidDel="003A69C5" w:rsidRDefault="006D47AC" w:rsidP="00866AF5">
      <w:pPr>
        <w:pStyle w:val="a6"/>
        <w:numPr>
          <w:ilvl w:val="0"/>
          <w:numId w:val="1"/>
        </w:numPr>
        <w:spacing w:after="200"/>
        <w:ind w:left="0" w:firstLine="709"/>
        <w:contextualSpacing w:val="0"/>
        <w:jc w:val="left"/>
        <w:outlineLvl w:val="0"/>
        <w:rPr>
          <w:del w:id="2147" w:author="Анастасия ." w:date="2023-05-21T12:54:00Z"/>
          <w:b/>
          <w:rPrChange w:id="2148" w:author="Анастасия ." w:date="2023-05-21T14:43:00Z">
            <w:rPr>
              <w:del w:id="2149" w:author="Анастасия ." w:date="2023-05-21T12:54:00Z"/>
              <w:highlight w:val="red"/>
            </w:rPr>
          </w:rPrChange>
        </w:rPr>
        <w:pPrChange w:id="2150" w:author="Анастасия ." w:date="2023-10-11T17:39:00Z">
          <w:pPr/>
        </w:pPrChange>
      </w:pPr>
      <w:bookmarkStart w:id="2151" w:name="_Toc131970873"/>
      <w:bookmarkStart w:id="2152" w:name="_Toc132035594"/>
      <w:del w:id="2153" w:author="Анастасия ." w:date="2023-05-21T12:54:00Z">
        <w:r w:rsidRPr="00A44C71" w:rsidDel="003A69C5">
          <w:rPr>
            <w:b/>
            <w:rPrChange w:id="2154" w:author="Анастасия ." w:date="2023-05-21T14:43:00Z">
              <w:rPr>
                <w:highlight w:val="red"/>
              </w:rPr>
            </w:rPrChange>
          </w:rPr>
          <w:delText xml:space="preserve">В резинотехнической промышленности, к которой относится производство шин внедрялись ERP-системы </w:delText>
        </w:r>
        <w:r w:rsidR="003A69C5" w:rsidRPr="00A44C71" w:rsidDel="003A69C5">
          <w:rPr>
            <w:b/>
            <w:rPrChange w:id="2155" w:author="Анастасия ." w:date="2023-05-21T14:43:00Z">
              <w:rPr>
                <w:highlight w:val="red"/>
              </w:rPr>
            </w:rPrChange>
          </w:rPr>
          <w:fldChar w:fldCharType="begin"/>
        </w:r>
        <w:r w:rsidR="003A69C5" w:rsidRPr="00A44C71" w:rsidDel="003A69C5">
          <w:rPr>
            <w:b/>
            <w:rPrChange w:id="2156" w:author="Анастасия ." w:date="2023-05-21T14:43:00Z">
              <w:rPr/>
            </w:rPrChange>
          </w:rPr>
          <w:delInstrText xml:space="preserve"> HYPERLINK "https://www.microsoft.com/ru-ru/dynamics/erp-nav-overview.aspx" \t "_blank" </w:delInstrText>
        </w:r>
        <w:r w:rsidR="003A69C5" w:rsidRPr="00A44C71" w:rsidDel="003A69C5">
          <w:rPr>
            <w:b/>
            <w:rPrChange w:id="2157" w:author="Анастасия ." w:date="2023-05-21T14:43:00Z">
              <w:rPr>
                <w:highlight w:val="red"/>
              </w:rPr>
            </w:rPrChange>
          </w:rPr>
          <w:fldChar w:fldCharType="separate"/>
        </w:r>
        <w:r w:rsidRPr="00A44C71" w:rsidDel="003A69C5">
          <w:rPr>
            <w:b/>
            <w:rPrChange w:id="2158" w:author="Анастасия ." w:date="2023-05-21T14:43:00Z">
              <w:rPr>
                <w:highlight w:val="red"/>
              </w:rPr>
            </w:rPrChange>
          </w:rPr>
          <w:delText>Microsoft Dynamics NAV</w:delText>
        </w:r>
        <w:r w:rsidR="003A69C5" w:rsidRPr="00A44C71" w:rsidDel="003A69C5">
          <w:rPr>
            <w:b/>
            <w:rPrChange w:id="2159" w:author="Анастасия ." w:date="2023-05-21T14:43:00Z">
              <w:rPr>
                <w:highlight w:val="red"/>
              </w:rPr>
            </w:rPrChange>
          </w:rPr>
          <w:fldChar w:fldCharType="end"/>
        </w:r>
        <w:r w:rsidRPr="00A44C71" w:rsidDel="003A69C5">
          <w:rPr>
            <w:b/>
            <w:rPrChange w:id="2160" w:author="Анастасия ." w:date="2023-05-21T14:43:00Z">
              <w:rPr>
                <w:highlight w:val="red"/>
              </w:rPr>
            </w:rPrChange>
          </w:rPr>
          <w:delText xml:space="preserve"> и iRenaissance.</w:delText>
        </w:r>
        <w:bookmarkStart w:id="2161" w:name="_Toc135578283"/>
        <w:bookmarkStart w:id="2162" w:name="_Toc135666509"/>
        <w:bookmarkEnd w:id="2151"/>
        <w:bookmarkEnd w:id="2152"/>
        <w:bookmarkEnd w:id="2161"/>
        <w:bookmarkEnd w:id="2162"/>
      </w:del>
    </w:p>
    <w:p w:rsidR="006D47AC" w:rsidRPr="00A44C71" w:rsidDel="003A69C5" w:rsidRDefault="003A69C5" w:rsidP="00866AF5">
      <w:pPr>
        <w:pStyle w:val="a6"/>
        <w:numPr>
          <w:ilvl w:val="0"/>
          <w:numId w:val="1"/>
        </w:numPr>
        <w:spacing w:after="200"/>
        <w:ind w:left="0" w:firstLine="709"/>
        <w:contextualSpacing w:val="0"/>
        <w:jc w:val="left"/>
        <w:outlineLvl w:val="0"/>
        <w:rPr>
          <w:del w:id="2163" w:author="Анастасия ." w:date="2023-05-21T12:54:00Z"/>
          <w:b/>
          <w:rPrChange w:id="2164" w:author="Анастасия ." w:date="2023-05-21T14:43:00Z">
            <w:rPr>
              <w:del w:id="2165" w:author="Анастасия ." w:date="2023-05-21T12:54:00Z"/>
              <w:highlight w:val="red"/>
            </w:rPr>
          </w:rPrChange>
        </w:rPr>
        <w:pPrChange w:id="2166" w:author="Анастасия ." w:date="2023-10-11T17:39:00Z">
          <w:pPr/>
        </w:pPrChange>
      </w:pPr>
      <w:del w:id="2167" w:author="Анастасия ." w:date="2023-05-21T12:54:00Z">
        <w:r w:rsidRPr="00A44C71" w:rsidDel="003A69C5">
          <w:rPr>
            <w:b/>
            <w:rPrChange w:id="2168" w:author="Анастасия ." w:date="2023-05-21T14:43:00Z">
              <w:rPr>
                <w:highlight w:val="red"/>
              </w:rPr>
            </w:rPrChange>
          </w:rPr>
          <w:fldChar w:fldCharType="begin"/>
        </w:r>
        <w:r w:rsidRPr="00A44C71" w:rsidDel="003A69C5">
          <w:rPr>
            <w:b/>
            <w:rPrChange w:id="2169" w:author="Анастасия ." w:date="2023-05-21T14:43:00Z">
              <w:rPr/>
            </w:rPrChange>
          </w:rPr>
          <w:delInstrText xml:space="preserve"> HYPERLINK "https://www.microsoft.com/ru-ru/dynamics/erp-nav-overview.aspx" \t "_blank" </w:delInstrText>
        </w:r>
        <w:r w:rsidRPr="00A44C71" w:rsidDel="003A69C5">
          <w:rPr>
            <w:b/>
            <w:rPrChange w:id="2170" w:author="Анастасия ." w:date="2023-05-21T14:43:00Z">
              <w:rPr>
                <w:highlight w:val="red"/>
              </w:rPr>
            </w:rPrChange>
          </w:rPr>
          <w:fldChar w:fldCharType="separate"/>
        </w:r>
        <w:bookmarkStart w:id="2171" w:name="_Toc131970874"/>
        <w:bookmarkStart w:id="2172" w:name="_Toc132035595"/>
        <w:r w:rsidR="006D47AC" w:rsidRPr="00A44C71" w:rsidDel="003A69C5">
          <w:rPr>
            <w:b/>
            <w:rPrChange w:id="2173" w:author="Анастасия ." w:date="2023-05-21T14:43:00Z">
              <w:rPr>
                <w:b/>
                <w:highlight w:val="red"/>
              </w:rPr>
            </w:rPrChange>
          </w:rPr>
          <w:delText>Microsoft Dynamics NAV (Navision)</w:delText>
        </w:r>
        <w:r w:rsidRPr="00A44C71" w:rsidDel="003A69C5">
          <w:rPr>
            <w:b/>
            <w:rPrChange w:id="2174" w:author="Анастасия ." w:date="2023-05-21T14:43:00Z">
              <w:rPr>
                <w:highlight w:val="red"/>
              </w:rPr>
            </w:rPrChange>
          </w:rPr>
          <w:fldChar w:fldCharType="end"/>
        </w:r>
        <w:r w:rsidR="006D47AC" w:rsidRPr="00A44C71" w:rsidDel="003A69C5">
          <w:rPr>
            <w:b/>
            <w:rPrChange w:id="2175" w:author="Анастасия ." w:date="2023-05-21T14:43:00Z">
              <w:rPr>
                <w:highlight w:val="red"/>
              </w:rPr>
            </w:rPrChange>
          </w:rPr>
          <w:delText xml:space="preserve"> — это решение для управления предприятием малого и среднего размера. Программа включает в себя набор инструментов и систем управления предприятия, позволяющие управлять своими финансами, а также упростить логистическую цепочку, производственные и рабочие процессы. Программа входит в набор инструментов </w:delText>
        </w:r>
        <w:r w:rsidRPr="00A44C71" w:rsidDel="003A69C5">
          <w:rPr>
            <w:b/>
            <w:rPrChange w:id="2176" w:author="Анастасия ." w:date="2023-05-21T14:43:00Z">
              <w:rPr>
                <w:highlight w:val="red"/>
              </w:rPr>
            </w:rPrChange>
          </w:rPr>
          <w:fldChar w:fldCharType="begin"/>
        </w:r>
        <w:r w:rsidRPr="00A44C71" w:rsidDel="003A69C5">
          <w:rPr>
            <w:b/>
            <w:rPrChange w:id="2177" w:author="Анастасия ." w:date="2023-05-21T14:43:00Z">
              <w:rPr/>
            </w:rPrChange>
          </w:rPr>
          <w:delInstrText xml:space="preserve"> HYPERLINK "https://www.microsoft.com/ru-ru/dynamics/default.aspx" \t "_blank" </w:delInstrText>
        </w:r>
        <w:r w:rsidRPr="00A44C71" w:rsidDel="003A69C5">
          <w:rPr>
            <w:b/>
            <w:rPrChange w:id="2178" w:author="Анастасия ." w:date="2023-05-21T14:43:00Z">
              <w:rPr>
                <w:highlight w:val="red"/>
              </w:rPr>
            </w:rPrChange>
          </w:rPr>
          <w:fldChar w:fldCharType="separate"/>
        </w:r>
        <w:r w:rsidR="006D47AC" w:rsidRPr="00A44C71" w:rsidDel="003A69C5">
          <w:rPr>
            <w:b/>
            <w:rPrChange w:id="2179" w:author="Анастасия ." w:date="2023-05-21T14:43:00Z">
              <w:rPr>
                <w:highlight w:val="red"/>
              </w:rPr>
            </w:rPrChange>
          </w:rPr>
          <w:delText>Microsoft Dynamics (ERP)</w:delText>
        </w:r>
        <w:r w:rsidRPr="00A44C71" w:rsidDel="003A69C5">
          <w:rPr>
            <w:b/>
            <w:rPrChange w:id="2180" w:author="Анастасия ." w:date="2023-05-21T14:43:00Z">
              <w:rPr>
                <w:highlight w:val="red"/>
              </w:rPr>
            </w:rPrChange>
          </w:rPr>
          <w:fldChar w:fldCharType="end"/>
        </w:r>
        <w:r w:rsidR="006D47AC" w:rsidRPr="00A44C71" w:rsidDel="003A69C5">
          <w:rPr>
            <w:b/>
            <w:rPrChange w:id="2181" w:author="Анастасия ." w:date="2023-05-21T14:43:00Z">
              <w:rPr>
                <w:highlight w:val="red"/>
              </w:rPr>
            </w:rPrChange>
          </w:rPr>
          <w:delText>, который позволит участвовать и управлять всеми направлениями бизнес-процесса.</w:delText>
        </w:r>
        <w:bookmarkStart w:id="2182" w:name="_Toc135578284"/>
        <w:bookmarkStart w:id="2183" w:name="_Toc135666510"/>
        <w:bookmarkEnd w:id="2171"/>
        <w:bookmarkEnd w:id="2172"/>
        <w:bookmarkEnd w:id="2182"/>
        <w:bookmarkEnd w:id="2183"/>
      </w:del>
    </w:p>
    <w:p w:rsidR="006D47AC" w:rsidRPr="00A44C71" w:rsidDel="003A69C5" w:rsidRDefault="006D47AC" w:rsidP="00866AF5">
      <w:pPr>
        <w:pStyle w:val="a6"/>
        <w:numPr>
          <w:ilvl w:val="0"/>
          <w:numId w:val="1"/>
        </w:numPr>
        <w:spacing w:after="200"/>
        <w:ind w:left="0" w:firstLine="709"/>
        <w:contextualSpacing w:val="0"/>
        <w:jc w:val="left"/>
        <w:outlineLvl w:val="0"/>
        <w:rPr>
          <w:del w:id="2184" w:author="Анастасия ." w:date="2023-05-21T12:54:00Z"/>
          <w:b/>
          <w:rPrChange w:id="2185" w:author="Анастасия ." w:date="2023-05-21T14:43:00Z">
            <w:rPr>
              <w:del w:id="2186" w:author="Анастасия ." w:date="2023-05-21T12:54:00Z"/>
              <w:highlight w:val="red"/>
            </w:rPr>
          </w:rPrChange>
        </w:rPr>
        <w:pPrChange w:id="2187" w:author="Анастасия ." w:date="2023-10-11T17:39:00Z">
          <w:pPr/>
        </w:pPrChange>
      </w:pPr>
      <w:bookmarkStart w:id="2188" w:name="_Toc131970875"/>
      <w:bookmarkStart w:id="2189" w:name="_Toc132035596"/>
      <w:del w:id="2190" w:author="Анастасия ." w:date="2023-05-21T12:54:00Z">
        <w:r w:rsidRPr="00A44C71" w:rsidDel="003A69C5">
          <w:rPr>
            <w:b/>
            <w:rPrChange w:id="2191" w:author="Анастасия ." w:date="2023-05-21T14:43:00Z">
              <w:rPr>
                <w:highlight w:val="red"/>
              </w:rPr>
            </w:rPrChange>
          </w:rPr>
          <w:delText>Предоставляет управление:</w:delText>
        </w:r>
        <w:bookmarkStart w:id="2192" w:name="_Toc135578285"/>
        <w:bookmarkStart w:id="2193" w:name="_Toc135666511"/>
        <w:bookmarkEnd w:id="2188"/>
        <w:bookmarkEnd w:id="2189"/>
        <w:bookmarkEnd w:id="2192"/>
        <w:bookmarkEnd w:id="2193"/>
      </w:del>
    </w:p>
    <w:p w:rsidR="006D47AC" w:rsidRPr="00A44C71" w:rsidDel="003A69C5" w:rsidRDefault="006D47AC" w:rsidP="00866AF5">
      <w:pPr>
        <w:pStyle w:val="a6"/>
        <w:numPr>
          <w:ilvl w:val="0"/>
          <w:numId w:val="1"/>
        </w:numPr>
        <w:spacing w:after="200"/>
        <w:ind w:left="0" w:firstLine="709"/>
        <w:contextualSpacing w:val="0"/>
        <w:jc w:val="left"/>
        <w:outlineLvl w:val="0"/>
        <w:rPr>
          <w:del w:id="2194" w:author="Анастасия ." w:date="2023-05-21T12:54:00Z"/>
          <w:b/>
          <w:rPrChange w:id="2195" w:author="Анастасия ." w:date="2023-05-21T14:43:00Z">
            <w:rPr>
              <w:del w:id="2196" w:author="Анастасия ." w:date="2023-05-21T12:54:00Z"/>
              <w:highlight w:val="red"/>
            </w:rPr>
          </w:rPrChange>
        </w:rPr>
        <w:pPrChange w:id="2197" w:author="Анастасия ." w:date="2023-10-11T17:39:00Z">
          <w:pPr>
            <w:pStyle w:val="2"/>
            <w:numPr>
              <w:numId w:val="15"/>
            </w:numPr>
          </w:pPr>
        </w:pPrChange>
      </w:pPr>
      <w:del w:id="2198" w:author="Анастасия ." w:date="2023-05-21T12:54:00Z">
        <w:r w:rsidRPr="00A44C71" w:rsidDel="003A69C5">
          <w:rPr>
            <w:b/>
            <w:rPrChange w:id="2199" w:author="Анастасия ." w:date="2023-05-21T14:43:00Z">
              <w:rPr>
                <w:highlight w:val="red"/>
              </w:rPr>
            </w:rPrChange>
          </w:rPr>
          <w:delText>логистической цепочкой. Выставление счетов, управление  заказами на продажу и покупку, единицы складского хранения, отслеживание товаров;</w:delText>
        </w:r>
        <w:bookmarkStart w:id="2200" w:name="_Toc135578286"/>
        <w:bookmarkStart w:id="2201" w:name="_Toc135666512"/>
        <w:bookmarkEnd w:id="2200"/>
        <w:bookmarkEnd w:id="2201"/>
      </w:del>
    </w:p>
    <w:p w:rsidR="006D47AC" w:rsidRPr="00A44C71" w:rsidDel="003A69C5" w:rsidRDefault="006D47AC" w:rsidP="00866AF5">
      <w:pPr>
        <w:pStyle w:val="a6"/>
        <w:numPr>
          <w:ilvl w:val="0"/>
          <w:numId w:val="1"/>
        </w:numPr>
        <w:spacing w:after="200"/>
        <w:ind w:left="0" w:firstLine="709"/>
        <w:contextualSpacing w:val="0"/>
        <w:jc w:val="left"/>
        <w:outlineLvl w:val="0"/>
        <w:rPr>
          <w:del w:id="2202" w:author="Анастасия ." w:date="2023-05-21T12:54:00Z"/>
          <w:b/>
          <w:rPrChange w:id="2203" w:author="Анастасия ." w:date="2023-05-21T14:43:00Z">
            <w:rPr>
              <w:del w:id="2204" w:author="Анастасия ." w:date="2023-05-21T12:54:00Z"/>
              <w:highlight w:val="red"/>
            </w:rPr>
          </w:rPrChange>
        </w:rPr>
        <w:pPrChange w:id="2205" w:author="Анастасия ." w:date="2023-10-11T17:39:00Z">
          <w:pPr>
            <w:pStyle w:val="2"/>
            <w:numPr>
              <w:numId w:val="15"/>
            </w:numPr>
          </w:pPr>
        </w:pPrChange>
      </w:pPr>
      <w:del w:id="2206" w:author="Анастасия ." w:date="2023-05-21T12:54:00Z">
        <w:r w:rsidRPr="00A44C71" w:rsidDel="003A69C5">
          <w:rPr>
            <w:b/>
            <w:rPrChange w:id="2207" w:author="Анастасия ." w:date="2023-05-21T14:43:00Z">
              <w:rPr>
                <w:highlight w:val="red"/>
              </w:rPr>
            </w:rPrChange>
          </w:rPr>
          <w:delText>проектом. Контроль загрузки и управление производственных мощностей, задания, бюджеты и оценки позволят коррелировать проектами на новом уровне;</w:delText>
        </w:r>
        <w:bookmarkStart w:id="2208" w:name="_Toc135578287"/>
        <w:bookmarkStart w:id="2209" w:name="_Toc135666513"/>
        <w:bookmarkEnd w:id="2208"/>
        <w:bookmarkEnd w:id="2209"/>
      </w:del>
    </w:p>
    <w:p w:rsidR="006D47AC" w:rsidRPr="00A44C71" w:rsidDel="003A69C5" w:rsidRDefault="006D47AC" w:rsidP="00866AF5">
      <w:pPr>
        <w:pStyle w:val="a6"/>
        <w:numPr>
          <w:ilvl w:val="0"/>
          <w:numId w:val="1"/>
        </w:numPr>
        <w:spacing w:after="200"/>
        <w:ind w:left="0" w:firstLine="709"/>
        <w:contextualSpacing w:val="0"/>
        <w:jc w:val="left"/>
        <w:outlineLvl w:val="0"/>
        <w:rPr>
          <w:del w:id="2210" w:author="Анастасия ." w:date="2023-05-21T12:54:00Z"/>
          <w:b/>
          <w:rPrChange w:id="2211" w:author="Анастасия ." w:date="2023-05-21T14:43:00Z">
            <w:rPr>
              <w:del w:id="2212" w:author="Анастасия ." w:date="2023-05-21T12:54:00Z"/>
              <w:highlight w:val="red"/>
            </w:rPr>
          </w:rPrChange>
        </w:rPr>
        <w:pPrChange w:id="2213" w:author="Анастасия ." w:date="2023-10-11T17:39:00Z">
          <w:pPr>
            <w:pStyle w:val="2"/>
            <w:numPr>
              <w:numId w:val="15"/>
            </w:numPr>
          </w:pPr>
        </w:pPrChange>
      </w:pPr>
      <w:del w:id="2214" w:author="Анастасия ." w:date="2023-05-21T12:54:00Z">
        <w:r w:rsidRPr="00A44C71" w:rsidDel="003A69C5">
          <w:rPr>
            <w:b/>
            <w:rPrChange w:id="2215" w:author="Анастасия ." w:date="2023-05-21T14:43:00Z">
              <w:rPr>
                <w:highlight w:val="red"/>
              </w:rPr>
            </w:rPrChange>
          </w:rPr>
          <w:delText>отношениями с клиентами. Управление контактами, детальное планирование задач и интеграция с клиентом;</w:delText>
        </w:r>
        <w:bookmarkStart w:id="2216" w:name="_Toc135578288"/>
        <w:bookmarkStart w:id="2217" w:name="_Toc135666514"/>
        <w:bookmarkEnd w:id="2216"/>
        <w:bookmarkEnd w:id="2217"/>
      </w:del>
    </w:p>
    <w:p w:rsidR="006D47AC" w:rsidRPr="00A44C71" w:rsidDel="003A69C5" w:rsidRDefault="006D47AC" w:rsidP="00866AF5">
      <w:pPr>
        <w:pStyle w:val="a6"/>
        <w:numPr>
          <w:ilvl w:val="0"/>
          <w:numId w:val="1"/>
        </w:numPr>
        <w:spacing w:after="200"/>
        <w:ind w:left="0" w:firstLine="709"/>
        <w:contextualSpacing w:val="0"/>
        <w:jc w:val="left"/>
        <w:outlineLvl w:val="0"/>
        <w:rPr>
          <w:del w:id="2218" w:author="Анастасия ." w:date="2023-05-21T12:54:00Z"/>
          <w:b/>
          <w:rPrChange w:id="2219" w:author="Анастасия ." w:date="2023-05-21T14:43:00Z">
            <w:rPr>
              <w:del w:id="2220" w:author="Анастасия ." w:date="2023-05-21T12:54:00Z"/>
              <w:highlight w:val="red"/>
            </w:rPr>
          </w:rPrChange>
        </w:rPr>
        <w:pPrChange w:id="2221" w:author="Анастасия ." w:date="2023-10-11T17:39:00Z">
          <w:pPr>
            <w:pStyle w:val="2"/>
            <w:numPr>
              <w:numId w:val="15"/>
            </w:numPr>
          </w:pPr>
        </w:pPrChange>
      </w:pPr>
      <w:del w:id="2222" w:author="Анастасия ." w:date="2023-05-21T12:54:00Z">
        <w:r w:rsidRPr="00A44C71" w:rsidDel="003A69C5">
          <w:rPr>
            <w:b/>
            <w:rPrChange w:id="2223" w:author="Анастасия ." w:date="2023-05-21T14:43:00Z">
              <w:rPr>
                <w:highlight w:val="red"/>
              </w:rPr>
            </w:rPrChange>
          </w:rPr>
          <w:delText>персоналом. Позволит эффективно настроить процесс управления кадрами;</w:delText>
        </w:r>
        <w:bookmarkStart w:id="2224" w:name="_Toc135578289"/>
        <w:bookmarkStart w:id="2225" w:name="_Toc135666515"/>
        <w:bookmarkEnd w:id="2224"/>
        <w:bookmarkEnd w:id="2225"/>
      </w:del>
    </w:p>
    <w:p w:rsidR="006D47AC" w:rsidRPr="00A44C71" w:rsidDel="003A69C5" w:rsidRDefault="006D47AC" w:rsidP="00866AF5">
      <w:pPr>
        <w:pStyle w:val="a6"/>
        <w:numPr>
          <w:ilvl w:val="0"/>
          <w:numId w:val="1"/>
        </w:numPr>
        <w:spacing w:after="200"/>
        <w:ind w:left="0" w:firstLine="709"/>
        <w:contextualSpacing w:val="0"/>
        <w:jc w:val="left"/>
        <w:outlineLvl w:val="0"/>
        <w:rPr>
          <w:del w:id="2226" w:author="Анастасия ." w:date="2023-05-21T12:54:00Z"/>
          <w:b/>
          <w:rPrChange w:id="2227" w:author="Анастасия ." w:date="2023-05-21T14:43:00Z">
            <w:rPr>
              <w:del w:id="2228" w:author="Анастасия ." w:date="2023-05-21T12:54:00Z"/>
              <w:highlight w:val="red"/>
            </w:rPr>
          </w:rPrChange>
        </w:rPr>
        <w:pPrChange w:id="2229" w:author="Анастасия ." w:date="2023-10-11T17:39:00Z">
          <w:pPr>
            <w:pStyle w:val="2"/>
            <w:numPr>
              <w:numId w:val="15"/>
            </w:numPr>
          </w:pPr>
        </w:pPrChange>
      </w:pPr>
      <w:del w:id="2230" w:author="Анастасия ." w:date="2023-05-21T12:54:00Z">
        <w:r w:rsidRPr="00A44C71" w:rsidDel="003A69C5">
          <w:rPr>
            <w:b/>
            <w:rPrChange w:id="2231" w:author="Анастасия ." w:date="2023-05-21T14:43:00Z">
              <w:rPr>
                <w:highlight w:val="red"/>
              </w:rPr>
            </w:rPrChange>
          </w:rPr>
          <w:delText>финансами. Предоставляет полную и достоверную информацию о финансовом состоянии компании в кратчайшие сроки. С помощью специальных возможностей, можно провести анализ сильных и слабых сторон компании и незамедлительно принимать решения.</w:delText>
        </w:r>
        <w:bookmarkStart w:id="2232" w:name="_Toc135578290"/>
        <w:bookmarkStart w:id="2233" w:name="_Toc135666516"/>
        <w:bookmarkEnd w:id="2232"/>
        <w:bookmarkEnd w:id="2233"/>
      </w:del>
    </w:p>
    <w:p w:rsidR="006D47AC" w:rsidRPr="00A44C71" w:rsidDel="003A69C5" w:rsidRDefault="006D47AC" w:rsidP="00866AF5">
      <w:pPr>
        <w:pStyle w:val="a6"/>
        <w:numPr>
          <w:ilvl w:val="0"/>
          <w:numId w:val="1"/>
        </w:numPr>
        <w:spacing w:after="200"/>
        <w:ind w:left="0" w:firstLine="709"/>
        <w:contextualSpacing w:val="0"/>
        <w:jc w:val="left"/>
        <w:outlineLvl w:val="0"/>
        <w:rPr>
          <w:del w:id="2234" w:author="Анастасия ." w:date="2023-05-21T12:54:00Z"/>
          <w:b/>
          <w:rPrChange w:id="2235" w:author="Анастасия ." w:date="2023-05-21T14:43:00Z">
            <w:rPr>
              <w:del w:id="2236" w:author="Анастасия ." w:date="2023-05-21T12:54:00Z"/>
              <w:b/>
              <w:highlight w:val="red"/>
            </w:rPr>
          </w:rPrChange>
        </w:rPr>
        <w:pPrChange w:id="2237" w:author="Анастасия ." w:date="2023-10-11T17:39:00Z">
          <w:pPr/>
        </w:pPrChange>
      </w:pPr>
      <w:bookmarkStart w:id="2238" w:name="_Toc131970876"/>
      <w:bookmarkStart w:id="2239" w:name="_Toc132035597"/>
      <w:del w:id="2240" w:author="Анастасия ." w:date="2023-05-21T12:54:00Z">
        <w:r w:rsidRPr="00A44C71" w:rsidDel="003A69C5">
          <w:rPr>
            <w:b/>
            <w:rPrChange w:id="2241" w:author="Анастасия ." w:date="2023-05-21T14:43:00Z">
              <w:rPr>
                <w:b/>
                <w:highlight w:val="red"/>
              </w:rPr>
            </w:rPrChange>
          </w:rPr>
          <w:delText>iRenaissance ERP — cистема работает под различными операционными системами Windows, Unix, OpenVMS, IBM-AIX, HP-UX. В качестве СУБД могут быть использованы Oracle Database, MSSQL-Server, Sybase SQL Server или RDB.</w:delText>
        </w:r>
        <w:bookmarkStart w:id="2242" w:name="_Toc135578291"/>
        <w:bookmarkStart w:id="2243" w:name="_Toc135666517"/>
        <w:bookmarkEnd w:id="2238"/>
        <w:bookmarkEnd w:id="2239"/>
        <w:bookmarkEnd w:id="2242"/>
        <w:bookmarkEnd w:id="2243"/>
      </w:del>
    </w:p>
    <w:p w:rsidR="006D47AC" w:rsidRPr="00A44C71" w:rsidDel="003A69C5" w:rsidRDefault="006D47AC" w:rsidP="00866AF5">
      <w:pPr>
        <w:pStyle w:val="a6"/>
        <w:numPr>
          <w:ilvl w:val="0"/>
          <w:numId w:val="1"/>
        </w:numPr>
        <w:spacing w:after="200"/>
        <w:ind w:left="0" w:firstLine="709"/>
        <w:contextualSpacing w:val="0"/>
        <w:jc w:val="left"/>
        <w:outlineLvl w:val="0"/>
        <w:rPr>
          <w:del w:id="2244" w:author="Анастасия ." w:date="2023-05-21T12:54:00Z"/>
          <w:b/>
          <w:rPrChange w:id="2245" w:author="Анастасия ." w:date="2023-05-21T14:43:00Z">
            <w:rPr>
              <w:del w:id="2246" w:author="Анастасия ." w:date="2023-05-21T12:54:00Z"/>
              <w:highlight w:val="red"/>
            </w:rPr>
          </w:rPrChange>
        </w:rPr>
        <w:pPrChange w:id="2247" w:author="Анастасия ." w:date="2023-10-11T17:39:00Z">
          <w:pPr/>
        </w:pPrChange>
      </w:pPr>
      <w:bookmarkStart w:id="2248" w:name="_Toc131970877"/>
      <w:bookmarkStart w:id="2249" w:name="_Toc132035598"/>
      <w:del w:id="2250" w:author="Анастасия ." w:date="2023-05-21T12:54:00Z">
        <w:r w:rsidRPr="00A44C71" w:rsidDel="003A69C5">
          <w:rPr>
            <w:b/>
            <w:rPrChange w:id="2251" w:author="Анастасия ." w:date="2023-05-21T14:43:00Z">
              <w:rPr>
                <w:highlight w:val="red"/>
              </w:rPr>
            </w:rPrChange>
          </w:rPr>
          <w:delText>iRenaissance может принимать данные непосредственно от контроллеров низовой автоматики (датчики давления и температуры, весовое оборудование и пр.). Таким образом, можно осуществлять действительное управление производством и связанными с ним бизнес-процессами.</w:delText>
        </w:r>
        <w:bookmarkStart w:id="2252" w:name="_Toc135578292"/>
        <w:bookmarkStart w:id="2253" w:name="_Toc135666518"/>
        <w:bookmarkEnd w:id="2248"/>
        <w:bookmarkEnd w:id="2249"/>
        <w:bookmarkEnd w:id="2252"/>
        <w:bookmarkEnd w:id="2253"/>
      </w:del>
    </w:p>
    <w:p w:rsidR="006D47AC" w:rsidRPr="00A44C71" w:rsidDel="003A69C5" w:rsidRDefault="006D47AC" w:rsidP="00866AF5">
      <w:pPr>
        <w:pStyle w:val="a6"/>
        <w:numPr>
          <w:ilvl w:val="0"/>
          <w:numId w:val="1"/>
        </w:numPr>
        <w:spacing w:after="200"/>
        <w:ind w:left="0" w:firstLine="709"/>
        <w:contextualSpacing w:val="0"/>
        <w:jc w:val="left"/>
        <w:outlineLvl w:val="0"/>
        <w:rPr>
          <w:del w:id="2254" w:author="Анастасия ." w:date="2023-05-21T12:54:00Z"/>
          <w:b/>
          <w:rPrChange w:id="2255" w:author="Анастасия ." w:date="2023-05-21T14:43:00Z">
            <w:rPr>
              <w:del w:id="2256" w:author="Анастасия ." w:date="2023-05-21T12:54:00Z"/>
              <w:highlight w:val="red"/>
            </w:rPr>
          </w:rPrChange>
        </w:rPr>
        <w:pPrChange w:id="2257" w:author="Анастасия ." w:date="2023-10-11T17:39:00Z">
          <w:pPr/>
        </w:pPrChange>
      </w:pPr>
      <w:bookmarkStart w:id="2258" w:name="_Toc131970878"/>
      <w:bookmarkStart w:id="2259" w:name="_Toc132035599"/>
      <w:del w:id="2260" w:author="Анастасия ." w:date="2023-05-21T12:54:00Z">
        <w:r w:rsidRPr="00A44C71" w:rsidDel="003A69C5">
          <w:rPr>
            <w:b/>
            <w:rPrChange w:id="2261" w:author="Анастасия ." w:date="2023-05-21T14:43:00Z">
              <w:rPr>
                <w:highlight w:val="red"/>
              </w:rPr>
            </w:rPrChange>
          </w:rPr>
          <w:delText>В результате проекта внедрения системы iRenaissance на Московском Шинном Заводе были автоматизированы следующие процессы:</w:delText>
        </w:r>
        <w:bookmarkStart w:id="2262" w:name="_Toc135578293"/>
        <w:bookmarkStart w:id="2263" w:name="_Toc135666519"/>
        <w:bookmarkEnd w:id="2258"/>
        <w:bookmarkEnd w:id="2259"/>
        <w:bookmarkEnd w:id="2262"/>
        <w:bookmarkEnd w:id="2263"/>
      </w:del>
    </w:p>
    <w:p w:rsidR="006D47AC" w:rsidRPr="00A44C71" w:rsidDel="003A69C5" w:rsidRDefault="006D47AC" w:rsidP="00866AF5">
      <w:pPr>
        <w:pStyle w:val="a6"/>
        <w:numPr>
          <w:ilvl w:val="0"/>
          <w:numId w:val="1"/>
        </w:numPr>
        <w:spacing w:after="200"/>
        <w:ind w:left="0" w:firstLine="709"/>
        <w:contextualSpacing w:val="0"/>
        <w:jc w:val="left"/>
        <w:outlineLvl w:val="0"/>
        <w:rPr>
          <w:del w:id="2264" w:author="Анастасия ." w:date="2023-05-21T12:54:00Z"/>
          <w:b/>
          <w:rPrChange w:id="2265" w:author="Анастасия ." w:date="2023-05-21T14:43:00Z">
            <w:rPr>
              <w:del w:id="2266" w:author="Анастасия ." w:date="2023-05-21T12:54:00Z"/>
              <w:highlight w:val="red"/>
            </w:rPr>
          </w:rPrChange>
        </w:rPr>
        <w:pPrChange w:id="2267" w:author="Анастасия ." w:date="2023-10-11T17:39:00Z">
          <w:pPr>
            <w:pStyle w:val="2"/>
            <w:numPr>
              <w:numId w:val="15"/>
            </w:numPr>
          </w:pPr>
        </w:pPrChange>
      </w:pPr>
      <w:del w:id="2268" w:author="Анастасия ." w:date="2023-05-21T12:54:00Z">
        <w:r w:rsidRPr="00A44C71" w:rsidDel="003A69C5">
          <w:rPr>
            <w:b/>
            <w:rPrChange w:id="2269" w:author="Анастасия ." w:date="2023-05-21T14:43:00Z">
              <w:rPr>
                <w:highlight w:val="red"/>
              </w:rPr>
            </w:rPrChange>
          </w:rPr>
          <w:delText>учет сырья и материалов в производстве;</w:delText>
        </w:r>
        <w:bookmarkStart w:id="2270" w:name="_Toc135578294"/>
        <w:bookmarkStart w:id="2271" w:name="_Toc135666520"/>
        <w:bookmarkEnd w:id="2270"/>
        <w:bookmarkEnd w:id="2271"/>
      </w:del>
    </w:p>
    <w:p w:rsidR="006D47AC" w:rsidRPr="00A44C71" w:rsidDel="003A69C5" w:rsidRDefault="006D47AC" w:rsidP="00866AF5">
      <w:pPr>
        <w:pStyle w:val="a6"/>
        <w:numPr>
          <w:ilvl w:val="0"/>
          <w:numId w:val="1"/>
        </w:numPr>
        <w:spacing w:after="200"/>
        <w:ind w:left="0" w:firstLine="709"/>
        <w:contextualSpacing w:val="0"/>
        <w:jc w:val="left"/>
        <w:outlineLvl w:val="0"/>
        <w:rPr>
          <w:del w:id="2272" w:author="Анастасия ." w:date="2023-05-21T12:54:00Z"/>
          <w:b/>
          <w:rPrChange w:id="2273" w:author="Анастасия ." w:date="2023-05-21T14:43:00Z">
            <w:rPr>
              <w:del w:id="2274" w:author="Анастасия ." w:date="2023-05-21T12:54:00Z"/>
              <w:highlight w:val="red"/>
            </w:rPr>
          </w:rPrChange>
        </w:rPr>
        <w:pPrChange w:id="2275" w:author="Анастасия ." w:date="2023-10-11T17:39:00Z">
          <w:pPr>
            <w:pStyle w:val="2"/>
            <w:numPr>
              <w:numId w:val="15"/>
            </w:numPr>
          </w:pPr>
        </w:pPrChange>
      </w:pPr>
      <w:del w:id="2276" w:author="Анастасия ." w:date="2023-05-21T12:54:00Z">
        <w:r w:rsidRPr="00A44C71" w:rsidDel="003A69C5">
          <w:rPr>
            <w:b/>
            <w:rPrChange w:id="2277" w:author="Анастасия ." w:date="2023-05-21T14:43:00Z">
              <w:rPr>
                <w:highlight w:val="red"/>
              </w:rPr>
            </w:rPrChange>
          </w:rPr>
          <w:delText>управление приёмом на склад и хранением готовой продукции;</w:delText>
        </w:r>
        <w:bookmarkStart w:id="2278" w:name="_Toc135578295"/>
        <w:bookmarkStart w:id="2279" w:name="_Toc135666521"/>
        <w:bookmarkEnd w:id="2278"/>
        <w:bookmarkEnd w:id="2279"/>
      </w:del>
    </w:p>
    <w:p w:rsidR="006D47AC" w:rsidRPr="00A44C71" w:rsidDel="003A69C5" w:rsidRDefault="006D47AC" w:rsidP="00866AF5">
      <w:pPr>
        <w:pStyle w:val="a6"/>
        <w:numPr>
          <w:ilvl w:val="0"/>
          <w:numId w:val="1"/>
        </w:numPr>
        <w:spacing w:after="200"/>
        <w:ind w:left="0" w:firstLine="709"/>
        <w:contextualSpacing w:val="0"/>
        <w:jc w:val="left"/>
        <w:outlineLvl w:val="0"/>
        <w:rPr>
          <w:del w:id="2280" w:author="Анастасия ." w:date="2023-05-21T12:54:00Z"/>
          <w:b/>
          <w:rPrChange w:id="2281" w:author="Анастасия ." w:date="2023-05-21T14:43:00Z">
            <w:rPr>
              <w:del w:id="2282" w:author="Анастасия ." w:date="2023-05-21T12:54:00Z"/>
              <w:highlight w:val="red"/>
            </w:rPr>
          </w:rPrChange>
        </w:rPr>
        <w:pPrChange w:id="2283" w:author="Анастасия ." w:date="2023-10-11T17:39:00Z">
          <w:pPr>
            <w:pStyle w:val="2"/>
            <w:numPr>
              <w:numId w:val="15"/>
            </w:numPr>
          </w:pPr>
        </w:pPrChange>
      </w:pPr>
      <w:del w:id="2284" w:author="Анастасия ." w:date="2023-05-21T12:54:00Z">
        <w:r w:rsidRPr="00A44C71" w:rsidDel="003A69C5">
          <w:rPr>
            <w:b/>
            <w:rPrChange w:id="2285" w:author="Анастасия ." w:date="2023-05-21T14:43:00Z">
              <w:rPr>
                <w:highlight w:val="red"/>
              </w:rPr>
            </w:rPrChange>
          </w:rPr>
          <w:delText>управление закупками;</w:delText>
        </w:r>
        <w:bookmarkStart w:id="2286" w:name="_Toc135578296"/>
        <w:bookmarkStart w:id="2287" w:name="_Toc135666522"/>
        <w:bookmarkEnd w:id="2286"/>
        <w:bookmarkEnd w:id="2287"/>
      </w:del>
    </w:p>
    <w:p w:rsidR="006D47AC" w:rsidRPr="00A44C71" w:rsidDel="003A69C5" w:rsidRDefault="006D47AC" w:rsidP="00866AF5">
      <w:pPr>
        <w:pStyle w:val="a6"/>
        <w:numPr>
          <w:ilvl w:val="0"/>
          <w:numId w:val="1"/>
        </w:numPr>
        <w:spacing w:after="200"/>
        <w:ind w:left="0" w:firstLine="709"/>
        <w:contextualSpacing w:val="0"/>
        <w:jc w:val="left"/>
        <w:outlineLvl w:val="0"/>
        <w:rPr>
          <w:del w:id="2288" w:author="Анастасия ." w:date="2023-05-21T12:54:00Z"/>
          <w:b/>
          <w:rPrChange w:id="2289" w:author="Анастасия ." w:date="2023-05-21T14:43:00Z">
            <w:rPr>
              <w:del w:id="2290" w:author="Анастасия ." w:date="2023-05-21T12:54:00Z"/>
              <w:highlight w:val="red"/>
            </w:rPr>
          </w:rPrChange>
        </w:rPr>
        <w:pPrChange w:id="2291" w:author="Анастасия ." w:date="2023-10-11T17:39:00Z">
          <w:pPr>
            <w:pStyle w:val="2"/>
            <w:numPr>
              <w:numId w:val="15"/>
            </w:numPr>
          </w:pPr>
        </w:pPrChange>
      </w:pPr>
      <w:del w:id="2292" w:author="Анастасия ." w:date="2023-05-21T12:54:00Z">
        <w:r w:rsidRPr="00A44C71" w:rsidDel="003A69C5">
          <w:rPr>
            <w:b/>
            <w:rPrChange w:id="2293" w:author="Анастасия ." w:date="2023-05-21T14:43:00Z">
              <w:rPr>
                <w:highlight w:val="red"/>
              </w:rPr>
            </w:rPrChange>
          </w:rPr>
          <w:delText>управление продажами;</w:delText>
        </w:r>
        <w:bookmarkStart w:id="2294" w:name="_Toc135578297"/>
        <w:bookmarkStart w:id="2295" w:name="_Toc135666523"/>
        <w:bookmarkEnd w:id="2294"/>
        <w:bookmarkEnd w:id="2295"/>
      </w:del>
    </w:p>
    <w:p w:rsidR="006D47AC" w:rsidRPr="00A44C71" w:rsidDel="003A69C5" w:rsidRDefault="006D47AC" w:rsidP="00866AF5">
      <w:pPr>
        <w:pStyle w:val="a6"/>
        <w:numPr>
          <w:ilvl w:val="0"/>
          <w:numId w:val="1"/>
        </w:numPr>
        <w:spacing w:after="200"/>
        <w:ind w:left="0" w:firstLine="709"/>
        <w:contextualSpacing w:val="0"/>
        <w:jc w:val="left"/>
        <w:outlineLvl w:val="0"/>
        <w:rPr>
          <w:del w:id="2296" w:author="Анастасия ." w:date="2023-05-21T12:54:00Z"/>
          <w:b/>
          <w:rPrChange w:id="2297" w:author="Анастасия ." w:date="2023-05-21T14:43:00Z">
            <w:rPr>
              <w:del w:id="2298" w:author="Анастасия ." w:date="2023-05-21T12:54:00Z"/>
              <w:highlight w:val="red"/>
            </w:rPr>
          </w:rPrChange>
        </w:rPr>
        <w:pPrChange w:id="2299" w:author="Анастасия ." w:date="2023-10-11T17:39:00Z">
          <w:pPr>
            <w:pStyle w:val="2"/>
            <w:numPr>
              <w:numId w:val="15"/>
            </w:numPr>
          </w:pPr>
        </w:pPrChange>
      </w:pPr>
      <w:del w:id="2300" w:author="Анастасия ." w:date="2023-05-21T12:54:00Z">
        <w:r w:rsidRPr="00A44C71" w:rsidDel="003A69C5">
          <w:rPr>
            <w:b/>
            <w:rPrChange w:id="2301" w:author="Анастасия ." w:date="2023-05-21T14:43:00Z">
              <w:rPr>
                <w:highlight w:val="red"/>
              </w:rPr>
            </w:rPrChange>
          </w:rPr>
          <w:delText>управление запасами;</w:delText>
        </w:r>
        <w:bookmarkStart w:id="2302" w:name="_Toc135578298"/>
        <w:bookmarkStart w:id="2303" w:name="_Toc135666524"/>
        <w:bookmarkEnd w:id="2302"/>
        <w:bookmarkEnd w:id="2303"/>
      </w:del>
    </w:p>
    <w:p w:rsidR="006D47AC" w:rsidRPr="00A44C71" w:rsidDel="003A69C5" w:rsidRDefault="006D47AC" w:rsidP="00866AF5">
      <w:pPr>
        <w:pStyle w:val="a6"/>
        <w:numPr>
          <w:ilvl w:val="0"/>
          <w:numId w:val="1"/>
        </w:numPr>
        <w:spacing w:after="200"/>
        <w:ind w:left="0" w:firstLine="709"/>
        <w:contextualSpacing w:val="0"/>
        <w:jc w:val="left"/>
        <w:outlineLvl w:val="0"/>
        <w:rPr>
          <w:del w:id="2304" w:author="Анастасия ." w:date="2023-05-21T12:54:00Z"/>
          <w:b/>
          <w:rPrChange w:id="2305" w:author="Анастасия ." w:date="2023-05-21T14:43:00Z">
            <w:rPr>
              <w:del w:id="2306" w:author="Анастасия ." w:date="2023-05-21T12:54:00Z"/>
              <w:highlight w:val="red"/>
            </w:rPr>
          </w:rPrChange>
        </w:rPr>
        <w:pPrChange w:id="2307" w:author="Анастасия ." w:date="2023-10-11T17:39:00Z">
          <w:pPr>
            <w:pStyle w:val="2"/>
            <w:numPr>
              <w:numId w:val="15"/>
            </w:numPr>
          </w:pPr>
        </w:pPrChange>
      </w:pPr>
      <w:del w:id="2308" w:author="Анастасия ." w:date="2023-05-21T12:54:00Z">
        <w:r w:rsidRPr="00A44C71" w:rsidDel="003A69C5">
          <w:rPr>
            <w:b/>
            <w:rPrChange w:id="2309" w:author="Анастасия ." w:date="2023-05-21T14:43:00Z">
              <w:rPr>
                <w:highlight w:val="red"/>
              </w:rPr>
            </w:rPrChange>
          </w:rPr>
          <w:delText>бухгалтерский учёт;</w:delText>
        </w:r>
        <w:bookmarkStart w:id="2310" w:name="_Toc135578299"/>
        <w:bookmarkStart w:id="2311" w:name="_Toc135666525"/>
        <w:bookmarkEnd w:id="2310"/>
        <w:bookmarkEnd w:id="2311"/>
      </w:del>
    </w:p>
    <w:p w:rsidR="006D47AC" w:rsidRPr="00A44C71" w:rsidDel="003A69C5" w:rsidRDefault="006D47AC" w:rsidP="00866AF5">
      <w:pPr>
        <w:pStyle w:val="a6"/>
        <w:numPr>
          <w:ilvl w:val="0"/>
          <w:numId w:val="1"/>
        </w:numPr>
        <w:spacing w:after="200"/>
        <w:ind w:left="0" w:firstLine="709"/>
        <w:contextualSpacing w:val="0"/>
        <w:jc w:val="left"/>
        <w:outlineLvl w:val="0"/>
        <w:rPr>
          <w:del w:id="2312" w:author="Анастасия ." w:date="2023-05-21T12:54:00Z"/>
          <w:b/>
          <w:rPrChange w:id="2313" w:author="Анастасия ." w:date="2023-05-21T14:43:00Z">
            <w:rPr>
              <w:del w:id="2314" w:author="Анастасия ." w:date="2023-05-21T12:54:00Z"/>
              <w:highlight w:val="red"/>
            </w:rPr>
          </w:rPrChange>
        </w:rPr>
        <w:pPrChange w:id="2315" w:author="Анастасия ." w:date="2023-10-11T17:39:00Z">
          <w:pPr>
            <w:pStyle w:val="2"/>
            <w:numPr>
              <w:numId w:val="15"/>
            </w:numPr>
          </w:pPr>
        </w:pPrChange>
      </w:pPr>
      <w:del w:id="2316" w:author="Анастасия ." w:date="2023-05-21T12:54:00Z">
        <w:r w:rsidRPr="00A44C71" w:rsidDel="003A69C5">
          <w:rPr>
            <w:b/>
            <w:rPrChange w:id="2317" w:author="Анастасия ." w:date="2023-05-21T14:43:00Z">
              <w:rPr>
                <w:highlight w:val="red"/>
              </w:rPr>
            </w:rPrChange>
          </w:rPr>
          <w:delText>управление финансами.</w:delText>
        </w:r>
        <w:bookmarkStart w:id="2318" w:name="_Toc135578300"/>
        <w:bookmarkStart w:id="2319" w:name="_Toc135666526"/>
        <w:bookmarkEnd w:id="2318"/>
        <w:bookmarkEnd w:id="2319"/>
      </w:del>
    </w:p>
    <w:p w:rsidR="006D47AC" w:rsidRPr="00A44C71" w:rsidDel="003A69C5" w:rsidRDefault="006D47AC" w:rsidP="00866AF5">
      <w:pPr>
        <w:pStyle w:val="a6"/>
        <w:numPr>
          <w:ilvl w:val="0"/>
          <w:numId w:val="1"/>
        </w:numPr>
        <w:spacing w:after="200"/>
        <w:ind w:left="0" w:firstLine="709"/>
        <w:contextualSpacing w:val="0"/>
        <w:jc w:val="left"/>
        <w:outlineLvl w:val="0"/>
        <w:rPr>
          <w:del w:id="2320" w:author="Анастасия ." w:date="2023-05-21T12:54:00Z"/>
          <w:b/>
          <w:rPrChange w:id="2321" w:author="Анастасия ." w:date="2023-05-21T14:43:00Z">
            <w:rPr>
              <w:del w:id="2322" w:author="Анастасия ." w:date="2023-05-21T12:54:00Z"/>
              <w:highlight w:val="red"/>
            </w:rPr>
          </w:rPrChange>
        </w:rPr>
        <w:pPrChange w:id="2323" w:author="Анастасия ." w:date="2023-10-11T17:39:00Z">
          <w:pPr/>
        </w:pPrChange>
      </w:pPr>
      <w:bookmarkStart w:id="2324" w:name="_Toc131970879"/>
      <w:bookmarkStart w:id="2325" w:name="_Toc132035600"/>
      <w:del w:id="2326" w:author="Анастасия ." w:date="2023-05-21T12:54:00Z">
        <w:r w:rsidRPr="00A44C71" w:rsidDel="003A69C5">
          <w:rPr>
            <w:b/>
            <w:rPrChange w:id="2327" w:author="Анастасия ." w:date="2023-05-21T14:43:00Z">
              <w:rPr>
                <w:highlight w:val="red"/>
              </w:rPr>
            </w:rPrChange>
          </w:rPr>
          <w:delText>Суммарно в производстве и торговле по количеству внедрений лидируют ERP-системы от компании 1С как для малых предприятий, так и для холдингов, Visary и SAP. Распределение по количеству внедрений представлено на Рисунке 2.</w:delText>
        </w:r>
        <w:r w:rsidR="001F0BB9" w:rsidRPr="00A44C71" w:rsidDel="003A69C5">
          <w:rPr>
            <w:b/>
            <w:rPrChange w:id="2328" w:author="Анастасия ." w:date="2023-05-21T14:43:00Z">
              <w:rPr>
                <w:highlight w:val="red"/>
                <w:lang w:val="en-US"/>
              </w:rPr>
            </w:rPrChange>
          </w:rPr>
          <w:delText>11</w:delText>
        </w:r>
        <w:r w:rsidRPr="00A44C71" w:rsidDel="003A69C5">
          <w:rPr>
            <w:b/>
            <w:rPrChange w:id="2329" w:author="Анастасия ." w:date="2023-05-21T14:43:00Z">
              <w:rPr>
                <w:highlight w:val="red"/>
              </w:rPr>
            </w:rPrChange>
          </w:rPr>
          <w:delText>.</w:delText>
        </w:r>
        <w:bookmarkStart w:id="2330" w:name="_Toc135578301"/>
        <w:bookmarkStart w:id="2331" w:name="_Toc135666527"/>
        <w:bookmarkEnd w:id="2324"/>
        <w:bookmarkEnd w:id="2325"/>
        <w:bookmarkEnd w:id="2330"/>
        <w:bookmarkEnd w:id="2331"/>
      </w:del>
    </w:p>
    <w:p w:rsidR="006D47AC" w:rsidRPr="00A44C71" w:rsidDel="003A69C5" w:rsidRDefault="006D47AC" w:rsidP="00866AF5">
      <w:pPr>
        <w:pStyle w:val="a6"/>
        <w:numPr>
          <w:ilvl w:val="0"/>
          <w:numId w:val="1"/>
        </w:numPr>
        <w:spacing w:after="200"/>
        <w:ind w:left="0" w:firstLine="709"/>
        <w:contextualSpacing w:val="0"/>
        <w:jc w:val="left"/>
        <w:outlineLvl w:val="0"/>
        <w:rPr>
          <w:del w:id="2332" w:author="Анастасия ." w:date="2023-05-21T12:54:00Z"/>
          <w:b/>
          <w:rPrChange w:id="2333" w:author="Анастасия ." w:date="2023-05-21T14:43:00Z">
            <w:rPr>
              <w:del w:id="2334" w:author="Анастасия ." w:date="2023-05-21T12:54:00Z"/>
              <w:highlight w:val="red"/>
            </w:rPr>
          </w:rPrChange>
        </w:rPr>
        <w:pPrChange w:id="2335" w:author="Анастасия ." w:date="2023-10-11T17:39:00Z">
          <w:pPr>
            <w:spacing w:line="240" w:lineRule="auto"/>
            <w:ind w:firstLine="0"/>
            <w:jc w:val="center"/>
          </w:pPr>
        </w:pPrChange>
      </w:pPr>
      <w:bookmarkStart w:id="2336" w:name="_Toc131970880"/>
      <w:bookmarkStart w:id="2337" w:name="_Toc132035601"/>
      <w:del w:id="2338" w:author="Анастасия ." w:date="2023-05-21T12:54:00Z">
        <w:r w:rsidRPr="00A44C71" w:rsidDel="003A69C5">
          <w:rPr>
            <w:b/>
            <w:noProof/>
            <w:rPrChange w:id="2339">
              <w:rPr>
                <w:noProof/>
                <w:highlight w:val="red"/>
              </w:rPr>
            </w:rPrChange>
          </w:rPr>
          <w:drawing>
            <wp:inline distT="0" distB="0" distL="0" distR="0" wp14:anchorId="05B0E10E" wp14:editId="6DB684FD">
              <wp:extent cx="5941055" cy="13716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475"/>
                      <a:stretch/>
                    </pic:blipFill>
                    <pic:spPr bwMode="auto">
                      <a:xfrm>
                        <a:off x="0" y="0"/>
                        <a:ext cx="5940425" cy="1371454"/>
                      </a:xfrm>
                      <a:prstGeom prst="rect">
                        <a:avLst/>
                      </a:prstGeom>
                      <a:ln>
                        <a:noFill/>
                      </a:ln>
                      <a:extLst>
                        <a:ext uri="{53640926-AAD7-44D8-BBD7-CCE9431645EC}">
                          <a14:shadowObscured xmlns:a14="http://schemas.microsoft.com/office/drawing/2010/main"/>
                        </a:ext>
                      </a:extLst>
                    </pic:spPr>
                  </pic:pic>
                </a:graphicData>
              </a:graphic>
            </wp:inline>
          </w:drawing>
        </w:r>
        <w:bookmarkStart w:id="2340" w:name="_Toc135578302"/>
        <w:bookmarkStart w:id="2341" w:name="_Toc135666528"/>
        <w:bookmarkEnd w:id="2336"/>
        <w:bookmarkEnd w:id="2337"/>
        <w:bookmarkEnd w:id="2340"/>
        <w:bookmarkEnd w:id="2341"/>
      </w:del>
    </w:p>
    <w:p w:rsidR="006D47AC" w:rsidRPr="00A44C71" w:rsidDel="003A69C5" w:rsidRDefault="006D47AC" w:rsidP="00866AF5">
      <w:pPr>
        <w:pStyle w:val="a6"/>
        <w:numPr>
          <w:ilvl w:val="0"/>
          <w:numId w:val="1"/>
        </w:numPr>
        <w:spacing w:after="200"/>
        <w:ind w:left="0" w:firstLine="709"/>
        <w:contextualSpacing w:val="0"/>
        <w:jc w:val="left"/>
        <w:outlineLvl w:val="0"/>
        <w:rPr>
          <w:del w:id="2342" w:author="Анастасия ." w:date="2023-05-21T12:54:00Z"/>
          <w:b/>
          <w:rPrChange w:id="2343" w:author="Анастасия ." w:date="2023-05-21T14:43:00Z">
            <w:rPr>
              <w:del w:id="2344" w:author="Анастасия ." w:date="2023-05-21T12:54:00Z"/>
              <w:b/>
              <w:sz w:val="24"/>
              <w:highlight w:val="red"/>
            </w:rPr>
          </w:rPrChange>
        </w:rPr>
        <w:pPrChange w:id="2345" w:author="Анастасия ." w:date="2023-10-11T17:39:00Z">
          <w:pPr>
            <w:spacing w:after="120" w:line="240" w:lineRule="auto"/>
            <w:ind w:firstLine="0"/>
            <w:jc w:val="center"/>
          </w:pPr>
        </w:pPrChange>
      </w:pPr>
      <w:bookmarkStart w:id="2346" w:name="_Toc131970881"/>
      <w:bookmarkStart w:id="2347" w:name="_Toc132035602"/>
      <w:del w:id="2348" w:author="Анастасия ." w:date="2023-05-21T12:54:00Z">
        <w:r w:rsidRPr="00A44C71" w:rsidDel="003A69C5">
          <w:rPr>
            <w:b/>
            <w:rPrChange w:id="2349" w:author="Анастасия ." w:date="2023-05-21T14:43:00Z">
              <w:rPr>
                <w:b/>
                <w:sz w:val="24"/>
                <w:highlight w:val="red"/>
              </w:rPr>
            </w:rPrChange>
          </w:rPr>
          <w:delText>Рисунок 2.</w:delText>
        </w:r>
        <w:r w:rsidR="001F0BB9" w:rsidRPr="00A44C71" w:rsidDel="003A69C5">
          <w:rPr>
            <w:b/>
            <w:rPrChange w:id="2350" w:author="Анастасия ." w:date="2023-05-21T14:43:00Z">
              <w:rPr>
                <w:b/>
                <w:sz w:val="24"/>
                <w:highlight w:val="red"/>
              </w:rPr>
            </w:rPrChange>
          </w:rPr>
          <w:delText>11</w:delText>
        </w:r>
        <w:r w:rsidRPr="00A44C71" w:rsidDel="003A69C5">
          <w:rPr>
            <w:b/>
            <w:rPrChange w:id="2351" w:author="Анастасия ." w:date="2023-05-21T14:43:00Z">
              <w:rPr>
                <w:b/>
                <w:sz w:val="24"/>
                <w:highlight w:val="red"/>
              </w:rPr>
            </w:rPrChange>
          </w:rPr>
          <w:delText xml:space="preserve"> — Распределение базовых систем по количеству проектов, включая партнерские решения</w:delText>
        </w:r>
        <w:bookmarkStart w:id="2352" w:name="_Toc135578303"/>
        <w:bookmarkStart w:id="2353" w:name="_Toc135666529"/>
        <w:bookmarkEnd w:id="2346"/>
        <w:bookmarkEnd w:id="2347"/>
        <w:bookmarkEnd w:id="2352"/>
        <w:bookmarkEnd w:id="2353"/>
      </w:del>
    </w:p>
    <w:p w:rsidR="006D47AC" w:rsidRPr="00A44C71" w:rsidDel="003A69C5" w:rsidRDefault="006D47AC" w:rsidP="00866AF5">
      <w:pPr>
        <w:pStyle w:val="a6"/>
        <w:numPr>
          <w:ilvl w:val="0"/>
          <w:numId w:val="1"/>
        </w:numPr>
        <w:spacing w:after="200"/>
        <w:ind w:left="0" w:firstLine="709"/>
        <w:contextualSpacing w:val="0"/>
        <w:jc w:val="left"/>
        <w:outlineLvl w:val="0"/>
        <w:rPr>
          <w:del w:id="2354" w:author="Анастасия ." w:date="2023-05-21T12:54:00Z"/>
          <w:b/>
          <w:rPrChange w:id="2355" w:author="Анастасия ." w:date="2023-05-21T14:43:00Z">
            <w:rPr>
              <w:del w:id="2356" w:author="Анастасия ." w:date="2023-05-21T12:54:00Z"/>
              <w:highlight w:val="red"/>
            </w:rPr>
          </w:rPrChange>
        </w:rPr>
        <w:pPrChange w:id="2357" w:author="Анастасия ." w:date="2023-10-11T17:39:00Z">
          <w:pPr/>
        </w:pPrChange>
      </w:pPr>
      <w:bookmarkStart w:id="2358" w:name="_Toc131970882"/>
      <w:bookmarkStart w:id="2359" w:name="_Toc132035603"/>
      <w:del w:id="2360" w:author="Анастасия ." w:date="2023-05-21T12:54:00Z">
        <w:r w:rsidRPr="00A44C71" w:rsidDel="003A69C5">
          <w:rPr>
            <w:b/>
            <w:rPrChange w:id="2361" w:author="Анастасия ." w:date="2023-05-21T14:43:00Z">
              <w:rPr>
                <w:b/>
                <w:bCs/>
                <w:highlight w:val="red"/>
              </w:rPr>
            </w:rPrChange>
          </w:rPr>
          <w:delText>1С:ERP — отечественный продукт со множеством модулей и отраслевых решений. Внутри — объёмная функциональность для управления, в том числе промышленным производством. Пользователи отмечают такие преимущества системы, как скорость обработки заявок, автоматическое начисление заработной платы сотрудникам и удалённая постановка задач.</w:delText>
        </w:r>
        <w:bookmarkStart w:id="2362" w:name="_Toc135578304"/>
        <w:bookmarkStart w:id="2363" w:name="_Toc135666530"/>
        <w:bookmarkEnd w:id="2358"/>
        <w:bookmarkEnd w:id="2359"/>
        <w:bookmarkEnd w:id="2362"/>
        <w:bookmarkEnd w:id="2363"/>
      </w:del>
    </w:p>
    <w:p w:rsidR="006D47AC" w:rsidRPr="00A44C71" w:rsidDel="003A69C5" w:rsidRDefault="006D47AC" w:rsidP="00866AF5">
      <w:pPr>
        <w:pStyle w:val="a6"/>
        <w:numPr>
          <w:ilvl w:val="0"/>
          <w:numId w:val="1"/>
        </w:numPr>
        <w:spacing w:after="200"/>
        <w:ind w:left="0" w:firstLine="709"/>
        <w:contextualSpacing w:val="0"/>
        <w:jc w:val="left"/>
        <w:outlineLvl w:val="0"/>
        <w:rPr>
          <w:del w:id="2364" w:author="Анастасия ." w:date="2023-05-21T12:54:00Z"/>
          <w:b/>
          <w:rPrChange w:id="2365" w:author="Анастасия ." w:date="2023-05-21T14:43:00Z">
            <w:rPr>
              <w:del w:id="2366" w:author="Анастасия ." w:date="2023-05-21T12:54:00Z"/>
              <w:highlight w:val="red"/>
            </w:rPr>
          </w:rPrChange>
        </w:rPr>
        <w:pPrChange w:id="2367" w:author="Анастасия ." w:date="2023-10-11T17:39:00Z">
          <w:pPr/>
        </w:pPrChange>
      </w:pPr>
      <w:bookmarkStart w:id="2368" w:name="_Toc131970883"/>
      <w:bookmarkStart w:id="2369" w:name="_Toc132035604"/>
      <w:del w:id="2370" w:author="Анастасия ." w:date="2023-05-21T12:54:00Z">
        <w:r w:rsidRPr="00A44C71" w:rsidDel="003A69C5">
          <w:rPr>
            <w:b/>
            <w:rPrChange w:id="2371" w:author="Анастасия ." w:date="2023-05-21T14:43:00Z">
              <w:rPr>
                <w:b/>
                <w:highlight w:val="red"/>
              </w:rPr>
            </w:rPrChange>
          </w:rPr>
          <w:delText>Visary — отечественная комплексная система планирования ресурсов предприятия предназначена для автоматизации организационных и технологических процессов с целью последующего выстраивания наиболее эффективной стратегии развития каждого вида деятельности. Visary ERP позволяет автоматизировать комплекс задач, связанных с планированием, учетом, контролем и анализом всех бизнес-процессов предприятия.</w:delText>
        </w:r>
        <w:bookmarkEnd w:id="2368"/>
        <w:bookmarkEnd w:id="2369"/>
        <w:r w:rsidRPr="00A44C71" w:rsidDel="003A69C5">
          <w:rPr>
            <w:b/>
            <w:rPrChange w:id="2372" w:author="Анастасия ." w:date="2023-05-21T14:43:00Z">
              <w:rPr>
                <w:highlight w:val="red"/>
              </w:rPr>
            </w:rPrChange>
          </w:rPr>
          <w:delText xml:space="preserve"> </w:delText>
        </w:r>
        <w:bookmarkStart w:id="2373" w:name="_Toc135578305"/>
        <w:bookmarkStart w:id="2374" w:name="_Toc135666531"/>
        <w:bookmarkEnd w:id="2373"/>
        <w:bookmarkEnd w:id="2374"/>
      </w:del>
    </w:p>
    <w:p w:rsidR="006D47AC" w:rsidRPr="00A44C71" w:rsidDel="003A69C5" w:rsidRDefault="006D47AC" w:rsidP="00866AF5">
      <w:pPr>
        <w:pStyle w:val="a6"/>
        <w:numPr>
          <w:ilvl w:val="0"/>
          <w:numId w:val="1"/>
        </w:numPr>
        <w:spacing w:after="200"/>
        <w:ind w:left="0" w:firstLine="709"/>
        <w:contextualSpacing w:val="0"/>
        <w:jc w:val="left"/>
        <w:outlineLvl w:val="0"/>
        <w:rPr>
          <w:del w:id="2375" w:author="Анастасия ." w:date="2023-05-21T12:54:00Z"/>
          <w:b/>
          <w:rPrChange w:id="2376" w:author="Анастасия ." w:date="2023-05-21T14:43:00Z">
            <w:rPr>
              <w:del w:id="2377" w:author="Анастасия ." w:date="2023-05-21T12:54:00Z"/>
            </w:rPr>
          </w:rPrChange>
        </w:rPr>
        <w:pPrChange w:id="2378" w:author="Анастасия ." w:date="2023-10-11T17:39:00Z">
          <w:pPr/>
        </w:pPrChange>
      </w:pPr>
      <w:bookmarkStart w:id="2379" w:name="_Toc131970884"/>
      <w:bookmarkStart w:id="2380" w:name="_Toc132035605"/>
      <w:del w:id="2381" w:author="Анастасия ." w:date="2023-05-21T12:54:00Z">
        <w:r w:rsidRPr="00A44C71" w:rsidDel="003A69C5">
          <w:rPr>
            <w:b/>
            <w:rPrChange w:id="2382" w:author="Анастасия ." w:date="2023-05-21T14:43:00Z">
              <w:rPr>
                <w:b/>
                <w:bCs/>
                <w:highlight w:val="red"/>
              </w:rPr>
            </w:rPrChange>
          </w:rPr>
          <w:delText>SAP ERP — Подходит для разных сфер благодаря отраслевым модулям, которые охватывают продажи, CRM, закупки, управление запасами, финансы, производство и другое.</w:delText>
        </w:r>
        <w:bookmarkStart w:id="2383" w:name="_Toc135578306"/>
        <w:bookmarkStart w:id="2384" w:name="_Toc135666532"/>
        <w:bookmarkEnd w:id="2379"/>
        <w:bookmarkEnd w:id="2380"/>
        <w:bookmarkEnd w:id="2383"/>
        <w:bookmarkEnd w:id="2384"/>
      </w:del>
    </w:p>
    <w:p w:rsidR="001F0BB9" w:rsidRPr="00A44C71" w:rsidDel="00866AF5" w:rsidRDefault="001F0BB9" w:rsidP="00866AF5">
      <w:pPr>
        <w:pStyle w:val="a6"/>
        <w:numPr>
          <w:ilvl w:val="0"/>
          <w:numId w:val="1"/>
        </w:numPr>
        <w:spacing w:after="200"/>
        <w:ind w:left="0" w:firstLine="709"/>
        <w:contextualSpacing w:val="0"/>
        <w:jc w:val="left"/>
        <w:outlineLvl w:val="0"/>
        <w:rPr>
          <w:del w:id="2385" w:author="Анастасия ." w:date="2023-10-11T17:39:00Z"/>
          <w:b/>
          <w:rPrChange w:id="2386" w:author="Анастасия ." w:date="2023-05-21T14:43:00Z">
            <w:rPr>
              <w:del w:id="2387" w:author="Анастасия ." w:date="2023-10-11T17:39:00Z"/>
              <w:rFonts w:eastAsia="Calibri"/>
              <w:highlight w:val="red"/>
            </w:rPr>
          </w:rPrChange>
        </w:rPr>
        <w:pPrChange w:id="2388" w:author="Анастасия ." w:date="2023-10-11T17:39:00Z">
          <w:pPr>
            <w:pStyle w:val="20"/>
          </w:pPr>
        </w:pPrChange>
      </w:pPr>
      <w:bookmarkStart w:id="2389" w:name="_Toc132036033"/>
      <w:bookmarkStart w:id="2390" w:name="_Toc135666533"/>
      <w:del w:id="2391" w:author="Анастасия ." w:date="2023-10-11T17:39:00Z">
        <w:r w:rsidRPr="00A44C71" w:rsidDel="00866AF5">
          <w:rPr>
            <w:b/>
            <w:rPrChange w:id="2392" w:author="Анастасия ." w:date="2023-05-21T14:43:00Z">
              <w:rPr>
                <w:rFonts w:eastAsia="Calibri"/>
                <w:bCs w:val="0"/>
                <w:highlight w:val="red"/>
              </w:rPr>
            </w:rPrChange>
          </w:rPr>
          <w:delText>Интеграция ERP-систем с ИУС</w:delText>
        </w:r>
        <w:bookmarkEnd w:id="2389"/>
        <w:bookmarkEnd w:id="2390"/>
      </w:del>
    </w:p>
    <w:p w:rsidR="001F0BB9" w:rsidDel="00866AF5" w:rsidRDefault="001F0BB9" w:rsidP="00866AF5">
      <w:pPr>
        <w:pStyle w:val="a6"/>
        <w:numPr>
          <w:ilvl w:val="0"/>
          <w:numId w:val="1"/>
        </w:numPr>
        <w:spacing w:after="200"/>
        <w:ind w:left="0" w:firstLine="709"/>
        <w:contextualSpacing w:val="0"/>
        <w:jc w:val="left"/>
        <w:outlineLvl w:val="0"/>
        <w:rPr>
          <w:del w:id="2393" w:author="Анастасия ." w:date="2023-10-11T17:39:00Z"/>
        </w:rPr>
        <w:pPrChange w:id="2394" w:author="Анастасия ." w:date="2023-10-11T17:39:00Z">
          <w:pPr>
            <w:pStyle w:val="a6"/>
            <w:tabs>
              <w:tab w:val="left" w:pos="1134"/>
            </w:tabs>
            <w:ind w:left="0"/>
          </w:pPr>
        </w:pPrChange>
      </w:pPr>
      <w:bookmarkStart w:id="2395" w:name="_Toc131970886"/>
      <w:bookmarkStart w:id="2396" w:name="_Toc132035607"/>
      <w:del w:id="2397" w:author="Анастасия ." w:date="2023-10-11T17:39:00Z">
        <w:r w:rsidDel="00866AF5">
          <w:delText>Всего существует четыре основных способа интеграции:</w:delText>
        </w:r>
        <w:bookmarkEnd w:id="2395"/>
        <w:bookmarkEnd w:id="2396"/>
        <w:r w:rsidDel="00866AF5">
          <w:delText xml:space="preserve"> </w:delText>
        </w:r>
      </w:del>
    </w:p>
    <w:p w:rsidR="001F0BB9" w:rsidDel="00866AF5" w:rsidRDefault="001F0BB9" w:rsidP="00866AF5">
      <w:pPr>
        <w:pStyle w:val="a6"/>
        <w:numPr>
          <w:ilvl w:val="0"/>
          <w:numId w:val="1"/>
        </w:numPr>
        <w:spacing w:after="200"/>
        <w:ind w:left="0" w:firstLine="709"/>
        <w:contextualSpacing w:val="0"/>
        <w:jc w:val="left"/>
        <w:outlineLvl w:val="0"/>
        <w:rPr>
          <w:del w:id="2398" w:author="Анастасия ." w:date="2023-10-11T17:39:00Z"/>
        </w:rPr>
        <w:pPrChange w:id="2399" w:author="Анастасия ." w:date="2023-10-11T17:39:00Z">
          <w:pPr>
            <w:pStyle w:val="a6"/>
            <w:tabs>
              <w:tab w:val="left" w:pos="1134"/>
            </w:tabs>
            <w:ind w:left="0"/>
          </w:pPr>
        </w:pPrChange>
      </w:pPr>
      <w:bookmarkStart w:id="2400" w:name="_Toc131970887"/>
      <w:bookmarkStart w:id="2401" w:name="_Toc132035608"/>
      <w:del w:id="2402" w:author="Анастасия ." w:date="2023-10-11T17:39:00Z">
        <w:r w:rsidDel="00866AF5">
          <w:delText>1. Настройка API (Rest или Soap). Обеспечивает прямое сетевое соединение между ERP и SCADA/MES для двустороннего обмена информацией в реальном времени.</w:delText>
        </w:r>
        <w:bookmarkEnd w:id="2400"/>
        <w:bookmarkEnd w:id="2401"/>
        <w:r w:rsidDel="00866AF5">
          <w:delText xml:space="preserve"> </w:delText>
        </w:r>
      </w:del>
    </w:p>
    <w:p w:rsidR="001F0BB9" w:rsidDel="00866AF5" w:rsidRDefault="001F0BB9" w:rsidP="00866AF5">
      <w:pPr>
        <w:pStyle w:val="a6"/>
        <w:numPr>
          <w:ilvl w:val="0"/>
          <w:numId w:val="1"/>
        </w:numPr>
        <w:spacing w:after="200"/>
        <w:ind w:left="0" w:firstLine="709"/>
        <w:contextualSpacing w:val="0"/>
        <w:jc w:val="left"/>
        <w:outlineLvl w:val="0"/>
        <w:rPr>
          <w:del w:id="2403" w:author="Анастасия ." w:date="2023-10-11T17:39:00Z"/>
        </w:rPr>
        <w:pPrChange w:id="2404" w:author="Анастасия ." w:date="2023-10-11T17:39:00Z">
          <w:pPr>
            <w:pStyle w:val="a6"/>
            <w:tabs>
              <w:tab w:val="left" w:pos="1134"/>
            </w:tabs>
            <w:ind w:left="0"/>
          </w:pPr>
        </w:pPrChange>
      </w:pPr>
      <w:bookmarkStart w:id="2405" w:name="_Toc131970888"/>
      <w:bookmarkStart w:id="2406" w:name="_Toc132035609"/>
      <w:del w:id="2407" w:author="Анастасия ." w:date="2023-10-11T17:39:00Z">
        <w:r w:rsidDel="00866AF5">
          <w:delText>2. Сохраненная процедура или «Представление». Хранимая процедура или «представление» устанавливается в базу данных ERP для чтения и/или изменения указанного подмножества данных из системы ERP.</w:delText>
        </w:r>
        <w:bookmarkEnd w:id="2405"/>
        <w:bookmarkEnd w:id="2406"/>
        <w:r w:rsidDel="00866AF5">
          <w:delText xml:space="preserve"> </w:delText>
        </w:r>
      </w:del>
    </w:p>
    <w:p w:rsidR="001F0BB9" w:rsidDel="00866AF5" w:rsidRDefault="001F0BB9" w:rsidP="00866AF5">
      <w:pPr>
        <w:pStyle w:val="a6"/>
        <w:numPr>
          <w:ilvl w:val="0"/>
          <w:numId w:val="1"/>
        </w:numPr>
        <w:spacing w:after="200"/>
        <w:ind w:left="0" w:firstLine="709"/>
        <w:contextualSpacing w:val="0"/>
        <w:jc w:val="left"/>
        <w:outlineLvl w:val="0"/>
        <w:rPr>
          <w:del w:id="2408" w:author="Анастасия ." w:date="2023-10-11T17:39:00Z"/>
        </w:rPr>
        <w:pPrChange w:id="2409" w:author="Анастасия ." w:date="2023-10-11T17:39:00Z">
          <w:pPr>
            <w:pStyle w:val="a6"/>
            <w:tabs>
              <w:tab w:val="left" w:pos="1134"/>
            </w:tabs>
            <w:ind w:left="0"/>
          </w:pPr>
        </w:pPrChange>
      </w:pPr>
      <w:bookmarkStart w:id="2410" w:name="_Toc131970889"/>
      <w:bookmarkStart w:id="2411" w:name="_Toc132035610"/>
      <w:del w:id="2412" w:author="Анастасия ." w:date="2023-10-11T17:39:00Z">
        <w:r w:rsidDel="00866AF5">
          <w:delText>3. Общая таблица базы данных. Таблица базы данных устанавливается как общая точка связи. Система ERP и другая система используют эту таблицу для обмена информацией.</w:delText>
        </w:r>
        <w:bookmarkEnd w:id="2410"/>
        <w:bookmarkEnd w:id="2411"/>
        <w:r w:rsidDel="00866AF5">
          <w:delText xml:space="preserve"> </w:delText>
        </w:r>
      </w:del>
    </w:p>
    <w:p w:rsidR="001F0BB9" w:rsidDel="00866AF5" w:rsidRDefault="001F0BB9" w:rsidP="00866AF5">
      <w:pPr>
        <w:pStyle w:val="a6"/>
        <w:numPr>
          <w:ilvl w:val="0"/>
          <w:numId w:val="1"/>
        </w:numPr>
        <w:spacing w:after="200"/>
        <w:ind w:left="0" w:firstLine="709"/>
        <w:contextualSpacing w:val="0"/>
        <w:jc w:val="left"/>
        <w:outlineLvl w:val="0"/>
        <w:rPr>
          <w:del w:id="2413" w:author="Анастасия ." w:date="2023-10-11T17:39:00Z"/>
        </w:rPr>
        <w:pPrChange w:id="2414" w:author="Анастасия ." w:date="2023-10-11T17:39:00Z">
          <w:pPr>
            <w:pStyle w:val="a6"/>
            <w:tabs>
              <w:tab w:val="left" w:pos="1134"/>
            </w:tabs>
            <w:ind w:left="0"/>
          </w:pPr>
        </w:pPrChange>
      </w:pPr>
      <w:bookmarkStart w:id="2415" w:name="_Toc131970890"/>
      <w:bookmarkStart w:id="2416" w:name="_Toc132035611"/>
      <w:del w:id="2417" w:author="Анастасия ." w:date="2023-10-11T17:39:00Z">
        <w:r w:rsidDel="00866AF5">
          <w:delText>4. Экспорт файла CSV (плоский файл). ERP записывает файл .csv в общее расположение. Программное обеспечение другой ERP регулярно ищет новые файлы, содержащие необходимую информацию. Это может работать в обоих направлениях.</w:delText>
        </w:r>
        <w:bookmarkEnd w:id="2415"/>
        <w:bookmarkEnd w:id="2416"/>
      </w:del>
    </w:p>
    <w:p w:rsidR="001F0BB9" w:rsidRPr="00B343FA" w:rsidDel="00866AF5" w:rsidRDefault="001F0BB9" w:rsidP="00866AF5">
      <w:pPr>
        <w:pStyle w:val="a6"/>
        <w:numPr>
          <w:ilvl w:val="0"/>
          <w:numId w:val="1"/>
        </w:numPr>
        <w:spacing w:after="200"/>
        <w:ind w:left="0" w:firstLine="709"/>
        <w:contextualSpacing w:val="0"/>
        <w:jc w:val="left"/>
        <w:outlineLvl w:val="0"/>
        <w:rPr>
          <w:del w:id="2418" w:author="Анастасия ." w:date="2023-10-11T17:39:00Z"/>
        </w:rPr>
        <w:pPrChange w:id="2419" w:author="Анастасия ." w:date="2023-10-11T17:39:00Z">
          <w:pPr>
            <w:pStyle w:val="a6"/>
            <w:tabs>
              <w:tab w:val="left" w:pos="1134"/>
            </w:tabs>
            <w:ind w:left="0"/>
          </w:pPr>
        </w:pPrChange>
      </w:pPr>
      <w:bookmarkStart w:id="2420" w:name="_Toc131970891"/>
      <w:bookmarkStart w:id="2421" w:name="_Toc132035612"/>
      <w:del w:id="2422" w:author="Анастасия ." w:date="2023-10-11T17:39:00Z">
        <w:r w:rsidDel="00866AF5">
          <w:delText>Наиболее удобными представляются второй и третий способы, так как в данном случае от</w:delText>
        </w:r>
        <w:r w:rsidRPr="00B343FA" w:rsidDel="00866AF5">
          <w:delText xml:space="preserve"> </w:delText>
        </w:r>
        <w:r w:rsidDel="00866AF5">
          <w:rPr>
            <w:lang w:val="en-US"/>
          </w:rPr>
          <w:delText>ERP</w:delText>
        </w:r>
        <w:r w:rsidDel="00866AF5">
          <w:delText xml:space="preserve"> модуля требуется своевременная выгрузка полей данных в БД производства.</w:delText>
        </w:r>
        <w:bookmarkEnd w:id="2420"/>
        <w:bookmarkEnd w:id="2421"/>
      </w:del>
    </w:p>
    <w:p w:rsidR="001F0BB9" w:rsidRPr="00464E2D" w:rsidDel="00866AF5" w:rsidRDefault="001F0BB9" w:rsidP="00866AF5">
      <w:pPr>
        <w:pStyle w:val="a6"/>
        <w:numPr>
          <w:ilvl w:val="0"/>
          <w:numId w:val="1"/>
        </w:numPr>
        <w:spacing w:after="200"/>
        <w:ind w:left="0" w:firstLine="709"/>
        <w:contextualSpacing w:val="0"/>
        <w:jc w:val="left"/>
        <w:outlineLvl w:val="0"/>
        <w:rPr>
          <w:del w:id="2423" w:author="Анастасия ." w:date="2023-10-11T17:39:00Z"/>
        </w:rPr>
        <w:pPrChange w:id="2424" w:author="Анастасия ." w:date="2023-10-11T17:39:00Z">
          <w:pPr>
            <w:pStyle w:val="a6"/>
            <w:tabs>
              <w:tab w:val="left" w:pos="1134"/>
            </w:tabs>
            <w:ind w:left="0"/>
          </w:pPr>
        </w:pPrChange>
      </w:pPr>
      <w:bookmarkStart w:id="2425" w:name="_Toc131970892"/>
      <w:bookmarkStart w:id="2426" w:name="_Toc132035613"/>
      <w:del w:id="2427" w:author="Анастасия ." w:date="2023-10-11T17:39:00Z">
        <w:r w:rsidRPr="00464E2D" w:rsidDel="00866AF5">
          <w:delText>Архитектура ИУС представлена на Рисунке 2.</w:delText>
        </w:r>
      </w:del>
      <w:del w:id="2428" w:author="Анастасия ." w:date="2023-05-21T12:55:00Z">
        <w:r w:rsidRPr="00464E2D" w:rsidDel="003A69C5">
          <w:delText>12</w:delText>
        </w:r>
      </w:del>
      <w:del w:id="2429" w:author="Анастасия ." w:date="2023-10-11T17:39:00Z">
        <w:r w:rsidRPr="00464E2D" w:rsidDel="00866AF5">
          <w:delText xml:space="preserve">. Клиенты находятся на АРМ операторов, один из них сканирует производственные метки шины и получает назначенные для нее испытания, записанные в производственном модуле </w:delText>
        </w:r>
        <w:r w:rsidRPr="00464E2D" w:rsidDel="00866AF5">
          <w:rPr>
            <w:lang w:val="en-US"/>
          </w:rPr>
          <w:delText>ERP</w:delText>
        </w:r>
        <w:r w:rsidRPr="00464E2D" w:rsidDel="00866AF5">
          <w:delText xml:space="preserve">-системы. На втором клиенте находится программа для формирования </w:delText>
        </w:r>
        <w:r w:rsidRPr="00464E2D" w:rsidDel="00866AF5">
          <w:rPr>
            <w:lang w:val="en-US"/>
          </w:rPr>
          <w:delText>QR</w:delText>
        </w:r>
        <w:r w:rsidRPr="00464E2D" w:rsidDel="00866AF5">
          <w:delText xml:space="preserve">-кода, включающая в себя </w:delText>
        </w:r>
        <w:r w:rsidR="00464E2D" w:rsidRPr="00464E2D" w:rsidDel="00866AF5">
          <w:delText>функции</w:delText>
        </w:r>
        <w:r w:rsidRPr="00464E2D" w:rsidDel="00866AF5">
          <w:delText xml:space="preserve"> системной обработки для нахождения ошибок, дополнительных вычислений </w:delText>
        </w:r>
        <w:r w:rsidRPr="00464E2D" w:rsidDel="00866AF5">
          <w:rPr>
            <w:rFonts w:cs="Times New Roman"/>
          </w:rPr>
          <w:delText>—</w:delText>
        </w:r>
        <w:r w:rsidRPr="00464E2D" w:rsidDel="00866AF5">
          <w:delText xml:space="preserve"> преобразования данных из полей БД и синтеза, выдающ</w:delText>
        </w:r>
        <w:r w:rsidR="00464E2D" w:rsidRPr="00464E2D" w:rsidDel="00866AF5">
          <w:delText>ая</w:delText>
        </w:r>
        <w:r w:rsidRPr="00464E2D" w:rsidDel="00866AF5">
          <w:delText xml:space="preserve"> окончательный результат.</w:delText>
        </w:r>
        <w:bookmarkEnd w:id="2425"/>
        <w:bookmarkEnd w:id="2426"/>
      </w:del>
    </w:p>
    <w:p w:rsidR="001F0BB9" w:rsidRPr="00A26664" w:rsidDel="00866AF5" w:rsidRDefault="001F0BB9" w:rsidP="00866AF5">
      <w:pPr>
        <w:pStyle w:val="a6"/>
        <w:numPr>
          <w:ilvl w:val="0"/>
          <w:numId w:val="1"/>
        </w:numPr>
        <w:spacing w:after="200"/>
        <w:ind w:left="0" w:firstLine="709"/>
        <w:contextualSpacing w:val="0"/>
        <w:jc w:val="left"/>
        <w:outlineLvl w:val="0"/>
        <w:rPr>
          <w:del w:id="2430" w:author="Анастасия ." w:date="2023-10-11T17:39:00Z"/>
        </w:rPr>
        <w:pPrChange w:id="2431" w:author="Анастасия ." w:date="2023-10-11T17:39:00Z">
          <w:pPr>
            <w:pStyle w:val="a6"/>
            <w:tabs>
              <w:tab w:val="left" w:pos="1134"/>
            </w:tabs>
            <w:ind w:left="0"/>
          </w:pPr>
        </w:pPrChange>
      </w:pPr>
      <w:bookmarkStart w:id="2432" w:name="_Toc131970893"/>
      <w:bookmarkStart w:id="2433" w:name="_Toc132035614"/>
      <w:del w:id="2434" w:author="Анастасия ." w:date="2023-10-11T17:39:00Z">
        <w:r w:rsidRPr="00A26664" w:rsidDel="00866AF5">
          <w:delText>За выполнение вычислений и формирование запросов к СУБД</w:delText>
        </w:r>
        <w:r w:rsidR="00A26664" w:rsidDel="00866AF5">
          <w:delText xml:space="preserve"> должен отвечать </w:delText>
        </w:r>
        <w:r w:rsidRPr="00A26664" w:rsidDel="00866AF5">
          <w:delText>сервер приложений, а слой доступа к данным в виде СУБД и БД находится на отдельном сервере данных.</w:delText>
        </w:r>
        <w:bookmarkEnd w:id="2432"/>
        <w:bookmarkEnd w:id="2433"/>
      </w:del>
    </w:p>
    <w:p w:rsidR="001F0BB9" w:rsidRPr="00A26664" w:rsidDel="00866AF5" w:rsidRDefault="001F0BB9" w:rsidP="00866AF5">
      <w:pPr>
        <w:pStyle w:val="a6"/>
        <w:numPr>
          <w:ilvl w:val="0"/>
          <w:numId w:val="1"/>
        </w:numPr>
        <w:spacing w:after="200"/>
        <w:ind w:left="0" w:firstLine="709"/>
        <w:contextualSpacing w:val="0"/>
        <w:jc w:val="left"/>
        <w:outlineLvl w:val="0"/>
        <w:rPr>
          <w:del w:id="2435" w:author="Анастасия ." w:date="2023-10-11T17:39:00Z"/>
        </w:rPr>
        <w:pPrChange w:id="2436" w:author="Анастасия ." w:date="2023-10-11T17:39:00Z">
          <w:pPr>
            <w:pStyle w:val="a6"/>
            <w:tabs>
              <w:tab w:val="left" w:pos="1134"/>
            </w:tabs>
            <w:ind w:left="0"/>
          </w:pPr>
        </w:pPrChange>
      </w:pPr>
      <w:bookmarkStart w:id="2437" w:name="_Toc131970894"/>
      <w:bookmarkStart w:id="2438" w:name="_Toc132035615"/>
      <w:del w:id="2439" w:author="Анастасия ." w:date="2023-10-11T17:39:00Z">
        <w:r w:rsidRPr="00A26664" w:rsidDel="00866AF5">
          <w:delText xml:space="preserve">Клиенты соединяются с сервером приложений по протоколу </w:delText>
        </w:r>
        <w:r w:rsidRPr="00A26664" w:rsidDel="00866AF5">
          <w:rPr>
            <w:lang w:val="en-US"/>
          </w:rPr>
          <w:delText>TCP</w:delText>
        </w:r>
        <w:r w:rsidRPr="00A26664" w:rsidDel="00866AF5">
          <w:delText xml:space="preserve">, используя архитектурный стиль </w:delText>
        </w:r>
        <w:r w:rsidRPr="00A26664" w:rsidDel="00866AF5">
          <w:rPr>
            <w:lang w:val="en-US"/>
          </w:rPr>
          <w:delText>REST</w:delText>
        </w:r>
        <w:r w:rsidRPr="00A26664" w:rsidDel="00866AF5">
          <w:delText>.</w:delText>
        </w:r>
        <w:bookmarkEnd w:id="2437"/>
        <w:bookmarkEnd w:id="2438"/>
      </w:del>
    </w:p>
    <w:p w:rsidR="001F0BB9" w:rsidRPr="00A26664" w:rsidDel="00866AF5" w:rsidRDefault="001F0BB9" w:rsidP="00866AF5">
      <w:pPr>
        <w:pStyle w:val="a6"/>
        <w:numPr>
          <w:ilvl w:val="0"/>
          <w:numId w:val="1"/>
        </w:numPr>
        <w:spacing w:after="200"/>
        <w:ind w:left="0" w:firstLine="709"/>
        <w:contextualSpacing w:val="0"/>
        <w:jc w:val="left"/>
        <w:outlineLvl w:val="0"/>
        <w:rPr>
          <w:del w:id="2440" w:author="Анастасия ." w:date="2023-10-11T17:39:00Z"/>
          <w:rFonts w:cs="Times New Roman"/>
          <w:szCs w:val="28"/>
        </w:rPr>
        <w:pPrChange w:id="2441" w:author="Анастасия ." w:date="2023-10-11T17:39:00Z">
          <w:pPr/>
        </w:pPrChange>
      </w:pPr>
      <w:del w:id="2442" w:author="Анастасия ." w:date="2023-10-11T17:39:00Z">
        <w:r w:rsidRPr="00A26664" w:rsidDel="00866AF5">
          <w:rPr>
            <w:rFonts w:cs="Times New Roman"/>
            <w:szCs w:val="28"/>
          </w:rPr>
          <w:delText xml:space="preserve">Для связи серверов приложений с сервером баз данных используется протокол </w:delText>
        </w:r>
        <w:r w:rsidRPr="00A26664" w:rsidDel="00866AF5">
          <w:rPr>
            <w:rFonts w:cs="Times New Roman"/>
            <w:szCs w:val="28"/>
            <w:lang w:val="en-US"/>
          </w:rPr>
          <w:delText>HTTP</w:delText>
        </w:r>
        <w:r w:rsidRPr="00A26664" w:rsidDel="00866AF5">
          <w:rPr>
            <w:rFonts w:cs="Times New Roman"/>
            <w:szCs w:val="28"/>
          </w:rPr>
          <w:delText xml:space="preserve">, через интерфейс </w:delText>
        </w:r>
        <w:r w:rsidRPr="00A26664" w:rsidDel="00866AF5">
          <w:rPr>
            <w:rFonts w:cs="Times New Roman"/>
            <w:szCs w:val="28"/>
            <w:lang w:val="en-US"/>
          </w:rPr>
          <w:delText>ORDS</w:delText>
        </w:r>
        <w:r w:rsidRPr="00A26664" w:rsidDel="00866AF5">
          <w:rPr>
            <w:rFonts w:cs="Times New Roman"/>
            <w:szCs w:val="28"/>
          </w:rPr>
          <w:delText>.</w:delText>
        </w:r>
      </w:del>
    </w:p>
    <w:p w:rsidR="001F0BB9" w:rsidRPr="00A26664" w:rsidDel="00866AF5" w:rsidRDefault="001F0BB9" w:rsidP="00866AF5">
      <w:pPr>
        <w:pStyle w:val="a6"/>
        <w:numPr>
          <w:ilvl w:val="0"/>
          <w:numId w:val="1"/>
        </w:numPr>
        <w:spacing w:after="200"/>
        <w:ind w:left="0" w:firstLine="709"/>
        <w:contextualSpacing w:val="0"/>
        <w:jc w:val="left"/>
        <w:outlineLvl w:val="0"/>
        <w:rPr>
          <w:del w:id="2443" w:author="Анастасия ." w:date="2023-10-11T17:39:00Z"/>
          <w:szCs w:val="28"/>
        </w:rPr>
        <w:pPrChange w:id="2444" w:author="Анастасия ." w:date="2023-10-11T17:39:00Z">
          <w:pPr>
            <w:pStyle w:val="a6"/>
            <w:tabs>
              <w:tab w:val="left" w:pos="1134"/>
            </w:tabs>
            <w:ind w:left="0"/>
            <w:contextualSpacing w:val="0"/>
          </w:pPr>
        </w:pPrChange>
      </w:pPr>
      <w:del w:id="2445" w:author="Анастасия ." w:date="2023-10-11T17:39:00Z">
        <w:r w:rsidRPr="00A26664" w:rsidDel="00866AF5">
          <w:rPr>
            <w:szCs w:val="28"/>
          </w:rPr>
          <w:delText>ORDS — это Java-приложение, которое позволяет создавать RESTful API для базы данных Oracle, используя SQL и PL/SQL. Является альтернативой использованию Oracle HTTP Server и mod_plsql. По сути ORDS — это HTTP-интерфейс между внешним миром и БД Oracle. Этот интерфейс позволяет замкнуть входящие HTTP-запросы на какой-либо объект базы данных — таблицу или PL/SQL-процедуру.</w:delText>
        </w:r>
      </w:del>
    </w:p>
    <w:p w:rsidR="001F0BB9" w:rsidRPr="00A26664" w:rsidDel="00866AF5" w:rsidRDefault="001F0BB9" w:rsidP="00866AF5">
      <w:pPr>
        <w:pStyle w:val="a6"/>
        <w:numPr>
          <w:ilvl w:val="0"/>
          <w:numId w:val="1"/>
        </w:numPr>
        <w:spacing w:after="200"/>
        <w:ind w:left="0" w:firstLine="709"/>
        <w:contextualSpacing w:val="0"/>
        <w:jc w:val="left"/>
        <w:outlineLvl w:val="0"/>
        <w:rPr>
          <w:del w:id="2446" w:author="Анастасия ." w:date="2023-10-11T17:39:00Z"/>
          <w:szCs w:val="28"/>
        </w:rPr>
        <w:pPrChange w:id="2447" w:author="Анастасия ." w:date="2023-10-11T17:39:00Z">
          <w:pPr>
            <w:pStyle w:val="a6"/>
            <w:tabs>
              <w:tab w:val="left" w:pos="1134"/>
            </w:tabs>
            <w:ind w:left="0"/>
            <w:contextualSpacing w:val="0"/>
          </w:pPr>
        </w:pPrChange>
      </w:pPr>
      <w:del w:id="2448" w:author="Анастасия ." w:date="2023-10-11T17:39:00Z">
        <w:r w:rsidRPr="00A26664" w:rsidDel="00866AF5">
          <w:rPr>
            <w:szCs w:val="28"/>
          </w:rPr>
          <w:delText>Поддерживается несколько вариантов развертывания ORDS:</w:delText>
        </w:r>
      </w:del>
    </w:p>
    <w:p w:rsidR="001F0BB9" w:rsidRPr="00A26664" w:rsidDel="00866AF5" w:rsidRDefault="001F0BB9" w:rsidP="00866AF5">
      <w:pPr>
        <w:pStyle w:val="a6"/>
        <w:numPr>
          <w:ilvl w:val="0"/>
          <w:numId w:val="1"/>
        </w:numPr>
        <w:spacing w:after="200"/>
        <w:ind w:left="0" w:firstLine="709"/>
        <w:contextualSpacing w:val="0"/>
        <w:jc w:val="left"/>
        <w:outlineLvl w:val="0"/>
        <w:rPr>
          <w:del w:id="2449" w:author="Анастасия ." w:date="2023-10-11T17:39:00Z"/>
          <w:szCs w:val="28"/>
        </w:rPr>
        <w:pPrChange w:id="2450" w:author="Анастасия ." w:date="2023-10-11T17:39:00Z">
          <w:pPr>
            <w:pStyle w:val="a6"/>
            <w:numPr>
              <w:numId w:val="16"/>
            </w:numPr>
            <w:tabs>
              <w:tab w:val="left" w:pos="1134"/>
            </w:tabs>
            <w:ind w:left="0"/>
            <w:contextualSpacing w:val="0"/>
          </w:pPr>
        </w:pPrChange>
      </w:pPr>
      <w:del w:id="2451" w:author="Анастасия ." w:date="2023-10-11T17:39:00Z">
        <w:r w:rsidRPr="00A26664" w:rsidDel="00866AF5">
          <w:rPr>
            <w:szCs w:val="28"/>
          </w:rPr>
          <w:delText>автономный (standalone) режим;</w:delText>
        </w:r>
      </w:del>
    </w:p>
    <w:p w:rsidR="001F0BB9" w:rsidRPr="00866AF5" w:rsidDel="00866AF5" w:rsidRDefault="001F0BB9" w:rsidP="00866AF5">
      <w:pPr>
        <w:pStyle w:val="a6"/>
        <w:numPr>
          <w:ilvl w:val="0"/>
          <w:numId w:val="1"/>
        </w:numPr>
        <w:spacing w:after="200"/>
        <w:ind w:left="0" w:firstLine="709"/>
        <w:contextualSpacing w:val="0"/>
        <w:jc w:val="left"/>
        <w:outlineLvl w:val="0"/>
        <w:rPr>
          <w:del w:id="2452" w:author="Анастасия ." w:date="2023-10-11T17:39:00Z"/>
          <w:szCs w:val="28"/>
          <w:rPrChange w:id="2453" w:author="Анастасия ." w:date="2023-10-11T17:39:00Z">
            <w:rPr>
              <w:del w:id="2454" w:author="Анастасия ." w:date="2023-10-11T17:39:00Z"/>
              <w:szCs w:val="28"/>
              <w:lang w:val="en-US"/>
            </w:rPr>
          </w:rPrChange>
        </w:rPr>
        <w:pPrChange w:id="2455" w:author="Анастасия ." w:date="2023-10-11T17:39:00Z">
          <w:pPr>
            <w:pStyle w:val="a6"/>
            <w:numPr>
              <w:numId w:val="16"/>
            </w:numPr>
            <w:tabs>
              <w:tab w:val="left" w:pos="1134"/>
            </w:tabs>
            <w:ind w:left="0"/>
            <w:contextualSpacing w:val="0"/>
          </w:pPr>
        </w:pPrChange>
      </w:pPr>
      <w:del w:id="2456" w:author="Анастасия ." w:date="2023-10-11T17:39:00Z">
        <w:r w:rsidRPr="00A26664" w:rsidDel="00866AF5">
          <w:rPr>
            <w:szCs w:val="28"/>
          </w:rPr>
          <w:delText>на</w:delText>
        </w:r>
        <w:r w:rsidRPr="00866AF5" w:rsidDel="00866AF5">
          <w:rPr>
            <w:szCs w:val="28"/>
            <w:rPrChange w:id="2457" w:author="Анастасия ." w:date="2023-10-11T17:39:00Z">
              <w:rPr>
                <w:szCs w:val="28"/>
                <w:lang w:val="en-US"/>
              </w:rPr>
            </w:rPrChange>
          </w:rPr>
          <w:delText xml:space="preserve"> </w:delText>
        </w:r>
        <w:r w:rsidRPr="00A26664" w:rsidDel="00866AF5">
          <w:rPr>
            <w:szCs w:val="28"/>
          </w:rPr>
          <w:delText>сервере</w:delText>
        </w:r>
        <w:r w:rsidRPr="00866AF5" w:rsidDel="00866AF5">
          <w:rPr>
            <w:szCs w:val="28"/>
            <w:rPrChange w:id="2458" w:author="Анастасия ." w:date="2023-10-11T17:39:00Z">
              <w:rPr>
                <w:szCs w:val="28"/>
                <w:lang w:val="en-US"/>
              </w:rPr>
            </w:rPrChange>
          </w:rPr>
          <w:delText xml:space="preserve"> </w:delText>
        </w:r>
        <w:r w:rsidRPr="00A26664" w:rsidDel="00866AF5">
          <w:rPr>
            <w:szCs w:val="28"/>
          </w:rPr>
          <w:delText>приложений</w:delText>
        </w:r>
        <w:r w:rsidRPr="00866AF5" w:rsidDel="00866AF5">
          <w:rPr>
            <w:szCs w:val="28"/>
            <w:rPrChange w:id="2459" w:author="Анастасия ." w:date="2023-10-11T17:39:00Z">
              <w:rPr>
                <w:szCs w:val="28"/>
                <w:lang w:val="en-US"/>
              </w:rPr>
            </w:rPrChange>
          </w:rPr>
          <w:delText xml:space="preserve"> (</w:delText>
        </w:r>
        <w:r w:rsidRPr="00A26664" w:rsidDel="00866AF5">
          <w:rPr>
            <w:szCs w:val="28"/>
            <w:lang w:val="en-US"/>
          </w:rPr>
          <w:delText>Oracle</w:delText>
        </w:r>
        <w:r w:rsidRPr="00866AF5" w:rsidDel="00866AF5">
          <w:rPr>
            <w:szCs w:val="28"/>
            <w:rPrChange w:id="2460" w:author="Анастасия ." w:date="2023-10-11T17:39:00Z">
              <w:rPr>
                <w:szCs w:val="28"/>
                <w:lang w:val="en-US"/>
              </w:rPr>
            </w:rPrChange>
          </w:rPr>
          <w:delText xml:space="preserve"> </w:delText>
        </w:r>
        <w:r w:rsidRPr="00A26664" w:rsidDel="00866AF5">
          <w:rPr>
            <w:szCs w:val="28"/>
            <w:lang w:val="en-US"/>
          </w:rPr>
          <w:delText>WebLogic</w:delText>
        </w:r>
        <w:r w:rsidRPr="00866AF5" w:rsidDel="00866AF5">
          <w:rPr>
            <w:szCs w:val="28"/>
            <w:rPrChange w:id="2461" w:author="Анастасия ." w:date="2023-10-11T17:39:00Z">
              <w:rPr>
                <w:szCs w:val="28"/>
                <w:lang w:val="en-US"/>
              </w:rPr>
            </w:rPrChange>
          </w:rPr>
          <w:delText xml:space="preserve"> </w:delText>
        </w:r>
        <w:r w:rsidRPr="00A26664" w:rsidDel="00866AF5">
          <w:rPr>
            <w:szCs w:val="28"/>
            <w:lang w:val="en-US"/>
          </w:rPr>
          <w:delText>Server</w:delText>
        </w:r>
        <w:r w:rsidRPr="00866AF5" w:rsidDel="00866AF5">
          <w:rPr>
            <w:szCs w:val="28"/>
            <w:rPrChange w:id="2462" w:author="Анастасия ." w:date="2023-10-11T17:39:00Z">
              <w:rPr>
                <w:szCs w:val="28"/>
                <w:lang w:val="en-US"/>
              </w:rPr>
            </w:rPrChange>
          </w:rPr>
          <w:delText xml:space="preserve">, </w:delText>
        </w:r>
        <w:r w:rsidRPr="00A26664" w:rsidDel="00866AF5">
          <w:rPr>
            <w:szCs w:val="28"/>
            <w:lang w:val="en-US"/>
          </w:rPr>
          <w:delText>Apache</w:delText>
        </w:r>
        <w:r w:rsidRPr="00866AF5" w:rsidDel="00866AF5">
          <w:rPr>
            <w:szCs w:val="28"/>
            <w:rPrChange w:id="2463" w:author="Анастасия ." w:date="2023-10-11T17:39:00Z">
              <w:rPr>
                <w:szCs w:val="28"/>
                <w:lang w:val="en-US"/>
              </w:rPr>
            </w:rPrChange>
          </w:rPr>
          <w:delText xml:space="preserve"> </w:delText>
        </w:r>
        <w:r w:rsidRPr="00A26664" w:rsidDel="00866AF5">
          <w:rPr>
            <w:szCs w:val="28"/>
            <w:lang w:val="en-US"/>
          </w:rPr>
          <w:delText>Tomcat</w:delText>
        </w:r>
        <w:r w:rsidRPr="00866AF5" w:rsidDel="00866AF5">
          <w:rPr>
            <w:szCs w:val="28"/>
            <w:rPrChange w:id="2464" w:author="Анастасия ." w:date="2023-10-11T17:39:00Z">
              <w:rPr>
                <w:szCs w:val="28"/>
                <w:lang w:val="en-US"/>
              </w:rPr>
            </w:rPrChange>
          </w:rPr>
          <w:delText>).</w:delText>
        </w:r>
      </w:del>
    </w:p>
    <w:p w:rsidR="001F0BB9" w:rsidRPr="00A26664" w:rsidDel="00866AF5" w:rsidRDefault="001F0BB9" w:rsidP="00866AF5">
      <w:pPr>
        <w:pStyle w:val="a6"/>
        <w:numPr>
          <w:ilvl w:val="0"/>
          <w:numId w:val="1"/>
        </w:numPr>
        <w:spacing w:after="200"/>
        <w:ind w:left="0" w:firstLine="709"/>
        <w:contextualSpacing w:val="0"/>
        <w:jc w:val="left"/>
        <w:outlineLvl w:val="0"/>
        <w:rPr>
          <w:del w:id="2465" w:author="Анастасия ." w:date="2023-10-11T17:39:00Z"/>
          <w:szCs w:val="28"/>
        </w:rPr>
        <w:pPrChange w:id="2466" w:author="Анастасия ." w:date="2023-10-11T17:39:00Z">
          <w:pPr>
            <w:pStyle w:val="a6"/>
            <w:tabs>
              <w:tab w:val="left" w:pos="1134"/>
            </w:tabs>
            <w:ind w:left="0"/>
            <w:contextualSpacing w:val="0"/>
          </w:pPr>
        </w:pPrChange>
      </w:pPr>
      <w:del w:id="2467" w:author="Анастасия ." w:date="2023-10-11T17:39:00Z">
        <w:r w:rsidRPr="00A26664" w:rsidDel="00866AF5">
          <w:rPr>
            <w:szCs w:val="28"/>
          </w:rPr>
          <w:delText>С помощью ORDS можно открыть доступ через HTTP к определенным объектам БД — таблицам, процедурам, функциям, пакетам. В первом случае имеем дело с ресурсами в том смысле, как они понимаются в архитектурном стиле RESTful. Каждый ресурс определяется уникальным URI, а операции с ресурсами (CRUD — создание, чтение, изменение, удаление) определяются операциями из HTTP-запроса: PUT, POST, GET, DELETE. Например, если ресурс — это запись в таблице сотрудников, то эта запись будет доступна по URI. В URI указывается имя схемы БД, имя таблицы и ID записи в таблице. Таким образом, этот HTTP-запрос на самом деле выполняет операцию выбора (SELECT) из указанной таблицы. С остальными операциями (добавление, изменение, удаление) принцип общения такой же: в URI указывается путь к ресурсу, а в теле запроса — дополнительные параметры, например значения полей для вставки записи в таблицу. Во втором случае вместо обращения к ресурсу напрямую используется вызов процедуры, которая может делать все то же самое, что и в первом случае (CRUD), а также исполнять любую другую логику, реализующую нужный бизнес-процесс.</w:delText>
        </w:r>
      </w:del>
    </w:p>
    <w:p w:rsidR="001F0BB9" w:rsidDel="00866AF5" w:rsidRDefault="001F0BB9" w:rsidP="00866AF5">
      <w:pPr>
        <w:pStyle w:val="a6"/>
        <w:numPr>
          <w:ilvl w:val="0"/>
          <w:numId w:val="1"/>
        </w:numPr>
        <w:spacing w:after="200"/>
        <w:ind w:left="0" w:firstLine="709"/>
        <w:contextualSpacing w:val="0"/>
        <w:jc w:val="left"/>
        <w:outlineLvl w:val="0"/>
        <w:rPr>
          <w:del w:id="2468" w:author="Анастасия ." w:date="2023-10-11T17:39:00Z"/>
          <w:szCs w:val="28"/>
        </w:rPr>
        <w:pPrChange w:id="2469" w:author="Анастасия ." w:date="2023-10-11T17:39:00Z">
          <w:pPr>
            <w:pStyle w:val="a6"/>
            <w:tabs>
              <w:tab w:val="left" w:pos="1134"/>
            </w:tabs>
            <w:ind w:left="0"/>
            <w:contextualSpacing w:val="0"/>
          </w:pPr>
        </w:pPrChange>
      </w:pPr>
      <w:del w:id="2470" w:author="Анастасия ." w:date="2023-10-11T17:39:00Z">
        <w:r w:rsidRPr="00A26664" w:rsidDel="00866AF5">
          <w:rPr>
            <w:szCs w:val="28"/>
            <w:lang w:val="en-US"/>
          </w:rPr>
          <w:delText>O</w:delText>
        </w:r>
        <w:r w:rsidRPr="00A26664" w:rsidDel="00866AF5">
          <w:rPr>
            <w:szCs w:val="28"/>
          </w:rPr>
          <w:delText>RDS — достаточно гибкий и универсальный механизм для работы с веб-сервисами, позволяющий реализовать полноценный REST. Для реализации высоконагруженной системы этот подход не подойдет: в этом случае нужен другой стек технологий — отдельный сервер приложений, проксирование запросов, использование кластерных БД и так далее. Однако для реализации систем с относительно небольшим количеством HTTP-запросов (до 10–20 в секунду) ORDS — оптимальный подход как в производительности, так и в гибкости.</w:delText>
        </w:r>
      </w:del>
    </w:p>
    <w:p w:rsidR="00A26664" w:rsidRPr="003A69C5" w:rsidDel="00866AF5" w:rsidRDefault="00A26664" w:rsidP="00866AF5">
      <w:pPr>
        <w:pStyle w:val="a6"/>
        <w:numPr>
          <w:ilvl w:val="0"/>
          <w:numId w:val="1"/>
        </w:numPr>
        <w:spacing w:after="200"/>
        <w:ind w:left="0" w:firstLine="709"/>
        <w:contextualSpacing w:val="0"/>
        <w:jc w:val="left"/>
        <w:outlineLvl w:val="0"/>
        <w:rPr>
          <w:del w:id="2471" w:author="Анастасия ." w:date="2023-10-11T17:39:00Z"/>
          <w:szCs w:val="28"/>
          <w:rPrChange w:id="2472" w:author="Анастасия ." w:date="2023-05-21T12:53:00Z">
            <w:rPr>
              <w:del w:id="2473" w:author="Анастасия ." w:date="2023-10-11T17:39:00Z"/>
              <w:szCs w:val="28"/>
              <w:lang w:val="en-US"/>
            </w:rPr>
          </w:rPrChange>
        </w:rPr>
        <w:pPrChange w:id="2474" w:author="Анастасия ." w:date="2023-10-11T17:39:00Z">
          <w:pPr>
            <w:pStyle w:val="a6"/>
            <w:tabs>
              <w:tab w:val="left" w:pos="1134"/>
            </w:tabs>
            <w:ind w:left="0"/>
            <w:contextualSpacing w:val="0"/>
          </w:pPr>
        </w:pPrChange>
      </w:pPr>
      <w:del w:id="2475" w:author="Анастасия ." w:date="2023-10-11T17:39:00Z">
        <w:r w:rsidDel="00866AF5">
          <w:rPr>
            <w:szCs w:val="28"/>
          </w:rPr>
          <w:delText>На данный момент программный модуль реализован для запуска на АРМ оператора, функционал сервера приложений выполняется на том же АРМ, поскольку разработанная тестовая БД достаточно компактна, чтобы не требовать выделения дополнительных вычислительных ресурсов в виде сервера.</w:delText>
        </w:r>
      </w:del>
    </w:p>
    <w:p w:rsidR="001F0BB9" w:rsidRPr="00050F99" w:rsidDel="00866AF5" w:rsidRDefault="00464E2D" w:rsidP="00866AF5">
      <w:pPr>
        <w:pStyle w:val="a6"/>
        <w:numPr>
          <w:ilvl w:val="0"/>
          <w:numId w:val="1"/>
        </w:numPr>
        <w:spacing w:after="200"/>
        <w:ind w:left="0" w:firstLine="709"/>
        <w:contextualSpacing w:val="0"/>
        <w:jc w:val="left"/>
        <w:outlineLvl w:val="0"/>
        <w:rPr>
          <w:del w:id="2476" w:author="Анастасия ." w:date="2023-10-11T17:39:00Z"/>
          <w:highlight w:val="yellow"/>
        </w:rPr>
        <w:pPrChange w:id="2477" w:author="Анастасия ." w:date="2023-10-11T17:39:00Z">
          <w:pPr>
            <w:spacing w:line="240" w:lineRule="auto"/>
            <w:ind w:firstLine="0"/>
            <w:jc w:val="center"/>
          </w:pPr>
        </w:pPrChange>
      </w:pPr>
      <w:del w:id="2478" w:author="Анастасия ." w:date="2023-10-11T17:39:00Z">
        <w:r w:rsidDel="00866AF5">
          <w:rPr>
            <w:noProof/>
          </w:rPr>
          <w:drawing>
            <wp:inline distT="0" distB="0" distL="0" distR="0" wp14:anchorId="0FE3357E" wp14:editId="1A87EBD5">
              <wp:extent cx="5940425" cy="315468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рхитектура2.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154680"/>
                      </a:xfrm>
                      <a:prstGeom prst="rect">
                        <a:avLst/>
                      </a:prstGeom>
                    </pic:spPr>
                  </pic:pic>
                </a:graphicData>
              </a:graphic>
            </wp:inline>
          </w:drawing>
        </w:r>
      </w:del>
    </w:p>
    <w:p w:rsidR="001F0BB9" w:rsidRPr="00866AF5" w:rsidDel="00866AF5" w:rsidRDefault="001F0BB9" w:rsidP="00866AF5">
      <w:pPr>
        <w:pStyle w:val="a6"/>
        <w:numPr>
          <w:ilvl w:val="0"/>
          <w:numId w:val="1"/>
        </w:numPr>
        <w:spacing w:after="200"/>
        <w:ind w:left="0" w:firstLine="709"/>
        <w:contextualSpacing w:val="0"/>
        <w:jc w:val="left"/>
        <w:outlineLvl w:val="0"/>
        <w:rPr>
          <w:del w:id="2479" w:author="Анастасия ." w:date="2023-10-11T17:39:00Z"/>
          <w:b/>
          <w:sz w:val="24"/>
          <w:rPrChange w:id="2480" w:author="Анастасия ." w:date="2023-10-11T17:39:00Z">
            <w:rPr>
              <w:del w:id="2481" w:author="Анастасия ." w:date="2023-10-11T17:39:00Z"/>
              <w:b/>
              <w:sz w:val="24"/>
              <w:lang w:val="en-US"/>
            </w:rPr>
          </w:rPrChange>
        </w:rPr>
        <w:pPrChange w:id="2482" w:author="Анастасия ." w:date="2023-10-11T17:39:00Z">
          <w:pPr>
            <w:tabs>
              <w:tab w:val="left" w:pos="4260"/>
            </w:tabs>
            <w:spacing w:after="120" w:line="240" w:lineRule="auto"/>
            <w:ind w:firstLine="0"/>
            <w:jc w:val="center"/>
          </w:pPr>
        </w:pPrChange>
      </w:pPr>
      <w:del w:id="2483" w:author="Анастасия ." w:date="2023-10-11T17:39:00Z">
        <w:r w:rsidRPr="00A26664" w:rsidDel="00866AF5">
          <w:rPr>
            <w:b/>
            <w:sz w:val="24"/>
          </w:rPr>
          <w:delText>Рисунок 2.</w:delText>
        </w:r>
      </w:del>
      <w:del w:id="2484" w:author="Анастасия ." w:date="2023-05-21T12:55:00Z">
        <w:r w:rsidRPr="00866AF5" w:rsidDel="003A69C5">
          <w:rPr>
            <w:b/>
            <w:sz w:val="24"/>
            <w:rPrChange w:id="2485" w:author="Анастасия ." w:date="2023-10-11T17:39:00Z">
              <w:rPr>
                <w:b/>
                <w:sz w:val="24"/>
                <w:lang w:val="en-US"/>
              </w:rPr>
            </w:rPrChange>
          </w:rPr>
          <w:delText>12</w:delText>
        </w:r>
        <w:r w:rsidRPr="00A26664" w:rsidDel="003A69C5">
          <w:rPr>
            <w:b/>
            <w:sz w:val="24"/>
          </w:rPr>
          <w:delText xml:space="preserve"> </w:delText>
        </w:r>
      </w:del>
      <w:del w:id="2486" w:author="Анастасия ." w:date="2023-10-11T17:39:00Z">
        <w:r w:rsidRPr="00A26664" w:rsidDel="00866AF5">
          <w:rPr>
            <w:rFonts w:cs="Times New Roman"/>
            <w:b/>
            <w:sz w:val="24"/>
          </w:rPr>
          <w:delText>—</w:delText>
        </w:r>
        <w:r w:rsidRPr="00A26664" w:rsidDel="00866AF5">
          <w:rPr>
            <w:b/>
            <w:sz w:val="24"/>
          </w:rPr>
          <w:delText xml:space="preserve"> Архитектура системы</w:delText>
        </w:r>
      </w:del>
    </w:p>
    <w:p w:rsidR="009C7409" w:rsidRPr="00866AF5" w:rsidDel="00866AF5" w:rsidRDefault="009C7409" w:rsidP="00866AF5">
      <w:pPr>
        <w:pStyle w:val="a6"/>
        <w:numPr>
          <w:ilvl w:val="0"/>
          <w:numId w:val="1"/>
        </w:numPr>
        <w:spacing w:after="200"/>
        <w:ind w:left="0" w:firstLine="709"/>
        <w:contextualSpacing w:val="0"/>
        <w:jc w:val="left"/>
        <w:outlineLvl w:val="0"/>
        <w:rPr>
          <w:del w:id="2487" w:author="Анастасия ." w:date="2023-10-11T17:39:00Z"/>
          <w:b/>
          <w:sz w:val="24"/>
          <w:rPrChange w:id="2488" w:author="Анастасия ." w:date="2023-10-11T17:39:00Z">
            <w:rPr>
              <w:del w:id="2489" w:author="Анастасия ." w:date="2023-10-11T17:39:00Z"/>
              <w:b/>
              <w:sz w:val="24"/>
              <w:lang w:val="en-US"/>
            </w:rPr>
          </w:rPrChange>
        </w:rPr>
        <w:sectPr w:rsidR="009C7409" w:rsidRPr="00866AF5" w:rsidDel="00866AF5" w:rsidSect="00866AF5">
          <w:pgSz w:w="11906" w:h="16838"/>
          <w:pgMar w:top="1134" w:right="567" w:bottom="1134" w:left="1701" w:header="708" w:footer="708" w:gutter="0"/>
          <w:cols w:space="708"/>
          <w:docGrid w:linePitch="360"/>
          <w:sectPrChange w:id="2490" w:author="Анастасия ." w:date="2023-10-11T17:39:00Z">
            <w:sectPr w:rsidR="009C7409" w:rsidRPr="00866AF5" w:rsidDel="00866AF5" w:rsidSect="00866AF5">
              <w:pgMar w:top="1134" w:right="850" w:bottom="1134" w:left="1701" w:header="708" w:footer="708" w:gutter="0"/>
            </w:sectPr>
          </w:sectPrChange>
        </w:sectPr>
        <w:pPrChange w:id="2491" w:author="Анастасия ." w:date="2023-10-11T17:39:00Z">
          <w:pPr>
            <w:tabs>
              <w:tab w:val="left" w:pos="4260"/>
            </w:tabs>
            <w:spacing w:after="120" w:line="240" w:lineRule="auto"/>
            <w:ind w:firstLine="0"/>
            <w:jc w:val="center"/>
          </w:pPr>
        </w:pPrChange>
      </w:pPr>
    </w:p>
    <w:p w:rsidR="009C7409" w:rsidRPr="009C7409" w:rsidDel="00866AF5" w:rsidRDefault="009C7409" w:rsidP="00866AF5">
      <w:pPr>
        <w:pStyle w:val="a6"/>
        <w:numPr>
          <w:ilvl w:val="0"/>
          <w:numId w:val="1"/>
        </w:numPr>
        <w:spacing w:after="200"/>
        <w:ind w:left="0" w:firstLine="709"/>
        <w:contextualSpacing w:val="0"/>
        <w:jc w:val="left"/>
        <w:outlineLvl w:val="0"/>
        <w:rPr>
          <w:del w:id="2492" w:author="Анастасия ." w:date="2023-10-11T17:39:00Z"/>
          <w:b/>
          <w:sz w:val="36"/>
        </w:rPr>
        <w:pPrChange w:id="2493" w:author="Анастасия ." w:date="2023-10-11T17:39:00Z">
          <w:pPr>
            <w:pStyle w:val="a6"/>
            <w:numPr>
              <w:numId w:val="2"/>
            </w:numPr>
            <w:ind w:left="0" w:hanging="420"/>
            <w:contextualSpacing w:val="0"/>
            <w:jc w:val="left"/>
            <w:outlineLvl w:val="0"/>
          </w:pPr>
        </w:pPrChange>
      </w:pPr>
      <w:bookmarkStart w:id="2494" w:name="_Toc135666534"/>
      <w:del w:id="2495" w:author="Анастасия ." w:date="2023-10-11T17:39:00Z">
        <w:r w:rsidRPr="009C7409" w:rsidDel="00866AF5">
          <w:rPr>
            <w:b/>
            <w:sz w:val="36"/>
          </w:rPr>
          <w:delText>ПРОГРАММНАЯ РЕАЛИЗАЦИЯ</w:delText>
        </w:r>
        <w:bookmarkEnd w:id="2494"/>
      </w:del>
    </w:p>
    <w:p w:rsidR="009C7409" w:rsidRPr="00FD0CFD" w:rsidDel="00866AF5" w:rsidRDefault="009C7409" w:rsidP="00866AF5">
      <w:pPr>
        <w:pStyle w:val="a6"/>
        <w:numPr>
          <w:ilvl w:val="0"/>
          <w:numId w:val="1"/>
        </w:numPr>
        <w:spacing w:after="200"/>
        <w:ind w:left="0" w:firstLine="709"/>
        <w:contextualSpacing w:val="0"/>
        <w:jc w:val="left"/>
        <w:outlineLvl w:val="0"/>
        <w:rPr>
          <w:del w:id="2496" w:author="Анастасия ." w:date="2023-10-11T17:39:00Z"/>
          <w:b/>
          <w:sz w:val="32"/>
        </w:rPr>
        <w:pPrChange w:id="2497" w:author="Анастасия ." w:date="2023-10-11T17:39:00Z">
          <w:pPr>
            <w:pStyle w:val="a6"/>
            <w:numPr>
              <w:ilvl w:val="1"/>
              <w:numId w:val="2"/>
            </w:numPr>
            <w:spacing w:before="300" w:after="200"/>
            <w:ind w:left="0" w:hanging="720"/>
            <w:contextualSpacing w:val="0"/>
            <w:jc w:val="left"/>
            <w:outlineLvl w:val="1"/>
          </w:pPr>
        </w:pPrChange>
      </w:pPr>
      <w:bookmarkStart w:id="2498" w:name="_Toc135666535"/>
      <w:del w:id="2499" w:author="Анастасия ." w:date="2023-10-11T17:39:00Z">
        <w:r w:rsidRPr="009C7409" w:rsidDel="00866AF5">
          <w:rPr>
            <w:b/>
            <w:sz w:val="32"/>
          </w:rPr>
          <w:delText>Разработка базы данных</w:delText>
        </w:r>
        <w:bookmarkEnd w:id="2498"/>
      </w:del>
    </w:p>
    <w:p w:rsidR="00F27C79" w:rsidRPr="00A44C71" w:rsidDel="00866AF5" w:rsidRDefault="00F27C79" w:rsidP="00866AF5">
      <w:pPr>
        <w:pStyle w:val="a6"/>
        <w:numPr>
          <w:ilvl w:val="0"/>
          <w:numId w:val="1"/>
        </w:numPr>
        <w:spacing w:after="200"/>
        <w:ind w:left="0" w:firstLine="709"/>
        <w:contextualSpacing w:val="0"/>
        <w:jc w:val="left"/>
        <w:outlineLvl w:val="0"/>
        <w:rPr>
          <w:del w:id="2500" w:author="Анастасия ." w:date="2023-10-11T17:39:00Z"/>
          <w:b/>
          <w:rPrChange w:id="2501" w:author="Анастасия ." w:date="2023-05-21T14:43:00Z">
            <w:rPr>
              <w:del w:id="2502" w:author="Анастасия ." w:date="2023-10-11T17:39:00Z"/>
            </w:rPr>
          </w:rPrChange>
        </w:rPr>
        <w:pPrChange w:id="2503" w:author="Анастасия ." w:date="2023-10-11T17:39:00Z">
          <w:pPr>
            <w:pStyle w:val="20"/>
          </w:pPr>
        </w:pPrChange>
      </w:pPr>
      <w:bookmarkStart w:id="2504" w:name="_Toc134707205"/>
      <w:bookmarkStart w:id="2505" w:name="_Toc135666536"/>
      <w:del w:id="2506" w:author="Анастасия ." w:date="2023-10-11T17:39:00Z">
        <w:r w:rsidRPr="00A44C71" w:rsidDel="00866AF5">
          <w:rPr>
            <w:b/>
            <w:rPrChange w:id="2507" w:author="Анастасия ." w:date="2023-05-21T14:43:00Z">
              <w:rPr>
                <w:bCs w:val="0"/>
              </w:rPr>
            </w:rPrChange>
          </w:rPr>
          <w:delText>Описание средств проектирования и разработки</w:delText>
        </w:r>
        <w:bookmarkEnd w:id="2504"/>
        <w:bookmarkEnd w:id="2505"/>
      </w:del>
    </w:p>
    <w:p w:rsidR="00F27C79" w:rsidDel="00866AF5" w:rsidRDefault="00F27C79" w:rsidP="00866AF5">
      <w:pPr>
        <w:pStyle w:val="a6"/>
        <w:numPr>
          <w:ilvl w:val="0"/>
          <w:numId w:val="1"/>
        </w:numPr>
        <w:spacing w:after="200"/>
        <w:ind w:left="0" w:firstLine="709"/>
        <w:contextualSpacing w:val="0"/>
        <w:jc w:val="left"/>
        <w:outlineLvl w:val="0"/>
        <w:rPr>
          <w:del w:id="2508" w:author="Анастасия ." w:date="2023-10-11T17:39:00Z"/>
        </w:rPr>
        <w:pPrChange w:id="2509" w:author="Анастасия ." w:date="2023-10-11T17:39:00Z">
          <w:pPr/>
        </w:pPrChange>
      </w:pPr>
      <w:del w:id="2510" w:author="Анастасия ." w:date="2023-10-11T17:39:00Z">
        <w:r w:rsidRPr="00187BDE" w:rsidDel="00866AF5">
          <w:rPr>
            <w:rFonts w:cs="Times New Roman"/>
            <w:szCs w:val="28"/>
          </w:rPr>
          <w:delText xml:space="preserve">В качестве средства моделирования БД использовалась программа DataModeler. </w:delText>
        </w:r>
        <w:r w:rsidDel="00866AF5">
          <w:rPr>
            <w:rFonts w:cs="Times New Roman"/>
            <w:szCs w:val="28"/>
          </w:rPr>
          <w:delText xml:space="preserve">Для администрирования БД выбрана программа </w:delText>
        </w:r>
        <w:r w:rsidDel="00866AF5">
          <w:rPr>
            <w:rFonts w:cs="Times New Roman"/>
            <w:szCs w:val="28"/>
            <w:lang w:val="en-US"/>
          </w:rPr>
          <w:delText>SQL</w:delText>
        </w:r>
        <w:r w:rsidRPr="00187BDE" w:rsidDel="00866AF5">
          <w:rPr>
            <w:rFonts w:cs="Times New Roman"/>
            <w:szCs w:val="28"/>
          </w:rPr>
          <w:delText xml:space="preserve"> </w:delText>
        </w:r>
        <w:r w:rsidDel="00866AF5">
          <w:rPr>
            <w:rFonts w:cs="Times New Roman"/>
            <w:szCs w:val="28"/>
            <w:lang w:val="en-US"/>
          </w:rPr>
          <w:delText>Developer</w:delText>
        </w:r>
        <w:r w:rsidRPr="00187BDE" w:rsidDel="00866AF5">
          <w:rPr>
            <w:rFonts w:cs="Times New Roman"/>
            <w:szCs w:val="28"/>
          </w:rPr>
          <w:delText xml:space="preserve"> —</w:delText>
        </w:r>
        <w:r w:rsidDel="00866AF5">
          <w:rPr>
            <w:rFonts w:cs="Times New Roman"/>
            <w:szCs w:val="28"/>
          </w:rPr>
          <w:delText xml:space="preserve"> </w:delText>
        </w:r>
        <w:r w:rsidDel="00866AF5">
          <w:delText xml:space="preserve">интегрированная среда разработки на языках SQL и PL/SQL. Обе этих среды рассчитаны на применение в среде </w:delText>
        </w:r>
        <w:r w:rsidDel="00866AF5">
          <w:rPr>
            <w:lang w:val="en-US"/>
          </w:rPr>
          <w:delText>Oracle</w:delText>
        </w:r>
        <w:r w:rsidRPr="00187BDE" w:rsidDel="00866AF5">
          <w:delText xml:space="preserve"> </w:delText>
        </w:r>
        <w:r w:rsidDel="00866AF5">
          <w:rPr>
            <w:lang w:val="en-US"/>
          </w:rPr>
          <w:delText>Databse</w:delText>
        </w:r>
        <w:r w:rsidRPr="00187BDE" w:rsidDel="00866AF5">
          <w:delText>.</w:delText>
        </w:r>
      </w:del>
    </w:p>
    <w:p w:rsidR="00F27C79" w:rsidRPr="00E10174" w:rsidDel="00866AF5" w:rsidRDefault="00F27C79" w:rsidP="00866AF5">
      <w:pPr>
        <w:pStyle w:val="a6"/>
        <w:numPr>
          <w:ilvl w:val="0"/>
          <w:numId w:val="1"/>
        </w:numPr>
        <w:spacing w:after="200"/>
        <w:ind w:left="0" w:firstLine="709"/>
        <w:contextualSpacing w:val="0"/>
        <w:jc w:val="left"/>
        <w:outlineLvl w:val="0"/>
        <w:rPr>
          <w:del w:id="2511" w:author="Анастасия ." w:date="2023-10-11T17:39:00Z"/>
          <w:rFonts w:cs="Times New Roman"/>
          <w:szCs w:val="28"/>
        </w:rPr>
        <w:pPrChange w:id="2512" w:author="Анастасия ." w:date="2023-10-11T17:39:00Z">
          <w:pPr/>
        </w:pPrChange>
      </w:pPr>
      <w:del w:id="2513" w:author="Анастасия ." w:date="2023-10-11T17:39:00Z">
        <w:r w:rsidRPr="00E10174" w:rsidDel="00866AF5">
          <w:rPr>
            <w:rFonts w:cs="Times New Roman"/>
            <w:szCs w:val="28"/>
          </w:rPr>
          <w:delText xml:space="preserve">Oracle является достойным кандидатом </w:delText>
        </w:r>
        <w:r w:rsidDel="00866AF5">
          <w:rPr>
            <w:rFonts w:cs="Times New Roman"/>
            <w:szCs w:val="28"/>
          </w:rPr>
          <w:delText>в качестве базы данных, благодаря следующим причинам:</w:delText>
        </w:r>
      </w:del>
    </w:p>
    <w:p w:rsidR="00F27C79" w:rsidRPr="00BA3293" w:rsidDel="00866AF5" w:rsidRDefault="00F27C79" w:rsidP="00866AF5">
      <w:pPr>
        <w:pStyle w:val="a6"/>
        <w:numPr>
          <w:ilvl w:val="0"/>
          <w:numId w:val="1"/>
        </w:numPr>
        <w:spacing w:after="200"/>
        <w:ind w:left="0" w:firstLine="709"/>
        <w:contextualSpacing w:val="0"/>
        <w:jc w:val="left"/>
        <w:outlineLvl w:val="0"/>
        <w:rPr>
          <w:del w:id="2514" w:author="Анастасия ." w:date="2023-10-11T17:39:00Z"/>
          <w:rFonts w:cs="Times New Roman"/>
          <w:szCs w:val="28"/>
        </w:rPr>
        <w:pPrChange w:id="2515" w:author="Анастасия ." w:date="2023-10-11T17:39:00Z">
          <w:pPr>
            <w:pStyle w:val="a6"/>
            <w:numPr>
              <w:numId w:val="17"/>
            </w:numPr>
            <w:ind w:left="0"/>
            <w:contextualSpacing w:val="0"/>
          </w:pPr>
        </w:pPrChange>
      </w:pPr>
      <w:del w:id="2516" w:author="Анастасия ." w:date="2023-10-11T17:39:00Z">
        <w:r w:rsidRPr="00BA3293" w:rsidDel="00866AF5">
          <w:rPr>
            <w:rFonts w:cs="Times New Roman"/>
            <w:szCs w:val="28"/>
          </w:rPr>
          <w:delText>Популярность: Oracle DB является одной из самых популярных СУБД в мире. Его используют компании всех размеров, начиная от малых стартапов до огромных корпораций. Это означает, что уже сформировано большое сообщество пользователей, готовых помочь решить проблемы.</w:delText>
        </w:r>
      </w:del>
    </w:p>
    <w:p w:rsidR="00F27C79" w:rsidRPr="00BA3293" w:rsidDel="00866AF5" w:rsidRDefault="00F27C79" w:rsidP="00866AF5">
      <w:pPr>
        <w:pStyle w:val="a6"/>
        <w:numPr>
          <w:ilvl w:val="0"/>
          <w:numId w:val="1"/>
        </w:numPr>
        <w:spacing w:after="200"/>
        <w:ind w:left="0" w:firstLine="709"/>
        <w:contextualSpacing w:val="0"/>
        <w:jc w:val="left"/>
        <w:outlineLvl w:val="0"/>
        <w:rPr>
          <w:del w:id="2517" w:author="Анастасия ." w:date="2023-10-11T17:39:00Z"/>
          <w:rFonts w:cs="Times New Roman"/>
          <w:szCs w:val="28"/>
        </w:rPr>
        <w:pPrChange w:id="2518" w:author="Анастасия ." w:date="2023-10-11T17:39:00Z">
          <w:pPr>
            <w:pStyle w:val="a6"/>
            <w:numPr>
              <w:numId w:val="17"/>
            </w:numPr>
            <w:ind w:left="0"/>
            <w:contextualSpacing w:val="0"/>
          </w:pPr>
        </w:pPrChange>
      </w:pPr>
      <w:del w:id="2519" w:author="Анастасия ." w:date="2023-10-11T17:39:00Z">
        <w:r w:rsidRPr="00BA3293" w:rsidDel="00866AF5">
          <w:rPr>
            <w:rFonts w:cs="Times New Roman"/>
            <w:szCs w:val="28"/>
          </w:rPr>
          <w:delText>Производительность: Oracle DB быстро выполняет запросы и операции, что подходит для проектов, требующих высокой производительности. Это происходит благодаря расширенным возможностям оптимизации запросов, индексации и кэширования данных.</w:delText>
        </w:r>
      </w:del>
    </w:p>
    <w:p w:rsidR="00F27C79" w:rsidRPr="00BA3293" w:rsidDel="00866AF5" w:rsidRDefault="00F27C79" w:rsidP="00866AF5">
      <w:pPr>
        <w:pStyle w:val="a6"/>
        <w:numPr>
          <w:ilvl w:val="0"/>
          <w:numId w:val="1"/>
        </w:numPr>
        <w:spacing w:after="200"/>
        <w:ind w:left="0" w:firstLine="709"/>
        <w:contextualSpacing w:val="0"/>
        <w:jc w:val="left"/>
        <w:outlineLvl w:val="0"/>
        <w:rPr>
          <w:del w:id="2520" w:author="Анастасия ." w:date="2023-10-11T17:39:00Z"/>
          <w:rFonts w:cs="Times New Roman"/>
          <w:szCs w:val="28"/>
        </w:rPr>
        <w:pPrChange w:id="2521" w:author="Анастасия ." w:date="2023-10-11T17:39:00Z">
          <w:pPr>
            <w:pStyle w:val="a6"/>
            <w:numPr>
              <w:numId w:val="17"/>
            </w:numPr>
            <w:ind w:left="0"/>
            <w:contextualSpacing w:val="0"/>
          </w:pPr>
        </w:pPrChange>
      </w:pPr>
      <w:del w:id="2522" w:author="Анастасия ." w:date="2023-10-11T17:39:00Z">
        <w:r w:rsidRPr="00BA3293" w:rsidDel="00866AF5">
          <w:rPr>
            <w:rFonts w:cs="Times New Roman"/>
            <w:szCs w:val="28"/>
          </w:rPr>
          <w:delText>Надежность: Oracle DB предоставляет механизмы резервного копирования данных, отказоустойчивые функции, которые помогают обеспечить непрерывность работы базы данных.</w:delText>
        </w:r>
      </w:del>
    </w:p>
    <w:p w:rsidR="00F27C79" w:rsidRPr="00BA3293" w:rsidDel="00866AF5" w:rsidRDefault="00F27C79" w:rsidP="00866AF5">
      <w:pPr>
        <w:pStyle w:val="a6"/>
        <w:numPr>
          <w:ilvl w:val="0"/>
          <w:numId w:val="1"/>
        </w:numPr>
        <w:spacing w:after="200"/>
        <w:ind w:left="0" w:firstLine="709"/>
        <w:contextualSpacing w:val="0"/>
        <w:jc w:val="left"/>
        <w:outlineLvl w:val="0"/>
        <w:rPr>
          <w:del w:id="2523" w:author="Анастасия ." w:date="2023-10-11T17:39:00Z"/>
          <w:rFonts w:cs="Times New Roman"/>
          <w:szCs w:val="28"/>
        </w:rPr>
        <w:pPrChange w:id="2524" w:author="Анастасия ." w:date="2023-10-11T17:39:00Z">
          <w:pPr>
            <w:pStyle w:val="a6"/>
            <w:numPr>
              <w:numId w:val="17"/>
            </w:numPr>
            <w:ind w:left="0"/>
            <w:contextualSpacing w:val="0"/>
          </w:pPr>
        </w:pPrChange>
      </w:pPr>
      <w:del w:id="2525" w:author="Анастасия ." w:date="2023-10-11T17:39:00Z">
        <w:r w:rsidRPr="00BA3293" w:rsidDel="00866AF5">
          <w:rPr>
            <w:rFonts w:cs="Times New Roman"/>
            <w:szCs w:val="28"/>
          </w:rPr>
          <w:delText>Расширяемость: Oracle DB расширяемая база данных, которая может легко расширяться в зависимости от изменяющихся потребностей проекта. Расширение подразумевает добавление новых таблиц, полей, индексов, а также установку дополнительных компонентов, кластеризацию.</w:delText>
        </w:r>
      </w:del>
    </w:p>
    <w:p w:rsidR="00F27C79" w:rsidRPr="00BA3293" w:rsidDel="00866AF5" w:rsidRDefault="00F27C79" w:rsidP="00866AF5">
      <w:pPr>
        <w:pStyle w:val="a6"/>
        <w:numPr>
          <w:ilvl w:val="0"/>
          <w:numId w:val="1"/>
        </w:numPr>
        <w:spacing w:after="200"/>
        <w:ind w:left="0" w:firstLine="709"/>
        <w:contextualSpacing w:val="0"/>
        <w:jc w:val="left"/>
        <w:outlineLvl w:val="0"/>
        <w:rPr>
          <w:del w:id="2526" w:author="Анастасия ." w:date="2023-10-11T17:39:00Z"/>
          <w:rFonts w:cs="Times New Roman"/>
          <w:szCs w:val="28"/>
        </w:rPr>
        <w:pPrChange w:id="2527" w:author="Анастасия ." w:date="2023-10-11T17:39:00Z">
          <w:pPr>
            <w:pStyle w:val="a6"/>
            <w:numPr>
              <w:numId w:val="17"/>
            </w:numPr>
            <w:ind w:left="0"/>
            <w:contextualSpacing w:val="0"/>
          </w:pPr>
        </w:pPrChange>
      </w:pPr>
      <w:del w:id="2528" w:author="Анастасия ." w:date="2023-10-11T17:39:00Z">
        <w:r w:rsidDel="00866AF5">
          <w:rPr>
            <w:rFonts w:cs="Times New Roman"/>
            <w:szCs w:val="28"/>
          </w:rPr>
          <w:delText xml:space="preserve">Взаимодействие: </w:delText>
        </w:r>
        <w:r w:rsidDel="00866AF5">
          <w:rPr>
            <w:rFonts w:cs="Times New Roman"/>
            <w:szCs w:val="28"/>
            <w:lang w:val="en-US"/>
          </w:rPr>
          <w:delText>DataModeler</w:delText>
        </w:r>
        <w:r w:rsidRPr="00BA3293" w:rsidDel="00866AF5">
          <w:rPr>
            <w:rFonts w:cs="Times New Roman"/>
            <w:szCs w:val="28"/>
          </w:rPr>
          <w:delText xml:space="preserve"> </w:delText>
        </w:r>
        <w:r w:rsidDel="00866AF5">
          <w:rPr>
            <w:rFonts w:cs="Times New Roman"/>
            <w:szCs w:val="28"/>
          </w:rPr>
          <w:delText xml:space="preserve">и </w:delText>
        </w:r>
        <w:r w:rsidDel="00866AF5">
          <w:rPr>
            <w:rFonts w:cs="Times New Roman"/>
            <w:szCs w:val="28"/>
            <w:lang w:val="en-US"/>
          </w:rPr>
          <w:delText>SQL</w:delText>
        </w:r>
        <w:r w:rsidRPr="00BA3293" w:rsidDel="00866AF5">
          <w:rPr>
            <w:rFonts w:cs="Times New Roman"/>
            <w:szCs w:val="28"/>
          </w:rPr>
          <w:delText xml:space="preserve"> </w:delText>
        </w:r>
        <w:r w:rsidDel="00866AF5">
          <w:rPr>
            <w:rFonts w:cs="Times New Roman"/>
            <w:szCs w:val="28"/>
            <w:lang w:val="en-US"/>
          </w:rPr>
          <w:delText>Developer</w:delText>
        </w:r>
        <w:r w:rsidRPr="00BA3293" w:rsidDel="00866AF5">
          <w:rPr>
            <w:rFonts w:cs="Times New Roman"/>
            <w:szCs w:val="28"/>
          </w:rPr>
          <w:delText xml:space="preserve"> </w:delText>
        </w:r>
        <w:r w:rsidDel="00866AF5">
          <w:rPr>
            <w:rFonts w:cs="Times New Roman"/>
            <w:szCs w:val="28"/>
          </w:rPr>
          <w:delText>взаимно интегрируемы, что позволяет быстро проводить изменения при необходимости.</w:delText>
        </w:r>
      </w:del>
    </w:p>
    <w:p w:rsidR="00F27C79" w:rsidDel="00866AF5" w:rsidRDefault="00F27C79" w:rsidP="00866AF5">
      <w:pPr>
        <w:pStyle w:val="a6"/>
        <w:numPr>
          <w:ilvl w:val="0"/>
          <w:numId w:val="1"/>
        </w:numPr>
        <w:spacing w:after="200"/>
        <w:ind w:left="0" w:firstLine="709"/>
        <w:contextualSpacing w:val="0"/>
        <w:jc w:val="left"/>
        <w:outlineLvl w:val="0"/>
        <w:rPr>
          <w:del w:id="2529" w:author="Анастасия ." w:date="2023-10-11T17:39:00Z"/>
          <w:rFonts w:cs="Times New Roman"/>
          <w:szCs w:val="28"/>
        </w:rPr>
        <w:pPrChange w:id="2530" w:author="Анастасия ." w:date="2023-10-11T17:39:00Z">
          <w:pPr/>
        </w:pPrChange>
      </w:pPr>
      <w:del w:id="2531" w:author="Анастасия ." w:date="2023-10-11T17:39:00Z">
        <w:r w:rsidRPr="00E10174" w:rsidDel="00866AF5">
          <w:rPr>
            <w:rFonts w:cs="Times New Roman"/>
            <w:szCs w:val="28"/>
          </w:rPr>
          <w:delText>Несмотря на то, что Oracle является мощной базой данных, ее использование</w:delText>
        </w:r>
        <w:r w:rsidDel="00866AF5">
          <w:rPr>
            <w:rFonts w:cs="Times New Roman"/>
            <w:szCs w:val="28"/>
          </w:rPr>
          <w:delText xml:space="preserve"> в реальных условиях</w:delText>
        </w:r>
        <w:r w:rsidRPr="00E10174" w:rsidDel="00866AF5">
          <w:rPr>
            <w:rFonts w:cs="Times New Roman"/>
            <w:szCs w:val="28"/>
          </w:rPr>
          <w:delText xml:space="preserve"> может быть дорогим. Также, чтобы ис</w:delText>
        </w:r>
        <w:r w:rsidDel="00866AF5">
          <w:rPr>
            <w:rFonts w:cs="Times New Roman"/>
            <w:szCs w:val="28"/>
          </w:rPr>
          <w:delText xml:space="preserve">пользовать Oracle DB, необходимо знание </w:delText>
        </w:r>
        <w:r w:rsidDel="00866AF5">
          <w:rPr>
            <w:rFonts w:cs="Times New Roman"/>
            <w:szCs w:val="28"/>
            <w:lang w:val="en-US"/>
          </w:rPr>
          <w:delText>Oracle</w:delText>
        </w:r>
        <w:r w:rsidRPr="00E10174" w:rsidDel="00866AF5">
          <w:rPr>
            <w:rFonts w:cs="Times New Roman"/>
            <w:szCs w:val="28"/>
          </w:rPr>
          <w:delText xml:space="preserve"> </w:delText>
        </w:r>
        <w:r w:rsidDel="00866AF5">
          <w:rPr>
            <w:rFonts w:cs="Times New Roman"/>
            <w:szCs w:val="28"/>
            <w:lang w:val="en-US"/>
          </w:rPr>
          <w:delText>SQL</w:delText>
        </w:r>
        <w:r w:rsidRPr="00E10174" w:rsidDel="00866AF5">
          <w:rPr>
            <w:rFonts w:cs="Times New Roman"/>
            <w:szCs w:val="28"/>
          </w:rPr>
          <w:delText xml:space="preserve"> </w:delText>
        </w:r>
        <w:r w:rsidDel="00866AF5">
          <w:rPr>
            <w:rFonts w:cs="Times New Roman"/>
            <w:szCs w:val="28"/>
          </w:rPr>
          <w:delText xml:space="preserve">и </w:delText>
        </w:r>
        <w:r w:rsidDel="00866AF5">
          <w:rPr>
            <w:rFonts w:cs="Times New Roman"/>
            <w:szCs w:val="28"/>
            <w:lang w:val="en-US"/>
          </w:rPr>
          <w:delText>PL</w:delText>
        </w:r>
        <w:r w:rsidRPr="00E10174" w:rsidDel="00866AF5">
          <w:rPr>
            <w:rFonts w:cs="Times New Roman"/>
            <w:szCs w:val="28"/>
          </w:rPr>
          <w:delText>/</w:delText>
        </w:r>
        <w:r w:rsidDel="00866AF5">
          <w:rPr>
            <w:rFonts w:cs="Times New Roman"/>
            <w:szCs w:val="28"/>
            <w:lang w:val="en-US"/>
          </w:rPr>
          <w:delText>SQL</w:delText>
        </w:r>
        <w:r w:rsidRPr="00E10174" w:rsidDel="00866AF5">
          <w:rPr>
            <w:rFonts w:cs="Times New Roman"/>
            <w:szCs w:val="28"/>
          </w:rPr>
          <w:delText xml:space="preserve">. </w:delText>
        </w:r>
      </w:del>
    </w:p>
    <w:p w:rsidR="00F27C79" w:rsidRPr="0038395F" w:rsidDel="00866AF5" w:rsidRDefault="00F27C79" w:rsidP="00866AF5">
      <w:pPr>
        <w:pStyle w:val="a6"/>
        <w:numPr>
          <w:ilvl w:val="0"/>
          <w:numId w:val="1"/>
        </w:numPr>
        <w:spacing w:after="200"/>
        <w:ind w:left="0" w:firstLine="709"/>
        <w:contextualSpacing w:val="0"/>
        <w:jc w:val="left"/>
        <w:outlineLvl w:val="0"/>
        <w:rPr>
          <w:del w:id="2532" w:author="Анастасия ." w:date="2023-10-11T17:39:00Z"/>
          <w:rFonts w:cs="Times New Roman"/>
          <w:szCs w:val="28"/>
        </w:rPr>
        <w:pPrChange w:id="2533" w:author="Анастасия ." w:date="2023-10-11T17:39:00Z">
          <w:pPr/>
        </w:pPrChange>
      </w:pPr>
      <w:del w:id="2534" w:author="Анастасия ." w:date="2023-10-11T17:39:00Z">
        <w:r w:rsidDel="00866AF5">
          <w:rPr>
            <w:rFonts w:cs="Times New Roman"/>
            <w:szCs w:val="28"/>
          </w:rPr>
          <w:delText xml:space="preserve">В качестве языка программирования использовался </w:delText>
        </w:r>
        <w:r w:rsidDel="00866AF5">
          <w:rPr>
            <w:rFonts w:cs="Times New Roman"/>
            <w:szCs w:val="28"/>
            <w:lang w:val="en-US"/>
          </w:rPr>
          <w:delText>Python</w:delText>
        </w:r>
        <w:r w:rsidRPr="0038395F" w:rsidDel="00866AF5">
          <w:rPr>
            <w:rFonts w:cs="Times New Roman"/>
            <w:szCs w:val="28"/>
          </w:rPr>
          <w:delText xml:space="preserve"> 3.9.12.</w:delText>
        </w:r>
        <w:r w:rsidRPr="0038395F" w:rsidDel="00866AF5">
          <w:delText xml:space="preserve"> </w:delText>
        </w:r>
        <w:r w:rsidDel="00866AF5">
          <w:rPr>
            <w:rFonts w:cs="Times New Roman"/>
            <w:szCs w:val="28"/>
          </w:rPr>
          <w:delText>Э</w:delText>
        </w:r>
        <w:r w:rsidRPr="0038395F" w:rsidDel="00866AF5">
          <w:rPr>
            <w:rFonts w:cs="Times New Roman"/>
            <w:szCs w:val="28"/>
          </w:rPr>
          <w:delText>то интерпретируемый, объектно-ориентированный, высокоуровневый язык программирования, который широко используется в различных областях, включая науку о данных, искусств</w:delText>
        </w:r>
        <w:r w:rsidDel="00866AF5">
          <w:rPr>
            <w:rFonts w:cs="Times New Roman"/>
            <w:szCs w:val="28"/>
          </w:rPr>
          <w:delText>енный интеллект, веб-разработку.</w:delText>
        </w:r>
      </w:del>
    </w:p>
    <w:p w:rsidR="00F27C79" w:rsidRPr="0038395F" w:rsidDel="00866AF5" w:rsidRDefault="00F27C79" w:rsidP="00866AF5">
      <w:pPr>
        <w:pStyle w:val="a6"/>
        <w:numPr>
          <w:ilvl w:val="0"/>
          <w:numId w:val="1"/>
        </w:numPr>
        <w:spacing w:after="200"/>
        <w:ind w:left="0" w:firstLine="709"/>
        <w:contextualSpacing w:val="0"/>
        <w:jc w:val="left"/>
        <w:outlineLvl w:val="0"/>
        <w:rPr>
          <w:del w:id="2535" w:author="Анастасия ." w:date="2023-10-11T17:39:00Z"/>
          <w:rFonts w:cs="Times New Roman"/>
          <w:szCs w:val="28"/>
        </w:rPr>
        <w:pPrChange w:id="2536" w:author="Анастасия ." w:date="2023-10-11T17:39:00Z">
          <w:pPr/>
        </w:pPrChange>
      </w:pPr>
      <w:del w:id="2537" w:author="Анастасия ." w:date="2023-10-11T17:39:00Z">
        <w:r w:rsidDel="00866AF5">
          <w:rPr>
            <w:rFonts w:cs="Times New Roman"/>
            <w:szCs w:val="28"/>
          </w:rPr>
          <w:delText>Достоинства:</w:delText>
        </w:r>
      </w:del>
    </w:p>
    <w:p w:rsidR="00F27C79" w:rsidRPr="00693B51" w:rsidDel="00866AF5" w:rsidRDefault="00F27C79" w:rsidP="00866AF5">
      <w:pPr>
        <w:pStyle w:val="a6"/>
        <w:numPr>
          <w:ilvl w:val="0"/>
          <w:numId w:val="1"/>
        </w:numPr>
        <w:spacing w:after="200"/>
        <w:ind w:left="0" w:firstLine="709"/>
        <w:contextualSpacing w:val="0"/>
        <w:jc w:val="left"/>
        <w:outlineLvl w:val="0"/>
        <w:rPr>
          <w:del w:id="2538" w:author="Анастасия ." w:date="2023-10-11T17:39:00Z"/>
          <w:rFonts w:cs="Times New Roman"/>
          <w:szCs w:val="28"/>
        </w:rPr>
        <w:pPrChange w:id="2539" w:author="Анастасия ." w:date="2023-10-11T17:39:00Z">
          <w:pPr>
            <w:pStyle w:val="a6"/>
            <w:numPr>
              <w:numId w:val="18"/>
            </w:numPr>
            <w:ind w:left="0"/>
            <w:contextualSpacing w:val="0"/>
          </w:pPr>
        </w:pPrChange>
      </w:pPr>
      <w:del w:id="2540" w:author="Анастасия ." w:date="2023-10-11T17:39:00Z">
        <w:r w:rsidRPr="00693B51" w:rsidDel="00866AF5">
          <w:rPr>
            <w:rFonts w:cs="Times New Roman"/>
            <w:szCs w:val="28"/>
          </w:rPr>
          <w:delText>Простота: Синтаксис Python легок для понимания и анализирования.</w:delText>
        </w:r>
      </w:del>
    </w:p>
    <w:p w:rsidR="00F27C79" w:rsidRPr="00693B51" w:rsidDel="00866AF5" w:rsidRDefault="00F27C79" w:rsidP="00866AF5">
      <w:pPr>
        <w:pStyle w:val="a6"/>
        <w:numPr>
          <w:ilvl w:val="0"/>
          <w:numId w:val="1"/>
        </w:numPr>
        <w:spacing w:after="200"/>
        <w:ind w:left="0" w:firstLine="709"/>
        <w:contextualSpacing w:val="0"/>
        <w:jc w:val="left"/>
        <w:outlineLvl w:val="0"/>
        <w:rPr>
          <w:del w:id="2541" w:author="Анастасия ." w:date="2023-10-11T17:39:00Z"/>
          <w:rFonts w:cs="Times New Roman"/>
          <w:szCs w:val="28"/>
        </w:rPr>
        <w:pPrChange w:id="2542" w:author="Анастасия ." w:date="2023-10-11T17:39:00Z">
          <w:pPr>
            <w:pStyle w:val="a6"/>
            <w:numPr>
              <w:numId w:val="18"/>
            </w:numPr>
            <w:ind w:left="0"/>
            <w:contextualSpacing w:val="0"/>
          </w:pPr>
        </w:pPrChange>
      </w:pPr>
      <w:del w:id="2543" w:author="Анастасия ." w:date="2023-10-11T17:39:00Z">
        <w:r w:rsidRPr="00693B51" w:rsidDel="00866AF5">
          <w:rPr>
            <w:rFonts w:cs="Times New Roman"/>
            <w:szCs w:val="28"/>
          </w:rPr>
          <w:delText xml:space="preserve">Активное сообщество: Python имеет большое сообщество, которое создало множество сторонних библиотек и модулей, что позволяет работать с ним в различных областях, в данном слечае были применимы библиотеки для формирования </w:delText>
        </w:r>
        <w:r w:rsidRPr="00693B51" w:rsidDel="00866AF5">
          <w:rPr>
            <w:rFonts w:cs="Times New Roman"/>
            <w:szCs w:val="28"/>
            <w:lang w:val="en-US"/>
          </w:rPr>
          <w:delText>QR</w:delText>
        </w:r>
        <w:r w:rsidRPr="00693B51" w:rsidDel="00866AF5">
          <w:rPr>
            <w:rFonts w:cs="Times New Roman"/>
            <w:szCs w:val="28"/>
          </w:rPr>
          <w:delText xml:space="preserve">-кода из данных, создания </w:delText>
        </w:r>
        <w:r w:rsidRPr="00693B51" w:rsidDel="00866AF5">
          <w:rPr>
            <w:rFonts w:cs="Times New Roman"/>
            <w:szCs w:val="28"/>
            <w:lang w:val="en-US"/>
          </w:rPr>
          <w:delText>GUI</w:delText>
        </w:r>
        <w:r w:rsidRPr="00693B51" w:rsidDel="00866AF5">
          <w:rPr>
            <w:rFonts w:cs="Times New Roman"/>
            <w:szCs w:val="28"/>
          </w:rPr>
          <w:delText xml:space="preserve"> и соединения с БД </w:delText>
        </w:r>
        <w:r w:rsidRPr="00693B51" w:rsidDel="00866AF5">
          <w:rPr>
            <w:rFonts w:cs="Times New Roman"/>
            <w:szCs w:val="28"/>
            <w:lang w:val="en-US"/>
          </w:rPr>
          <w:delText>Oracle</w:delText>
        </w:r>
        <w:r w:rsidRPr="00693B51" w:rsidDel="00866AF5">
          <w:rPr>
            <w:rFonts w:cs="Times New Roman"/>
            <w:szCs w:val="28"/>
          </w:rPr>
          <w:delText>.</w:delText>
        </w:r>
      </w:del>
    </w:p>
    <w:p w:rsidR="00F27C79" w:rsidRPr="00693B51" w:rsidDel="00866AF5" w:rsidRDefault="00F27C79" w:rsidP="00866AF5">
      <w:pPr>
        <w:pStyle w:val="a6"/>
        <w:numPr>
          <w:ilvl w:val="0"/>
          <w:numId w:val="1"/>
        </w:numPr>
        <w:spacing w:after="200"/>
        <w:ind w:left="0" w:firstLine="709"/>
        <w:contextualSpacing w:val="0"/>
        <w:jc w:val="left"/>
        <w:outlineLvl w:val="0"/>
        <w:rPr>
          <w:del w:id="2544" w:author="Анастасия ." w:date="2023-10-11T17:39:00Z"/>
          <w:rFonts w:cs="Times New Roman"/>
          <w:szCs w:val="28"/>
        </w:rPr>
        <w:pPrChange w:id="2545" w:author="Анастасия ." w:date="2023-10-11T17:39:00Z">
          <w:pPr>
            <w:pStyle w:val="a6"/>
            <w:numPr>
              <w:numId w:val="18"/>
            </w:numPr>
            <w:ind w:left="0"/>
            <w:contextualSpacing w:val="0"/>
          </w:pPr>
        </w:pPrChange>
      </w:pPr>
      <w:del w:id="2546" w:author="Анастасия ." w:date="2023-10-11T17:39:00Z">
        <w:r w:rsidRPr="00693B51" w:rsidDel="00866AF5">
          <w:rPr>
            <w:rFonts w:cs="Times New Roman"/>
            <w:szCs w:val="28"/>
          </w:rPr>
          <w:delText>Интерпретируемый: Python является интерпретируемым языком, что означает, что нет необходимости в компиляции программ перед их запуском. Это позволяет отлаживать код в процессе разработки.</w:delText>
        </w:r>
      </w:del>
    </w:p>
    <w:p w:rsidR="00F27C79" w:rsidRPr="0038395F" w:rsidDel="00866AF5" w:rsidRDefault="00F27C79" w:rsidP="00866AF5">
      <w:pPr>
        <w:pStyle w:val="a6"/>
        <w:numPr>
          <w:ilvl w:val="0"/>
          <w:numId w:val="1"/>
        </w:numPr>
        <w:spacing w:after="200"/>
        <w:ind w:left="0" w:firstLine="709"/>
        <w:contextualSpacing w:val="0"/>
        <w:jc w:val="left"/>
        <w:outlineLvl w:val="0"/>
        <w:rPr>
          <w:del w:id="2547" w:author="Анастасия ." w:date="2023-10-11T17:39:00Z"/>
          <w:rFonts w:cs="Times New Roman"/>
          <w:szCs w:val="28"/>
        </w:rPr>
        <w:pPrChange w:id="2548" w:author="Анастасия ." w:date="2023-10-11T17:39:00Z">
          <w:pPr/>
        </w:pPrChange>
      </w:pPr>
      <w:del w:id="2549" w:author="Анастасия ." w:date="2023-10-11T17:39:00Z">
        <w:r w:rsidDel="00866AF5">
          <w:rPr>
            <w:rFonts w:cs="Times New Roman"/>
            <w:szCs w:val="28"/>
          </w:rPr>
          <w:delText>Недостатки</w:delText>
        </w:r>
        <w:r w:rsidRPr="0038395F" w:rsidDel="00866AF5">
          <w:rPr>
            <w:rFonts w:cs="Times New Roman"/>
            <w:szCs w:val="28"/>
          </w:rPr>
          <w:delText>:</w:delText>
        </w:r>
      </w:del>
    </w:p>
    <w:p w:rsidR="00F27C79" w:rsidRPr="0038395F" w:rsidDel="00866AF5" w:rsidRDefault="00F27C79" w:rsidP="00866AF5">
      <w:pPr>
        <w:pStyle w:val="a6"/>
        <w:numPr>
          <w:ilvl w:val="0"/>
          <w:numId w:val="1"/>
        </w:numPr>
        <w:spacing w:after="200"/>
        <w:ind w:left="0" w:firstLine="709"/>
        <w:contextualSpacing w:val="0"/>
        <w:jc w:val="left"/>
        <w:outlineLvl w:val="0"/>
        <w:rPr>
          <w:del w:id="2550" w:author="Анастасия ." w:date="2023-10-11T17:39:00Z"/>
          <w:rFonts w:cs="Times New Roman"/>
          <w:szCs w:val="28"/>
        </w:rPr>
        <w:pPrChange w:id="2551" w:author="Анастасия ." w:date="2023-10-11T17:39:00Z">
          <w:pPr/>
        </w:pPrChange>
      </w:pPr>
      <w:del w:id="2552" w:author="Анастасия ." w:date="2023-10-11T17:39:00Z">
        <w:r w:rsidRPr="0038395F" w:rsidDel="00866AF5">
          <w:rPr>
            <w:rFonts w:cs="Times New Roman"/>
            <w:szCs w:val="28"/>
          </w:rPr>
          <w:delText xml:space="preserve">1. </w:delText>
        </w:r>
        <w:r w:rsidDel="00866AF5">
          <w:rPr>
            <w:rFonts w:cs="Times New Roman"/>
            <w:szCs w:val="28"/>
          </w:rPr>
          <w:delText>Медлительность</w:delText>
        </w:r>
        <w:r w:rsidRPr="0038395F" w:rsidDel="00866AF5">
          <w:rPr>
            <w:rFonts w:cs="Times New Roman"/>
            <w:szCs w:val="28"/>
          </w:rPr>
          <w:delText>: Python не является самым быстрым языком программирования. Скорость выполнения некоторых задач может быть медленной по сравнению с языками С++ или Java.</w:delText>
        </w:r>
      </w:del>
    </w:p>
    <w:p w:rsidR="00F27C79" w:rsidRPr="004005FD" w:rsidDel="00866AF5" w:rsidRDefault="00F27C79" w:rsidP="00866AF5">
      <w:pPr>
        <w:pStyle w:val="a6"/>
        <w:numPr>
          <w:ilvl w:val="0"/>
          <w:numId w:val="1"/>
        </w:numPr>
        <w:spacing w:after="200"/>
        <w:ind w:left="0" w:firstLine="709"/>
        <w:contextualSpacing w:val="0"/>
        <w:jc w:val="left"/>
        <w:outlineLvl w:val="0"/>
        <w:rPr>
          <w:del w:id="2553" w:author="Анастасия ." w:date="2023-10-11T17:39:00Z"/>
          <w:rFonts w:cs="Times New Roman"/>
          <w:szCs w:val="28"/>
        </w:rPr>
        <w:pPrChange w:id="2554" w:author="Анастасия ." w:date="2023-10-11T17:39:00Z">
          <w:pPr/>
        </w:pPrChange>
      </w:pPr>
      <w:del w:id="2555" w:author="Анастасия ." w:date="2023-10-11T17:39:00Z">
        <w:r w:rsidDel="00866AF5">
          <w:rPr>
            <w:rFonts w:cs="Times New Roman"/>
            <w:szCs w:val="28"/>
          </w:rPr>
          <w:delText xml:space="preserve">В качестве редактора кода использовался </w:delText>
        </w:r>
        <w:r w:rsidRPr="00693B51" w:rsidDel="00866AF5">
          <w:rPr>
            <w:rFonts w:cs="Times New Roman"/>
            <w:szCs w:val="28"/>
          </w:rPr>
          <w:delText>Visual Studio Code</w:delText>
        </w:r>
        <w:r w:rsidDel="00866AF5">
          <w:rPr>
            <w:rFonts w:cs="Times New Roman"/>
            <w:szCs w:val="28"/>
          </w:rPr>
          <w:delText xml:space="preserve"> — </w:delText>
        </w:r>
        <w:r w:rsidRPr="00693B51" w:rsidDel="00866AF5">
          <w:rPr>
            <w:rFonts w:cs="Times New Roman"/>
            <w:szCs w:val="28"/>
          </w:rPr>
          <w:delText>это кросс-платформенный редактор кода, который поддерживает множество языков программирования, включая Python</w:delText>
        </w:r>
        <w:r w:rsidDel="00866AF5">
          <w:rPr>
            <w:rFonts w:cs="Times New Roman"/>
            <w:szCs w:val="28"/>
          </w:rPr>
          <w:delText xml:space="preserve"> Он бесплатен, осуществляет авто</w:delText>
        </w:r>
        <w:r w:rsidRPr="00693B51" w:rsidDel="00866AF5">
          <w:rPr>
            <w:rFonts w:cs="Times New Roman"/>
            <w:szCs w:val="28"/>
          </w:rPr>
          <w:delText xml:space="preserve"> заполнение кода</w:delText>
        </w:r>
        <w:r w:rsidDel="00866AF5">
          <w:rPr>
            <w:rFonts w:cs="Times New Roman"/>
            <w:szCs w:val="28"/>
          </w:rPr>
          <w:delText xml:space="preserve">, </w:delText>
        </w:r>
        <w:r w:rsidRPr="00693B51" w:rsidDel="00866AF5">
          <w:rPr>
            <w:rFonts w:cs="Times New Roman"/>
            <w:szCs w:val="28"/>
          </w:rPr>
          <w:delText>предоставляет</w:delText>
        </w:r>
        <w:r w:rsidDel="00866AF5">
          <w:rPr>
            <w:rFonts w:cs="Times New Roman"/>
            <w:szCs w:val="28"/>
          </w:rPr>
          <w:delText xml:space="preserve"> интеграцию с отладчиком Python.</w:delText>
        </w:r>
      </w:del>
    </w:p>
    <w:p w:rsidR="00F27C79" w:rsidRPr="00A44C71" w:rsidDel="00866AF5" w:rsidRDefault="00F27C79" w:rsidP="00866AF5">
      <w:pPr>
        <w:pStyle w:val="a6"/>
        <w:numPr>
          <w:ilvl w:val="0"/>
          <w:numId w:val="1"/>
        </w:numPr>
        <w:spacing w:after="200"/>
        <w:ind w:left="0" w:firstLine="709"/>
        <w:contextualSpacing w:val="0"/>
        <w:jc w:val="left"/>
        <w:outlineLvl w:val="0"/>
        <w:rPr>
          <w:del w:id="2556" w:author="Анастасия ." w:date="2023-10-11T17:39:00Z"/>
          <w:b/>
          <w:rPrChange w:id="2557" w:author="Анастасия ." w:date="2023-05-21T14:43:00Z">
            <w:rPr>
              <w:del w:id="2558" w:author="Анастасия ." w:date="2023-10-11T17:39:00Z"/>
            </w:rPr>
          </w:rPrChange>
        </w:rPr>
        <w:pPrChange w:id="2559" w:author="Анастасия ." w:date="2023-10-11T17:39:00Z">
          <w:pPr>
            <w:pStyle w:val="20"/>
          </w:pPr>
        </w:pPrChange>
      </w:pPr>
      <w:bookmarkStart w:id="2560" w:name="_Toc134707207"/>
      <w:bookmarkStart w:id="2561" w:name="_Toc135666537"/>
      <w:del w:id="2562" w:author="Анастасия ." w:date="2023-10-11T17:39:00Z">
        <w:r w:rsidRPr="00A44C71" w:rsidDel="00866AF5">
          <w:rPr>
            <w:b/>
            <w:rPrChange w:id="2563" w:author="Анастасия ." w:date="2023-05-21T14:43:00Z">
              <w:rPr>
                <w:bCs w:val="0"/>
              </w:rPr>
            </w:rPrChange>
          </w:rPr>
          <w:delText>Моделирование логической схемы базы данных</w:delText>
        </w:r>
        <w:bookmarkEnd w:id="2560"/>
        <w:bookmarkEnd w:id="2561"/>
      </w:del>
    </w:p>
    <w:p w:rsidR="00F27C79" w:rsidDel="00866AF5" w:rsidRDefault="00F27C79" w:rsidP="00866AF5">
      <w:pPr>
        <w:pStyle w:val="a6"/>
        <w:numPr>
          <w:ilvl w:val="0"/>
          <w:numId w:val="1"/>
        </w:numPr>
        <w:spacing w:after="200"/>
        <w:ind w:left="0" w:firstLine="709"/>
        <w:contextualSpacing w:val="0"/>
        <w:jc w:val="left"/>
        <w:outlineLvl w:val="0"/>
        <w:rPr>
          <w:del w:id="2564" w:author="Анастасия ." w:date="2023-10-11T17:39:00Z"/>
          <w:lang w:eastAsia="en-US"/>
        </w:rPr>
        <w:pPrChange w:id="2565" w:author="Анастасия ." w:date="2023-10-11T17:39:00Z">
          <w:pPr>
            <w:pStyle w:val="ae"/>
          </w:pPr>
        </w:pPrChange>
      </w:pPr>
      <w:del w:id="2566" w:author="Анастасия ." w:date="2023-10-11T17:39:00Z">
        <w:r w:rsidDel="00866AF5">
          <w:rPr>
            <w:lang w:eastAsia="en-US"/>
          </w:rPr>
          <w:delText xml:space="preserve">В базе данных созданы следующие таблицы (Рисунок </w:delText>
        </w:r>
        <w:r w:rsidRPr="00F27C79" w:rsidDel="00866AF5">
          <w:rPr>
            <w:lang w:eastAsia="en-US"/>
          </w:rPr>
          <w:delText>3</w:delText>
        </w:r>
        <w:r w:rsidDel="00866AF5">
          <w:rPr>
            <w:lang w:eastAsia="en-US"/>
          </w:rPr>
          <w:delText>.1):</w:delText>
        </w:r>
      </w:del>
    </w:p>
    <w:p w:rsidR="00F27C79" w:rsidDel="00866AF5" w:rsidRDefault="00F27C79" w:rsidP="00866AF5">
      <w:pPr>
        <w:pStyle w:val="a6"/>
        <w:numPr>
          <w:ilvl w:val="0"/>
          <w:numId w:val="1"/>
        </w:numPr>
        <w:spacing w:after="200"/>
        <w:ind w:left="0" w:firstLine="709"/>
        <w:contextualSpacing w:val="0"/>
        <w:jc w:val="left"/>
        <w:outlineLvl w:val="0"/>
        <w:rPr>
          <w:del w:id="2567" w:author="Анастасия ." w:date="2023-10-11T17:39:00Z"/>
          <w:lang w:eastAsia="en-US"/>
        </w:rPr>
        <w:pPrChange w:id="2568" w:author="Анастасия ." w:date="2023-10-11T17:39:00Z">
          <w:pPr>
            <w:pStyle w:val="ae"/>
            <w:numPr>
              <w:numId w:val="19"/>
            </w:numPr>
            <w:tabs>
              <w:tab w:val="left" w:pos="993"/>
            </w:tabs>
          </w:pPr>
        </w:pPrChange>
      </w:pPr>
      <w:del w:id="2569" w:author="Анастасия ." w:date="2023-10-11T17:39:00Z">
        <w:r w:rsidRPr="00882BCC" w:rsidDel="00866AF5">
          <w:rPr>
            <w:lang w:eastAsia="en-US"/>
          </w:rPr>
          <w:delText>“</w:delText>
        </w:r>
        <w:r w:rsidDel="00866AF5">
          <w:rPr>
            <w:lang w:eastAsia="en-US"/>
          </w:rPr>
          <w:delText>Production</w:delText>
        </w:r>
        <w:r w:rsidRPr="00882BCC" w:rsidDel="00866AF5">
          <w:rPr>
            <w:lang w:eastAsia="en-US"/>
          </w:rPr>
          <w:delText xml:space="preserve">” — </w:delText>
        </w:r>
        <w:r w:rsidDel="00866AF5">
          <w:rPr>
            <w:lang w:eastAsia="en-US"/>
          </w:rPr>
          <w:delText>для  хранения информации о прохождении шиной этапов производства: сборки, вулканизации и финальной инспекции.</w:delText>
        </w:r>
      </w:del>
    </w:p>
    <w:p w:rsidR="00F27C79" w:rsidRPr="00882BCC" w:rsidDel="00866AF5" w:rsidRDefault="00F27C79" w:rsidP="00866AF5">
      <w:pPr>
        <w:pStyle w:val="a6"/>
        <w:numPr>
          <w:ilvl w:val="0"/>
          <w:numId w:val="1"/>
        </w:numPr>
        <w:spacing w:after="200"/>
        <w:ind w:left="0" w:firstLine="709"/>
        <w:contextualSpacing w:val="0"/>
        <w:jc w:val="left"/>
        <w:outlineLvl w:val="0"/>
        <w:rPr>
          <w:del w:id="2570" w:author="Анастасия ." w:date="2023-10-11T17:39:00Z"/>
          <w:lang w:eastAsia="en-US"/>
        </w:rPr>
        <w:pPrChange w:id="2571" w:author="Анастасия ." w:date="2023-10-11T17:39:00Z">
          <w:pPr>
            <w:pStyle w:val="ae"/>
            <w:numPr>
              <w:numId w:val="19"/>
            </w:numPr>
            <w:tabs>
              <w:tab w:val="left" w:pos="993"/>
            </w:tabs>
          </w:pPr>
        </w:pPrChange>
      </w:pPr>
      <w:del w:id="2572" w:author="Анастасия ." w:date="2023-10-11T17:39:00Z">
        <w:r w:rsidRPr="00882BCC" w:rsidDel="00866AF5">
          <w:rPr>
            <w:lang w:eastAsia="en-US"/>
          </w:rPr>
          <w:delText xml:space="preserve">“TyreERPPlan” </w:delText>
        </w:r>
        <w:r w:rsidRPr="00882BCC" w:rsidDel="00866AF5">
          <w:delText>—</w:delText>
        </w:r>
        <w:r w:rsidRPr="00882BCC" w:rsidDel="00866AF5">
          <w:rPr>
            <w:lang w:eastAsia="en-US"/>
          </w:rPr>
          <w:delText xml:space="preserve"> </w:delText>
        </w:r>
        <w:r w:rsidDel="00866AF5">
          <w:rPr>
            <w:lang w:eastAsia="en-US"/>
          </w:rPr>
          <w:delText xml:space="preserve">таблица, в которую </w:delText>
        </w:r>
        <w:r w:rsidDel="00866AF5">
          <w:rPr>
            <w:lang w:val="en-US" w:eastAsia="en-US"/>
          </w:rPr>
          <w:delText>ERP</w:delText>
        </w:r>
        <w:r w:rsidRPr="00882BCC" w:rsidDel="00866AF5">
          <w:rPr>
            <w:lang w:eastAsia="en-US"/>
          </w:rPr>
          <w:delText xml:space="preserve"> </w:delText>
        </w:r>
        <w:r w:rsidDel="00866AF5">
          <w:rPr>
            <w:lang w:eastAsia="en-US"/>
          </w:rPr>
          <w:delText>пишет план производства на текущую смену</w:delText>
        </w:r>
        <w:r w:rsidRPr="00882BCC" w:rsidDel="00866AF5">
          <w:rPr>
            <w:lang w:eastAsia="en-US"/>
          </w:rPr>
          <w:delText>.</w:delText>
        </w:r>
      </w:del>
    </w:p>
    <w:p w:rsidR="00F27C79" w:rsidDel="00866AF5" w:rsidRDefault="00F27C79" w:rsidP="00866AF5">
      <w:pPr>
        <w:pStyle w:val="a6"/>
        <w:numPr>
          <w:ilvl w:val="0"/>
          <w:numId w:val="1"/>
        </w:numPr>
        <w:spacing w:after="200"/>
        <w:ind w:left="0" w:firstLine="709"/>
        <w:contextualSpacing w:val="0"/>
        <w:jc w:val="left"/>
        <w:outlineLvl w:val="0"/>
        <w:rPr>
          <w:del w:id="2573" w:author="Анастасия ." w:date="2023-10-11T17:39:00Z"/>
          <w:lang w:eastAsia="en-US"/>
        </w:rPr>
        <w:pPrChange w:id="2574" w:author="Анастасия ." w:date="2023-10-11T17:39:00Z">
          <w:pPr>
            <w:pStyle w:val="ae"/>
            <w:numPr>
              <w:numId w:val="19"/>
            </w:numPr>
            <w:tabs>
              <w:tab w:val="left" w:pos="993"/>
            </w:tabs>
          </w:pPr>
        </w:pPrChange>
      </w:pPr>
      <w:del w:id="2575" w:author="Анастасия ." w:date="2023-10-11T17:39:00Z">
        <w:r w:rsidRPr="00332A34" w:rsidDel="00866AF5">
          <w:rPr>
            <w:lang w:eastAsia="en-US"/>
          </w:rPr>
          <w:delText>“</w:delText>
        </w:r>
        <w:r w:rsidDel="00866AF5">
          <w:rPr>
            <w:lang w:eastAsia="en-US"/>
          </w:rPr>
          <w:delText>Errors</w:delText>
        </w:r>
        <w:r w:rsidRPr="00332A34" w:rsidDel="00866AF5">
          <w:rPr>
            <w:lang w:eastAsia="en-US"/>
          </w:rPr>
          <w:delText>”</w:delText>
        </w:r>
        <w:r w:rsidDel="00866AF5">
          <w:rPr>
            <w:lang w:eastAsia="en-US"/>
          </w:rPr>
          <w:delText xml:space="preserve"> </w:delText>
        </w:r>
        <w:r w:rsidDel="00866AF5">
          <w:delText>—</w:delText>
        </w:r>
        <w:r w:rsidRPr="00332A34" w:rsidDel="00866AF5">
          <w:delText xml:space="preserve"> </w:delText>
        </w:r>
        <w:r w:rsidDel="00866AF5">
          <w:delText>таблица логирования ошибок: вычислительных, оповещений об опоздании шины на этап, не прохождении нормоконтроля.</w:delText>
        </w:r>
      </w:del>
    </w:p>
    <w:p w:rsidR="00F27C79" w:rsidDel="00866AF5" w:rsidRDefault="00F27C79" w:rsidP="00866AF5">
      <w:pPr>
        <w:pStyle w:val="a6"/>
        <w:numPr>
          <w:ilvl w:val="0"/>
          <w:numId w:val="1"/>
        </w:numPr>
        <w:spacing w:after="200"/>
        <w:ind w:left="0" w:firstLine="709"/>
        <w:contextualSpacing w:val="0"/>
        <w:jc w:val="left"/>
        <w:outlineLvl w:val="0"/>
        <w:rPr>
          <w:del w:id="2576" w:author="Анастасия ." w:date="2023-10-11T17:39:00Z"/>
          <w:lang w:eastAsia="en-US"/>
        </w:rPr>
        <w:pPrChange w:id="2577" w:author="Анастасия ." w:date="2023-10-11T17:39:00Z">
          <w:pPr>
            <w:pStyle w:val="ae"/>
            <w:numPr>
              <w:numId w:val="19"/>
            </w:numPr>
            <w:tabs>
              <w:tab w:val="left" w:pos="993"/>
            </w:tabs>
          </w:pPr>
        </w:pPrChange>
      </w:pPr>
      <w:del w:id="2578" w:author="Анастасия ." w:date="2023-10-11T17:39:00Z">
        <w:r w:rsidRPr="00332A34" w:rsidDel="00866AF5">
          <w:rPr>
            <w:lang w:eastAsia="en-US"/>
          </w:rPr>
          <w:delText>“</w:delText>
        </w:r>
        <w:r w:rsidDel="00866AF5">
          <w:rPr>
            <w:lang w:eastAsia="en-US"/>
          </w:rPr>
          <w:delText>Features</w:delText>
        </w:r>
        <w:r w:rsidRPr="00332A34" w:rsidDel="00866AF5">
          <w:rPr>
            <w:lang w:eastAsia="en-US"/>
          </w:rPr>
          <w:delText>”</w:delText>
        </w:r>
        <w:r w:rsidRPr="00332A34" w:rsidDel="00866AF5">
          <w:delText xml:space="preserve"> </w:delText>
        </w:r>
        <w:r w:rsidDel="00866AF5">
          <w:delText>—</w:delText>
        </w:r>
        <w:r w:rsidDel="00866AF5">
          <w:rPr>
            <w:lang w:eastAsia="en-US"/>
          </w:rPr>
          <w:delText xml:space="preserve"> таблица-основа для формирования датафрейма для будущего </w:delText>
        </w:r>
        <w:r w:rsidDel="00866AF5">
          <w:rPr>
            <w:lang w:val="en-US" w:eastAsia="en-US"/>
          </w:rPr>
          <w:delText>QR</w:delText>
        </w:r>
        <w:r w:rsidDel="00866AF5">
          <w:rPr>
            <w:lang w:eastAsia="en-US"/>
          </w:rPr>
          <w:delText>-кода с характеристикой, значением и пояснением.</w:delText>
        </w:r>
      </w:del>
    </w:p>
    <w:p w:rsidR="00F27C79" w:rsidDel="00866AF5" w:rsidRDefault="00F27C79" w:rsidP="00866AF5">
      <w:pPr>
        <w:pStyle w:val="a6"/>
        <w:numPr>
          <w:ilvl w:val="0"/>
          <w:numId w:val="1"/>
        </w:numPr>
        <w:spacing w:after="200"/>
        <w:ind w:left="0" w:firstLine="709"/>
        <w:contextualSpacing w:val="0"/>
        <w:jc w:val="left"/>
        <w:outlineLvl w:val="0"/>
        <w:rPr>
          <w:del w:id="2579" w:author="Анастасия ." w:date="2023-10-11T17:39:00Z"/>
          <w:lang w:eastAsia="en-US"/>
        </w:rPr>
        <w:pPrChange w:id="2580" w:author="Анастасия ." w:date="2023-10-11T17:39:00Z">
          <w:pPr>
            <w:pStyle w:val="ae"/>
            <w:numPr>
              <w:numId w:val="19"/>
            </w:numPr>
            <w:tabs>
              <w:tab w:val="left" w:pos="993"/>
            </w:tabs>
          </w:pPr>
        </w:pPrChange>
      </w:pPr>
      <w:del w:id="2581" w:author="Анастасия ." w:date="2023-10-11T17:39:00Z">
        <w:r w:rsidRPr="00882BCC" w:rsidDel="00866AF5">
          <w:rPr>
            <w:lang w:eastAsia="en-US"/>
          </w:rPr>
          <w:delText>“</w:delText>
        </w:r>
        <w:r w:rsidDel="00866AF5">
          <w:rPr>
            <w:lang w:eastAsia="en-US"/>
          </w:rPr>
          <w:delText>AdditionalCalculations</w:delText>
        </w:r>
        <w:r w:rsidRPr="00882BCC" w:rsidDel="00866AF5">
          <w:rPr>
            <w:lang w:eastAsia="en-US"/>
          </w:rPr>
          <w:delText>”</w:delText>
        </w:r>
        <w:r w:rsidDel="00866AF5">
          <w:rPr>
            <w:lang w:eastAsia="en-US"/>
          </w:rPr>
          <w:delText xml:space="preserve"> — используется для дополнительных вычислений: даты производства и даты окончания срока ликвидности шины, прошедшей нормоконтроль. </w:delText>
        </w:r>
      </w:del>
    </w:p>
    <w:p w:rsidR="00F27C79" w:rsidDel="00866AF5" w:rsidRDefault="00F27C79" w:rsidP="00866AF5">
      <w:pPr>
        <w:pStyle w:val="a6"/>
        <w:numPr>
          <w:ilvl w:val="0"/>
          <w:numId w:val="1"/>
        </w:numPr>
        <w:spacing w:after="200"/>
        <w:ind w:left="0" w:firstLine="709"/>
        <w:contextualSpacing w:val="0"/>
        <w:jc w:val="left"/>
        <w:outlineLvl w:val="0"/>
        <w:rPr>
          <w:del w:id="2582" w:author="Анастасия ." w:date="2023-10-11T17:39:00Z"/>
          <w:lang w:eastAsia="en-US"/>
        </w:rPr>
        <w:pPrChange w:id="2583" w:author="Анастасия ." w:date="2023-10-11T17:39:00Z">
          <w:pPr>
            <w:pStyle w:val="ae"/>
            <w:numPr>
              <w:numId w:val="19"/>
            </w:numPr>
            <w:tabs>
              <w:tab w:val="left" w:pos="993"/>
            </w:tabs>
          </w:pPr>
        </w:pPrChange>
      </w:pPr>
      <w:del w:id="2584" w:author="Анастасия ." w:date="2023-10-11T17:39:00Z">
        <w:r w:rsidRPr="008537F4" w:rsidDel="00866AF5">
          <w:rPr>
            <w:lang w:eastAsia="en-US"/>
          </w:rPr>
          <w:delText>“</w:delText>
        </w:r>
        <w:r w:rsidDel="00866AF5">
          <w:rPr>
            <w:lang w:eastAsia="en-US"/>
          </w:rPr>
          <w:delText>SystemProcessing</w:delText>
        </w:r>
        <w:r w:rsidRPr="008537F4" w:rsidDel="00866AF5">
          <w:rPr>
            <w:lang w:eastAsia="en-US"/>
          </w:rPr>
          <w:delText>”</w:delText>
        </w:r>
        <w:r w:rsidDel="00866AF5">
          <w:rPr>
            <w:lang w:eastAsia="en-US"/>
          </w:rPr>
          <w:delText xml:space="preserve"> — таблица для сохранения ввода операторов, проводящего тесты и формирующего коды.</w:delText>
        </w:r>
      </w:del>
    </w:p>
    <w:p w:rsidR="00F27C79" w:rsidDel="00866AF5" w:rsidRDefault="00F27C79" w:rsidP="00866AF5">
      <w:pPr>
        <w:pStyle w:val="a6"/>
        <w:numPr>
          <w:ilvl w:val="0"/>
          <w:numId w:val="1"/>
        </w:numPr>
        <w:spacing w:after="200"/>
        <w:ind w:left="0" w:firstLine="709"/>
        <w:contextualSpacing w:val="0"/>
        <w:jc w:val="left"/>
        <w:outlineLvl w:val="0"/>
        <w:rPr>
          <w:del w:id="2585" w:author="Анастасия ." w:date="2023-10-11T17:39:00Z"/>
          <w:lang w:eastAsia="en-US"/>
        </w:rPr>
        <w:pPrChange w:id="2586" w:author="Анастасия ." w:date="2023-10-11T17:39:00Z">
          <w:pPr>
            <w:pStyle w:val="ae"/>
            <w:numPr>
              <w:numId w:val="19"/>
            </w:numPr>
            <w:tabs>
              <w:tab w:val="left" w:pos="993"/>
            </w:tabs>
          </w:pPr>
        </w:pPrChange>
      </w:pPr>
      <w:del w:id="2587" w:author="Анастасия ." w:date="2023-10-11T17:39:00Z">
        <w:r w:rsidRPr="008537F4" w:rsidDel="00866AF5">
          <w:rPr>
            <w:lang w:eastAsia="en-US"/>
          </w:rPr>
          <w:delText>“</w:delText>
        </w:r>
        <w:r w:rsidDel="00866AF5">
          <w:rPr>
            <w:lang w:eastAsia="en-US"/>
          </w:rPr>
          <w:delText>Tests</w:delText>
        </w:r>
        <w:r w:rsidRPr="008537F4" w:rsidDel="00866AF5">
          <w:rPr>
            <w:lang w:eastAsia="en-US"/>
          </w:rPr>
          <w:delText>”</w:delText>
        </w:r>
        <w:r w:rsidDel="00866AF5">
          <w:rPr>
            <w:lang w:eastAsia="en-US"/>
          </w:rPr>
          <w:delText xml:space="preserve"> — таблица с результатами тестирования шины на автоматах нагрузки.</w:delText>
        </w:r>
      </w:del>
    </w:p>
    <w:p w:rsidR="00F27C79" w:rsidDel="00866AF5" w:rsidRDefault="00F27C79" w:rsidP="00866AF5">
      <w:pPr>
        <w:pStyle w:val="a6"/>
        <w:numPr>
          <w:ilvl w:val="0"/>
          <w:numId w:val="1"/>
        </w:numPr>
        <w:spacing w:after="200"/>
        <w:ind w:left="0" w:firstLine="709"/>
        <w:contextualSpacing w:val="0"/>
        <w:jc w:val="left"/>
        <w:outlineLvl w:val="0"/>
        <w:rPr>
          <w:del w:id="2588" w:author="Анастасия ." w:date="2023-10-11T17:39:00Z"/>
          <w:lang w:eastAsia="en-US"/>
        </w:rPr>
        <w:pPrChange w:id="2589" w:author="Анастасия ." w:date="2023-10-11T17:39:00Z">
          <w:pPr>
            <w:pStyle w:val="ae"/>
            <w:numPr>
              <w:numId w:val="19"/>
            </w:numPr>
            <w:tabs>
              <w:tab w:val="left" w:pos="993"/>
            </w:tabs>
          </w:pPr>
        </w:pPrChange>
      </w:pPr>
      <w:del w:id="2590" w:author="Анастасия ." w:date="2023-10-11T17:39:00Z">
        <w:r w:rsidRPr="008537F4" w:rsidDel="00866AF5">
          <w:rPr>
            <w:lang w:eastAsia="en-US"/>
          </w:rPr>
          <w:delText>“</w:delText>
        </w:r>
        <w:r w:rsidDel="00866AF5">
          <w:rPr>
            <w:lang w:eastAsia="en-US"/>
          </w:rPr>
          <w:delText>SealingType</w:delText>
        </w:r>
        <w:r w:rsidRPr="008537F4" w:rsidDel="00866AF5">
          <w:rPr>
            <w:lang w:eastAsia="en-US"/>
          </w:rPr>
          <w:delText>”</w:delText>
        </w:r>
        <w:r w:rsidDel="00866AF5">
          <w:rPr>
            <w:lang w:eastAsia="en-US"/>
          </w:rPr>
          <w:delText xml:space="preserve"> — таблица-справочник, хранит сведения о типах герметизации покрышки.</w:delText>
        </w:r>
      </w:del>
    </w:p>
    <w:p w:rsidR="00F27C79" w:rsidDel="00866AF5" w:rsidRDefault="00F27C79" w:rsidP="00866AF5">
      <w:pPr>
        <w:pStyle w:val="a6"/>
        <w:numPr>
          <w:ilvl w:val="0"/>
          <w:numId w:val="1"/>
        </w:numPr>
        <w:spacing w:after="200"/>
        <w:ind w:left="0" w:firstLine="709"/>
        <w:contextualSpacing w:val="0"/>
        <w:jc w:val="left"/>
        <w:outlineLvl w:val="0"/>
        <w:rPr>
          <w:del w:id="2591" w:author="Анастасия ." w:date="2023-10-11T17:39:00Z"/>
          <w:lang w:eastAsia="en-US"/>
        </w:rPr>
        <w:pPrChange w:id="2592" w:author="Анастасия ." w:date="2023-10-11T17:39:00Z">
          <w:pPr>
            <w:pStyle w:val="ae"/>
            <w:numPr>
              <w:numId w:val="19"/>
            </w:numPr>
            <w:tabs>
              <w:tab w:val="left" w:pos="993"/>
            </w:tabs>
          </w:pPr>
        </w:pPrChange>
      </w:pPr>
      <w:del w:id="2593" w:author="Анастасия ." w:date="2023-10-11T17:39:00Z">
        <w:r w:rsidRPr="008537F4" w:rsidDel="00866AF5">
          <w:rPr>
            <w:lang w:eastAsia="en-US"/>
          </w:rPr>
          <w:delText>“</w:delText>
        </w:r>
        <w:r w:rsidDel="00866AF5">
          <w:rPr>
            <w:lang w:eastAsia="en-US"/>
          </w:rPr>
          <w:delText>SeasonDescription</w:delText>
        </w:r>
        <w:r w:rsidRPr="008537F4" w:rsidDel="00866AF5">
          <w:rPr>
            <w:lang w:eastAsia="en-US"/>
          </w:rPr>
          <w:delText>“</w:delText>
        </w:r>
        <w:r w:rsidDel="00866AF5">
          <w:rPr>
            <w:lang w:eastAsia="en-US"/>
          </w:rPr>
          <w:delText xml:space="preserve"> —</w:delText>
        </w:r>
        <w:r w:rsidRPr="008537F4" w:rsidDel="00866AF5">
          <w:rPr>
            <w:lang w:eastAsia="en-US"/>
          </w:rPr>
          <w:delText xml:space="preserve"> </w:delText>
        </w:r>
        <w:r w:rsidDel="00866AF5">
          <w:rPr>
            <w:lang w:eastAsia="en-US"/>
          </w:rPr>
          <w:delText>таблица-справочник, хранит сведения о сезонных обозначениях.</w:delText>
        </w:r>
      </w:del>
    </w:p>
    <w:p w:rsidR="00F27C79" w:rsidDel="00866AF5" w:rsidRDefault="00F27C79" w:rsidP="00866AF5">
      <w:pPr>
        <w:pStyle w:val="a6"/>
        <w:numPr>
          <w:ilvl w:val="0"/>
          <w:numId w:val="1"/>
        </w:numPr>
        <w:spacing w:after="200"/>
        <w:ind w:left="0" w:firstLine="709"/>
        <w:contextualSpacing w:val="0"/>
        <w:jc w:val="left"/>
        <w:outlineLvl w:val="0"/>
        <w:rPr>
          <w:del w:id="2594" w:author="Анастасия ." w:date="2023-10-11T17:39:00Z"/>
          <w:lang w:eastAsia="en-US"/>
        </w:rPr>
        <w:pPrChange w:id="2595" w:author="Анастасия ." w:date="2023-10-11T17:39:00Z">
          <w:pPr>
            <w:pStyle w:val="ae"/>
            <w:numPr>
              <w:numId w:val="19"/>
            </w:numPr>
            <w:tabs>
              <w:tab w:val="left" w:pos="993"/>
              <w:tab w:val="left" w:pos="1134"/>
            </w:tabs>
          </w:pPr>
        </w:pPrChange>
      </w:pPr>
      <w:del w:id="2596" w:author="Анастасия ." w:date="2023-10-11T17:39:00Z">
        <w:r w:rsidRPr="008537F4" w:rsidDel="00866AF5">
          <w:rPr>
            <w:lang w:eastAsia="en-US"/>
          </w:rPr>
          <w:delText>“</w:delText>
        </w:r>
        <w:r w:rsidDel="00866AF5">
          <w:rPr>
            <w:lang w:eastAsia="en-US"/>
          </w:rPr>
          <w:delText>TransportDescription</w:delText>
        </w:r>
        <w:r w:rsidRPr="008537F4" w:rsidDel="00866AF5">
          <w:rPr>
            <w:lang w:eastAsia="en-US"/>
          </w:rPr>
          <w:delText>”</w:delText>
        </w:r>
        <w:r w:rsidDel="00866AF5">
          <w:rPr>
            <w:lang w:eastAsia="en-US"/>
          </w:rPr>
          <w:delText xml:space="preserve"> —</w:delText>
        </w:r>
        <w:r w:rsidRPr="008537F4" w:rsidDel="00866AF5">
          <w:rPr>
            <w:lang w:eastAsia="en-US"/>
          </w:rPr>
          <w:delText xml:space="preserve"> </w:delText>
        </w:r>
        <w:r w:rsidDel="00866AF5">
          <w:rPr>
            <w:lang w:eastAsia="en-US"/>
          </w:rPr>
          <w:delText>таблица-справочник, хранит сведения о рекомендованных типах транспорта для шины.</w:delText>
        </w:r>
      </w:del>
    </w:p>
    <w:p w:rsidR="00F27C79" w:rsidDel="00866AF5" w:rsidRDefault="00F27C79" w:rsidP="00866AF5">
      <w:pPr>
        <w:pStyle w:val="a6"/>
        <w:numPr>
          <w:ilvl w:val="0"/>
          <w:numId w:val="1"/>
        </w:numPr>
        <w:spacing w:after="200"/>
        <w:ind w:left="0" w:firstLine="709"/>
        <w:contextualSpacing w:val="0"/>
        <w:jc w:val="left"/>
        <w:outlineLvl w:val="0"/>
        <w:rPr>
          <w:del w:id="2597" w:author="Анастасия ." w:date="2023-10-11T17:39:00Z"/>
          <w:lang w:eastAsia="en-US"/>
        </w:rPr>
        <w:pPrChange w:id="2598" w:author="Анастасия ." w:date="2023-10-11T17:39:00Z">
          <w:pPr>
            <w:pStyle w:val="ae"/>
            <w:numPr>
              <w:numId w:val="19"/>
            </w:numPr>
            <w:tabs>
              <w:tab w:val="left" w:pos="993"/>
              <w:tab w:val="left" w:pos="1134"/>
            </w:tabs>
          </w:pPr>
        </w:pPrChange>
      </w:pPr>
      <w:del w:id="2599" w:author="Анастасия ." w:date="2023-10-11T17:39:00Z">
        <w:r w:rsidRPr="00332A34" w:rsidDel="00866AF5">
          <w:rPr>
            <w:lang w:eastAsia="en-US"/>
          </w:rPr>
          <w:delText>“</w:delText>
        </w:r>
        <w:r w:rsidDel="00866AF5">
          <w:rPr>
            <w:lang w:eastAsia="en-US"/>
          </w:rPr>
          <w:delText>ForcedStandard</w:delText>
        </w:r>
        <w:r w:rsidRPr="00332A34" w:rsidDel="00866AF5">
          <w:rPr>
            <w:lang w:eastAsia="en-US"/>
          </w:rPr>
          <w:delText>”</w:delText>
        </w:r>
        <w:r w:rsidRPr="00332A34" w:rsidDel="00866AF5">
          <w:delText xml:space="preserve"> </w:delText>
        </w:r>
        <w:r w:rsidDel="00866AF5">
          <w:delText xml:space="preserve">— </w:delText>
        </w:r>
        <w:r w:rsidDel="00866AF5">
          <w:rPr>
            <w:lang w:eastAsia="en-US"/>
          </w:rPr>
          <w:delText>таблица-справочник, хранит сведения о характере усиления каркаса шины.</w:delText>
        </w:r>
      </w:del>
    </w:p>
    <w:p w:rsidR="00F27C79" w:rsidDel="00866AF5" w:rsidRDefault="00F27C79" w:rsidP="00866AF5">
      <w:pPr>
        <w:pStyle w:val="a6"/>
        <w:numPr>
          <w:ilvl w:val="0"/>
          <w:numId w:val="1"/>
        </w:numPr>
        <w:spacing w:after="200"/>
        <w:ind w:left="0" w:firstLine="709"/>
        <w:contextualSpacing w:val="0"/>
        <w:jc w:val="left"/>
        <w:outlineLvl w:val="0"/>
        <w:rPr>
          <w:del w:id="2600" w:author="Анастасия ." w:date="2023-10-11T17:39:00Z"/>
          <w:lang w:eastAsia="en-US"/>
        </w:rPr>
        <w:pPrChange w:id="2601" w:author="Анастасия ." w:date="2023-10-11T17:39:00Z">
          <w:pPr>
            <w:pStyle w:val="ae"/>
            <w:numPr>
              <w:numId w:val="19"/>
            </w:numPr>
            <w:tabs>
              <w:tab w:val="left" w:pos="993"/>
              <w:tab w:val="left" w:pos="1134"/>
            </w:tabs>
          </w:pPr>
        </w:pPrChange>
      </w:pPr>
      <w:del w:id="2602" w:author="Анастасия ." w:date="2023-10-11T17:39:00Z">
        <w:r w:rsidRPr="00332A34" w:rsidDel="00866AF5">
          <w:rPr>
            <w:lang w:eastAsia="en-US"/>
          </w:rPr>
          <w:delText>“</w:delText>
        </w:r>
        <w:r w:rsidDel="00866AF5">
          <w:rPr>
            <w:lang w:eastAsia="en-US"/>
          </w:rPr>
          <w:delText>LiftCapacityStandard</w:delText>
        </w:r>
        <w:r w:rsidRPr="00332A34" w:rsidDel="00866AF5">
          <w:rPr>
            <w:lang w:eastAsia="en-US"/>
          </w:rPr>
          <w:delText>”</w:delText>
        </w:r>
        <w:r w:rsidDel="00866AF5">
          <w:delText>—</w:delText>
        </w:r>
        <w:r w:rsidDel="00866AF5">
          <w:rPr>
            <w:lang w:eastAsia="en-US"/>
          </w:rPr>
          <w:delText xml:space="preserve"> таблица-справочник, хранит сведения об индексах грузоподъемности.</w:delText>
        </w:r>
      </w:del>
    </w:p>
    <w:p w:rsidR="00F27C79" w:rsidDel="00866AF5" w:rsidRDefault="00F27C79" w:rsidP="00866AF5">
      <w:pPr>
        <w:pStyle w:val="a6"/>
        <w:numPr>
          <w:ilvl w:val="0"/>
          <w:numId w:val="1"/>
        </w:numPr>
        <w:spacing w:after="200"/>
        <w:ind w:left="0" w:firstLine="709"/>
        <w:contextualSpacing w:val="0"/>
        <w:jc w:val="left"/>
        <w:outlineLvl w:val="0"/>
        <w:rPr>
          <w:del w:id="2603" w:author="Анастасия ." w:date="2023-10-11T17:39:00Z"/>
          <w:lang w:eastAsia="en-US"/>
        </w:rPr>
        <w:pPrChange w:id="2604" w:author="Анастасия ." w:date="2023-10-11T17:39:00Z">
          <w:pPr>
            <w:pStyle w:val="ae"/>
            <w:numPr>
              <w:numId w:val="19"/>
            </w:numPr>
            <w:tabs>
              <w:tab w:val="left" w:pos="993"/>
              <w:tab w:val="left" w:pos="1134"/>
            </w:tabs>
          </w:pPr>
        </w:pPrChange>
      </w:pPr>
      <w:del w:id="2605" w:author="Анастасия ." w:date="2023-10-11T17:39:00Z">
        <w:r w:rsidRPr="00332A34" w:rsidDel="00866AF5">
          <w:rPr>
            <w:lang w:eastAsia="en-US"/>
          </w:rPr>
          <w:delText>“</w:delText>
        </w:r>
        <w:r w:rsidDel="00866AF5">
          <w:rPr>
            <w:lang w:eastAsia="en-US"/>
          </w:rPr>
          <w:delText>MaxSpeedStandard</w:delText>
        </w:r>
        <w:r w:rsidRPr="00332A34" w:rsidDel="00866AF5">
          <w:rPr>
            <w:lang w:eastAsia="en-US"/>
          </w:rPr>
          <w:delText xml:space="preserve">” </w:delText>
        </w:r>
        <w:r w:rsidDel="00866AF5">
          <w:delText>—</w:delText>
        </w:r>
        <w:r w:rsidRPr="00332A34" w:rsidDel="00866AF5">
          <w:delText xml:space="preserve"> </w:delText>
        </w:r>
        <w:r w:rsidDel="00866AF5">
          <w:rPr>
            <w:lang w:eastAsia="en-US"/>
          </w:rPr>
          <w:delText>таблица-справочник, хранит сведения об индексах скорости.</w:delText>
        </w:r>
      </w:del>
    </w:p>
    <w:p w:rsidR="00027767" w:rsidDel="00866AF5" w:rsidRDefault="00027767" w:rsidP="00866AF5">
      <w:pPr>
        <w:pStyle w:val="a6"/>
        <w:numPr>
          <w:ilvl w:val="0"/>
          <w:numId w:val="1"/>
        </w:numPr>
        <w:spacing w:after="200"/>
        <w:ind w:left="0" w:firstLine="709"/>
        <w:contextualSpacing w:val="0"/>
        <w:jc w:val="left"/>
        <w:outlineLvl w:val="0"/>
        <w:rPr>
          <w:del w:id="2606" w:author="Анастасия ." w:date="2023-10-11T17:39:00Z"/>
          <w:lang w:eastAsia="en-US"/>
        </w:rPr>
        <w:pPrChange w:id="2607" w:author="Анастасия ." w:date="2023-10-11T17:39:00Z">
          <w:pPr>
            <w:pStyle w:val="ae"/>
            <w:tabs>
              <w:tab w:val="left" w:pos="993"/>
              <w:tab w:val="left" w:pos="1134"/>
            </w:tabs>
            <w:ind w:firstLine="992"/>
          </w:pPr>
        </w:pPrChange>
      </w:pPr>
      <w:del w:id="2608" w:author="Анастасия ." w:date="2023-10-11T17:39:00Z">
        <w:r w:rsidRPr="003A69C5" w:rsidDel="00866AF5">
          <w:rPr>
            <w:rFonts w:eastAsia="Times New Roman" w:cs="Times New Roman"/>
            <w:szCs w:val="24"/>
            <w:lang w:eastAsia="en-US"/>
            <w:rPrChange w:id="2609" w:author="Анастасия ." w:date="2023-05-21T12:56:00Z">
              <w:rPr>
                <w:rFonts w:eastAsiaTheme="minorHAnsi" w:cstheme="majorBidi"/>
                <w:bCs/>
                <w:szCs w:val="26"/>
                <w:highlight w:val="green"/>
                <w:lang w:eastAsia="en-US"/>
              </w:rPr>
            </w:rPrChange>
          </w:rPr>
          <w:delText>На Рисунке 3.1 таблицы, кроме “</w:delText>
        </w:r>
        <w:r w:rsidRPr="003A69C5" w:rsidDel="00866AF5">
          <w:rPr>
            <w:rFonts w:eastAsia="Times New Roman" w:cs="Times New Roman"/>
            <w:szCs w:val="24"/>
            <w:lang w:val="en-US" w:eastAsia="en-US"/>
            <w:rPrChange w:id="2610" w:author="Анастасия ." w:date="2023-05-21T12:56:00Z">
              <w:rPr>
                <w:rFonts w:eastAsiaTheme="minorHAnsi" w:cstheme="majorBidi"/>
                <w:bCs/>
                <w:szCs w:val="26"/>
                <w:highlight w:val="green"/>
                <w:lang w:val="en-US" w:eastAsia="en-US"/>
              </w:rPr>
            </w:rPrChange>
          </w:rPr>
          <w:delText>Errors</w:delText>
        </w:r>
        <w:r w:rsidRPr="003A69C5" w:rsidDel="00866AF5">
          <w:rPr>
            <w:rFonts w:eastAsia="Times New Roman" w:cs="Times New Roman"/>
            <w:szCs w:val="24"/>
            <w:lang w:eastAsia="en-US"/>
            <w:rPrChange w:id="2611" w:author="Анастасия ." w:date="2023-05-21T12:56:00Z">
              <w:rPr>
                <w:rFonts w:eastAsiaTheme="minorHAnsi" w:cstheme="majorBidi"/>
                <w:bCs/>
                <w:szCs w:val="26"/>
                <w:highlight w:val="green"/>
                <w:lang w:eastAsia="en-US"/>
              </w:rPr>
            </w:rPrChange>
          </w:rPr>
          <w:delText>” и “</w:delText>
        </w:r>
        <w:r w:rsidRPr="003A69C5" w:rsidDel="00866AF5">
          <w:rPr>
            <w:rFonts w:eastAsia="Times New Roman" w:cs="Times New Roman"/>
            <w:szCs w:val="24"/>
            <w:lang w:val="en-US" w:eastAsia="en-US"/>
            <w:rPrChange w:id="2612" w:author="Анастасия ." w:date="2023-05-21T12:56:00Z">
              <w:rPr>
                <w:rFonts w:eastAsiaTheme="minorHAnsi" w:cstheme="majorBidi"/>
                <w:bCs/>
                <w:szCs w:val="26"/>
                <w:highlight w:val="green"/>
                <w:lang w:val="en-US" w:eastAsia="en-US"/>
              </w:rPr>
            </w:rPrChange>
          </w:rPr>
          <w:delText>Features</w:delText>
        </w:r>
        <w:r w:rsidRPr="003A69C5" w:rsidDel="00866AF5">
          <w:rPr>
            <w:rFonts w:eastAsia="Times New Roman" w:cs="Times New Roman"/>
            <w:szCs w:val="24"/>
            <w:lang w:eastAsia="en-US"/>
            <w:rPrChange w:id="2613" w:author="Анастасия ." w:date="2023-05-21T12:56:00Z">
              <w:rPr>
                <w:rFonts w:eastAsiaTheme="minorHAnsi" w:cstheme="majorBidi"/>
                <w:bCs/>
                <w:szCs w:val="26"/>
                <w:highlight w:val="green"/>
                <w:lang w:eastAsia="en-US"/>
              </w:rPr>
            </w:rPrChange>
          </w:rPr>
          <w:delText>”, не соединенные линией связи с другими, представляют собой справочники, хранящие индексы или шифры характеристики, а так же их расшифровку.</w:delText>
        </w:r>
      </w:del>
    </w:p>
    <w:p w:rsidR="00F27C79" w:rsidDel="00866AF5" w:rsidRDefault="00F27C79" w:rsidP="00866AF5">
      <w:pPr>
        <w:pStyle w:val="a6"/>
        <w:numPr>
          <w:ilvl w:val="0"/>
          <w:numId w:val="1"/>
        </w:numPr>
        <w:spacing w:after="200"/>
        <w:ind w:left="0" w:firstLine="709"/>
        <w:contextualSpacing w:val="0"/>
        <w:jc w:val="left"/>
        <w:outlineLvl w:val="0"/>
        <w:rPr>
          <w:del w:id="2614" w:author="Анастасия ." w:date="2023-10-11T17:39:00Z"/>
          <w:rFonts w:cs="Times New Roman"/>
          <w:b/>
          <w:sz w:val="36"/>
          <w:szCs w:val="36"/>
        </w:rPr>
        <w:pPrChange w:id="2615" w:author="Анастасия ." w:date="2023-10-11T17:39:00Z">
          <w:pPr>
            <w:pStyle w:val="a6"/>
            <w:spacing w:line="240" w:lineRule="auto"/>
            <w:ind w:left="0" w:firstLine="0"/>
            <w:contextualSpacing w:val="0"/>
            <w:jc w:val="center"/>
          </w:pPr>
        </w:pPrChange>
      </w:pPr>
      <w:del w:id="2616" w:author="Анастасия ." w:date="2023-10-11T17:39:00Z">
        <w:r w:rsidRPr="009415B2" w:rsidDel="00866AF5">
          <w:rPr>
            <w:rFonts w:cs="Times New Roman"/>
            <w:b/>
            <w:noProof/>
            <w:sz w:val="36"/>
            <w:szCs w:val="36"/>
          </w:rPr>
          <w:drawing>
            <wp:inline distT="0" distB="0" distL="0" distR="0" wp14:anchorId="204204DA" wp14:editId="1FC0CFFA">
              <wp:extent cx="6120130" cy="496040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0" cy="4960407"/>
                      </a:xfrm>
                      <a:prstGeom prst="rect">
                        <a:avLst/>
                      </a:prstGeom>
                    </pic:spPr>
                  </pic:pic>
                </a:graphicData>
              </a:graphic>
            </wp:inline>
          </w:drawing>
        </w:r>
      </w:del>
    </w:p>
    <w:p w:rsidR="00F27C79" w:rsidDel="00866AF5" w:rsidRDefault="00F27C79" w:rsidP="00866AF5">
      <w:pPr>
        <w:pStyle w:val="a6"/>
        <w:numPr>
          <w:ilvl w:val="0"/>
          <w:numId w:val="1"/>
        </w:numPr>
        <w:spacing w:after="200"/>
        <w:ind w:left="0" w:firstLine="709"/>
        <w:contextualSpacing w:val="0"/>
        <w:jc w:val="left"/>
        <w:outlineLvl w:val="0"/>
        <w:rPr>
          <w:del w:id="2617" w:author="Анастасия ." w:date="2023-10-11T17:39:00Z"/>
          <w:rFonts w:cs="Times New Roman"/>
          <w:b/>
          <w:sz w:val="24"/>
          <w:szCs w:val="36"/>
        </w:rPr>
        <w:pPrChange w:id="2618" w:author="Анастасия ." w:date="2023-10-11T17:39:00Z">
          <w:pPr>
            <w:pStyle w:val="a6"/>
            <w:spacing w:after="120"/>
            <w:ind w:left="0" w:firstLine="0"/>
            <w:contextualSpacing w:val="0"/>
            <w:jc w:val="center"/>
          </w:pPr>
        </w:pPrChange>
      </w:pPr>
      <w:del w:id="2619" w:author="Анастасия ." w:date="2023-10-11T17:39:00Z">
        <w:r w:rsidRPr="008537F4" w:rsidDel="00866AF5">
          <w:rPr>
            <w:rFonts w:cs="Times New Roman"/>
            <w:b/>
            <w:sz w:val="24"/>
            <w:szCs w:val="36"/>
          </w:rPr>
          <w:delText xml:space="preserve">Рисунок </w:delText>
        </w:r>
        <w:r w:rsidRPr="00866AF5" w:rsidDel="00866AF5">
          <w:rPr>
            <w:rFonts w:cs="Times New Roman"/>
            <w:b/>
            <w:sz w:val="24"/>
            <w:szCs w:val="36"/>
            <w:rPrChange w:id="2620" w:author="Анастасия ." w:date="2023-10-11T17:39:00Z">
              <w:rPr>
                <w:rFonts w:cs="Times New Roman"/>
                <w:b/>
                <w:sz w:val="24"/>
                <w:szCs w:val="36"/>
                <w:lang w:val="en-US"/>
              </w:rPr>
            </w:rPrChange>
          </w:rPr>
          <w:delText>3</w:delText>
        </w:r>
        <w:r w:rsidRPr="008537F4" w:rsidDel="00866AF5">
          <w:rPr>
            <w:rFonts w:cs="Times New Roman"/>
            <w:b/>
            <w:sz w:val="24"/>
            <w:szCs w:val="36"/>
          </w:rPr>
          <w:delText>.1 — Логическая схема БД</w:delText>
        </w:r>
      </w:del>
    </w:p>
    <w:p w:rsidR="00F27C79" w:rsidRPr="009D6EFB" w:rsidDel="00866AF5" w:rsidRDefault="00F27C79" w:rsidP="00866AF5">
      <w:pPr>
        <w:pStyle w:val="a6"/>
        <w:numPr>
          <w:ilvl w:val="0"/>
          <w:numId w:val="1"/>
        </w:numPr>
        <w:spacing w:after="200"/>
        <w:ind w:left="0" w:firstLine="709"/>
        <w:contextualSpacing w:val="0"/>
        <w:jc w:val="left"/>
        <w:outlineLvl w:val="0"/>
        <w:rPr>
          <w:del w:id="2621" w:author="Анастасия ." w:date="2023-10-11T17:39:00Z"/>
          <w:b/>
          <w:rPrChange w:id="2622" w:author="Анастасия ." w:date="2023-05-21T14:44:00Z">
            <w:rPr>
              <w:del w:id="2623" w:author="Анастасия ." w:date="2023-10-11T17:39:00Z"/>
            </w:rPr>
          </w:rPrChange>
        </w:rPr>
        <w:pPrChange w:id="2624" w:author="Анастасия ." w:date="2023-10-11T17:39:00Z">
          <w:pPr>
            <w:pStyle w:val="20"/>
          </w:pPr>
        </w:pPrChange>
      </w:pPr>
      <w:bookmarkStart w:id="2625" w:name="_Toc134707208"/>
      <w:bookmarkStart w:id="2626" w:name="_Toc135666538"/>
      <w:del w:id="2627" w:author="Анастасия ." w:date="2023-10-11T17:39:00Z">
        <w:r w:rsidRPr="009D6EFB" w:rsidDel="00866AF5">
          <w:rPr>
            <w:b/>
            <w:rPrChange w:id="2628" w:author="Анастасия ." w:date="2023-05-21T14:44:00Z">
              <w:rPr>
                <w:bCs w:val="0"/>
              </w:rPr>
            </w:rPrChange>
          </w:rPr>
          <w:delText>Моделирование физической схемы базы данных</w:delText>
        </w:r>
        <w:bookmarkEnd w:id="2625"/>
        <w:bookmarkEnd w:id="2626"/>
      </w:del>
    </w:p>
    <w:p w:rsidR="00F27C79" w:rsidRPr="00027767" w:rsidDel="00866AF5" w:rsidRDefault="00F27C79" w:rsidP="00866AF5">
      <w:pPr>
        <w:pStyle w:val="a6"/>
        <w:numPr>
          <w:ilvl w:val="0"/>
          <w:numId w:val="1"/>
        </w:numPr>
        <w:spacing w:after="200"/>
        <w:ind w:left="0" w:firstLine="709"/>
        <w:contextualSpacing w:val="0"/>
        <w:jc w:val="left"/>
        <w:outlineLvl w:val="0"/>
        <w:rPr>
          <w:del w:id="2629" w:author="Анастасия ." w:date="2023-10-11T17:39:00Z"/>
          <w:b/>
          <w:sz w:val="32"/>
          <w:lang w:eastAsia="en-US"/>
        </w:rPr>
        <w:pPrChange w:id="2630" w:author="Анастасия ." w:date="2023-10-11T17:39:00Z">
          <w:pPr>
            <w:pStyle w:val="ae"/>
          </w:pPr>
        </w:pPrChange>
      </w:pPr>
      <w:del w:id="2631" w:author="Анастасия ." w:date="2023-10-11T17:39:00Z">
        <w:r w:rsidDel="00866AF5">
          <w:delText xml:space="preserve">Физическая модель базы данных представлена на Рисунке </w:delText>
        </w:r>
        <w:r w:rsidR="00385C61" w:rsidRPr="00385C61" w:rsidDel="00866AF5">
          <w:delText>3</w:delText>
        </w:r>
        <w:r w:rsidDel="00866AF5">
          <w:delText xml:space="preserve">.2. Характеристика колонок таблиц БД представлены в Таблице </w:delText>
        </w:r>
        <w:r w:rsidR="00385C61" w:rsidRPr="00385C61" w:rsidDel="00866AF5">
          <w:delText>3</w:delText>
        </w:r>
        <w:r w:rsidDel="00866AF5">
          <w:delText>.1.</w:delText>
        </w:r>
        <w:r w:rsidR="00027767" w:rsidRPr="00027767" w:rsidDel="00866AF5">
          <w:delText xml:space="preserve"> </w:delText>
        </w:r>
        <w:r w:rsidR="00027767" w:rsidRPr="003A69C5" w:rsidDel="00866AF5">
          <w:rPr>
            <w:rFonts w:eastAsia="Times New Roman" w:cs="Times New Roman"/>
            <w:szCs w:val="24"/>
            <w:rPrChange w:id="2632" w:author="Анастасия ." w:date="2023-05-21T12:56:00Z">
              <w:rPr>
                <w:rFonts w:eastAsiaTheme="minorHAnsi" w:cstheme="majorBidi"/>
                <w:bCs/>
                <w:szCs w:val="26"/>
                <w:highlight w:val="green"/>
                <w:lang w:eastAsia="en-US"/>
              </w:rPr>
            </w:rPrChange>
          </w:rPr>
          <w:delText>Предполагается, что разрабатываемая БД является расширением для основной БД производства. Данные таблицы и логика между ними способны существовать в основной БД, не мешая ее работе</w:delText>
        </w:r>
      </w:del>
    </w:p>
    <w:p w:rsidR="00385C61" w:rsidDel="00866AF5" w:rsidRDefault="00385C61" w:rsidP="00866AF5">
      <w:pPr>
        <w:pStyle w:val="a6"/>
        <w:numPr>
          <w:ilvl w:val="0"/>
          <w:numId w:val="1"/>
        </w:numPr>
        <w:spacing w:after="200"/>
        <w:ind w:left="0" w:firstLine="709"/>
        <w:contextualSpacing w:val="0"/>
        <w:jc w:val="left"/>
        <w:outlineLvl w:val="0"/>
        <w:rPr>
          <w:del w:id="2633" w:author="Анастасия ." w:date="2023-10-11T17:39:00Z"/>
          <w:rFonts w:cs="Times New Roman"/>
          <w:b/>
          <w:sz w:val="24"/>
          <w:szCs w:val="36"/>
        </w:rPr>
        <w:pPrChange w:id="2634" w:author="Анастасия ." w:date="2023-10-11T17:39:00Z">
          <w:pPr>
            <w:pStyle w:val="a6"/>
            <w:ind w:left="0" w:firstLine="0"/>
            <w:contextualSpacing w:val="0"/>
            <w:jc w:val="center"/>
          </w:pPr>
        </w:pPrChange>
      </w:pPr>
      <w:del w:id="2635" w:author="Анастасия ." w:date="2023-10-11T17:39:00Z">
        <w:r w:rsidRPr="00335991" w:rsidDel="00866AF5">
          <w:rPr>
            <w:rFonts w:cs="Times New Roman"/>
            <w:b/>
            <w:noProof/>
            <w:sz w:val="24"/>
            <w:szCs w:val="36"/>
          </w:rPr>
          <w:drawing>
            <wp:inline distT="0" distB="0" distL="0" distR="0" wp14:anchorId="27FBE106" wp14:editId="04F47574">
              <wp:extent cx="6120130" cy="417336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0" cy="4173361"/>
                      </a:xfrm>
                      <a:prstGeom prst="rect">
                        <a:avLst/>
                      </a:prstGeom>
                    </pic:spPr>
                  </pic:pic>
                </a:graphicData>
              </a:graphic>
            </wp:inline>
          </w:drawing>
        </w:r>
      </w:del>
    </w:p>
    <w:p w:rsidR="00385C61" w:rsidDel="00866AF5" w:rsidRDefault="00385C61" w:rsidP="00866AF5">
      <w:pPr>
        <w:pStyle w:val="a6"/>
        <w:numPr>
          <w:ilvl w:val="0"/>
          <w:numId w:val="1"/>
        </w:numPr>
        <w:spacing w:after="200"/>
        <w:ind w:left="0" w:firstLine="709"/>
        <w:contextualSpacing w:val="0"/>
        <w:jc w:val="left"/>
        <w:outlineLvl w:val="0"/>
        <w:rPr>
          <w:del w:id="2636" w:author="Анастасия ." w:date="2023-10-11T17:39:00Z"/>
          <w:rFonts w:cs="Times New Roman"/>
          <w:b/>
          <w:sz w:val="24"/>
          <w:szCs w:val="36"/>
        </w:rPr>
        <w:pPrChange w:id="2637" w:author="Анастасия ." w:date="2023-10-11T17:39:00Z">
          <w:pPr>
            <w:pStyle w:val="a6"/>
            <w:spacing w:after="120"/>
            <w:ind w:left="0" w:firstLine="0"/>
            <w:contextualSpacing w:val="0"/>
            <w:jc w:val="center"/>
          </w:pPr>
        </w:pPrChange>
      </w:pPr>
      <w:del w:id="2638" w:author="Анастасия ." w:date="2023-10-11T17:39:00Z">
        <w:r w:rsidRPr="008537F4" w:rsidDel="00866AF5">
          <w:rPr>
            <w:rFonts w:cs="Times New Roman"/>
            <w:b/>
            <w:sz w:val="24"/>
            <w:szCs w:val="36"/>
          </w:rPr>
          <w:delText xml:space="preserve">Рисунок </w:delText>
        </w:r>
        <w:r w:rsidRPr="00385C61" w:rsidDel="00866AF5">
          <w:rPr>
            <w:rFonts w:cs="Times New Roman"/>
            <w:b/>
            <w:sz w:val="24"/>
            <w:szCs w:val="36"/>
          </w:rPr>
          <w:delText>3</w:delText>
        </w:r>
        <w:r w:rsidRPr="008537F4" w:rsidDel="00866AF5">
          <w:rPr>
            <w:rFonts w:cs="Times New Roman"/>
            <w:b/>
            <w:sz w:val="24"/>
            <w:szCs w:val="36"/>
          </w:rPr>
          <w:delText>.</w:delText>
        </w:r>
        <w:r w:rsidDel="00866AF5">
          <w:rPr>
            <w:rFonts w:cs="Times New Roman"/>
            <w:b/>
            <w:sz w:val="24"/>
            <w:szCs w:val="36"/>
          </w:rPr>
          <w:delText>2</w:delText>
        </w:r>
        <w:r w:rsidRPr="008537F4" w:rsidDel="00866AF5">
          <w:rPr>
            <w:rFonts w:cs="Times New Roman"/>
            <w:b/>
            <w:sz w:val="24"/>
            <w:szCs w:val="36"/>
          </w:rPr>
          <w:delText xml:space="preserve"> — </w:delText>
        </w:r>
        <w:r w:rsidDel="00866AF5">
          <w:rPr>
            <w:rFonts w:cs="Times New Roman"/>
            <w:b/>
            <w:sz w:val="24"/>
            <w:szCs w:val="36"/>
          </w:rPr>
          <w:delText>Физическая</w:delText>
        </w:r>
        <w:r w:rsidRPr="008537F4" w:rsidDel="00866AF5">
          <w:rPr>
            <w:rFonts w:cs="Times New Roman"/>
            <w:b/>
            <w:sz w:val="24"/>
            <w:szCs w:val="36"/>
          </w:rPr>
          <w:delText xml:space="preserve"> схема БД</w:delText>
        </w:r>
      </w:del>
    </w:p>
    <w:p w:rsidR="00385C61" w:rsidRPr="00CB713C" w:rsidDel="00866AF5" w:rsidRDefault="00385C61" w:rsidP="00866AF5">
      <w:pPr>
        <w:pStyle w:val="a6"/>
        <w:numPr>
          <w:ilvl w:val="0"/>
          <w:numId w:val="1"/>
        </w:numPr>
        <w:spacing w:after="200"/>
        <w:ind w:left="0" w:firstLine="709"/>
        <w:contextualSpacing w:val="0"/>
        <w:jc w:val="left"/>
        <w:outlineLvl w:val="0"/>
        <w:rPr>
          <w:del w:id="2639" w:author="Анастасия ." w:date="2023-10-11T17:39:00Z"/>
          <w:lang w:eastAsia="en-US"/>
        </w:rPr>
        <w:pPrChange w:id="2640" w:author="Анастасия ." w:date="2023-10-11T17:39:00Z">
          <w:pPr>
            <w:pStyle w:val="af0"/>
          </w:pPr>
        </w:pPrChange>
      </w:pPr>
      <w:del w:id="2641" w:author="Анастасия ." w:date="2023-10-11T17:39:00Z">
        <w:r w:rsidDel="00866AF5">
          <w:rPr>
            <w:lang w:eastAsia="en-US"/>
          </w:rPr>
          <w:delText xml:space="preserve">Таблица </w:delText>
        </w:r>
        <w:r w:rsidRPr="004005FD" w:rsidDel="00866AF5">
          <w:rPr>
            <w:lang w:eastAsia="en-US"/>
          </w:rPr>
          <w:delText>3</w:delText>
        </w:r>
        <w:r w:rsidDel="00866AF5">
          <w:rPr>
            <w:lang w:eastAsia="en-US"/>
          </w:rPr>
          <w:delText>.1 — Характеристики колонок</w:delText>
        </w:r>
      </w:del>
    </w:p>
    <w:tbl>
      <w:tblPr>
        <w:tblStyle w:val="a7"/>
        <w:tblW w:w="0" w:type="auto"/>
        <w:jc w:val="center"/>
        <w:tblInd w:w="220" w:type="dxa"/>
        <w:tblLook w:val="04A0" w:firstRow="1" w:lastRow="0" w:firstColumn="1" w:lastColumn="0" w:noHBand="0" w:noVBand="1"/>
      </w:tblPr>
      <w:tblGrid>
        <w:gridCol w:w="216"/>
        <w:gridCol w:w="2438"/>
        <w:gridCol w:w="1402"/>
        <w:gridCol w:w="1355"/>
        <w:gridCol w:w="2112"/>
        <w:gridCol w:w="216"/>
        <w:gridCol w:w="1895"/>
      </w:tblGrid>
      <w:tr w:rsidR="00385C61" w:rsidRPr="005A7864" w:rsidDel="00866AF5" w:rsidTr="004E58D4">
        <w:trPr>
          <w:gridBefore w:val="1"/>
          <w:gridAfter w:val="1"/>
          <w:wAfter w:w="206" w:type="dxa"/>
          <w:jc w:val="center"/>
          <w:del w:id="2642" w:author="Анастасия ." w:date="2023-10-11T17:39:00Z"/>
        </w:trPr>
        <w:tc>
          <w:tcPr>
            <w:tcW w:w="0" w:type="auto"/>
          </w:tcPr>
          <w:p w:rsidR="00385C61" w:rsidRPr="005A7864" w:rsidDel="00866AF5" w:rsidRDefault="00385C61" w:rsidP="00866AF5">
            <w:pPr>
              <w:pStyle w:val="a6"/>
              <w:numPr>
                <w:ilvl w:val="0"/>
                <w:numId w:val="1"/>
              </w:numPr>
              <w:spacing w:after="200"/>
              <w:ind w:left="0" w:firstLine="709"/>
              <w:contextualSpacing w:val="0"/>
              <w:jc w:val="left"/>
              <w:outlineLvl w:val="0"/>
              <w:rPr>
                <w:del w:id="2643" w:author="Анастасия ." w:date="2023-10-11T17:39:00Z"/>
                <w:b/>
                <w:i/>
                <w:lang w:eastAsia="en-US"/>
              </w:rPr>
              <w:pPrChange w:id="2644" w:author="Анастасия ." w:date="2023-10-11T17:39:00Z">
                <w:pPr>
                  <w:pStyle w:val="ac"/>
                  <w:jc w:val="center"/>
                </w:pPr>
              </w:pPrChange>
            </w:pPr>
            <w:del w:id="2645" w:author="Анастасия ." w:date="2023-10-11T17:39:00Z">
              <w:r w:rsidRPr="005A7864" w:rsidDel="00866AF5">
                <w:rPr>
                  <w:b/>
                  <w:lang w:eastAsia="en-US"/>
                </w:rPr>
                <w:delText>Имя колонки</w:delText>
              </w:r>
            </w:del>
          </w:p>
        </w:tc>
        <w:tc>
          <w:tcPr>
            <w:tcW w:w="4165" w:type="dxa"/>
            <w:gridSpan w:val="2"/>
          </w:tcPr>
          <w:p w:rsidR="00385C61" w:rsidRPr="005A7864" w:rsidDel="00866AF5" w:rsidRDefault="00385C61" w:rsidP="00866AF5">
            <w:pPr>
              <w:pStyle w:val="a6"/>
              <w:numPr>
                <w:ilvl w:val="0"/>
                <w:numId w:val="1"/>
              </w:numPr>
              <w:spacing w:after="200"/>
              <w:ind w:left="0" w:firstLine="709"/>
              <w:contextualSpacing w:val="0"/>
              <w:jc w:val="left"/>
              <w:outlineLvl w:val="0"/>
              <w:rPr>
                <w:del w:id="2646" w:author="Анастасия ." w:date="2023-10-11T17:39:00Z"/>
                <w:b/>
                <w:i/>
                <w:lang w:eastAsia="en-US"/>
              </w:rPr>
              <w:pPrChange w:id="2647" w:author="Анастасия ." w:date="2023-10-11T17:39:00Z">
                <w:pPr>
                  <w:pStyle w:val="ac"/>
                  <w:jc w:val="center"/>
                </w:pPr>
              </w:pPrChange>
            </w:pPr>
            <w:del w:id="2648" w:author="Анастасия ." w:date="2023-10-11T17:39:00Z">
              <w:r w:rsidRPr="005A7864" w:rsidDel="00866AF5">
                <w:rPr>
                  <w:b/>
                  <w:lang w:eastAsia="en-US"/>
                </w:rPr>
                <w:delText>Комментарий</w:delText>
              </w:r>
            </w:del>
          </w:p>
        </w:tc>
        <w:tc>
          <w:tcPr>
            <w:tcW w:w="2973" w:type="dxa"/>
            <w:gridSpan w:val="2"/>
          </w:tcPr>
          <w:p w:rsidR="00385C61" w:rsidRPr="005A7864" w:rsidDel="00866AF5" w:rsidRDefault="00385C61" w:rsidP="00866AF5">
            <w:pPr>
              <w:pStyle w:val="a6"/>
              <w:numPr>
                <w:ilvl w:val="0"/>
                <w:numId w:val="1"/>
              </w:numPr>
              <w:spacing w:after="200"/>
              <w:ind w:left="0" w:firstLine="709"/>
              <w:contextualSpacing w:val="0"/>
              <w:jc w:val="left"/>
              <w:outlineLvl w:val="0"/>
              <w:rPr>
                <w:del w:id="2649" w:author="Анастасия ." w:date="2023-10-11T17:39:00Z"/>
                <w:b/>
                <w:i/>
                <w:lang w:eastAsia="en-US"/>
              </w:rPr>
              <w:pPrChange w:id="2650" w:author="Анастасия ." w:date="2023-10-11T17:39:00Z">
                <w:pPr>
                  <w:pStyle w:val="ac"/>
                  <w:jc w:val="center"/>
                </w:pPr>
              </w:pPrChange>
            </w:pPr>
            <w:del w:id="2651" w:author="Анастасия ." w:date="2023-10-11T17:39:00Z">
              <w:r w:rsidRPr="005A7864" w:rsidDel="00866AF5">
                <w:rPr>
                  <w:b/>
                  <w:lang w:eastAsia="en-US"/>
                </w:rPr>
                <w:delText>Тип данных</w:delText>
              </w:r>
            </w:del>
          </w:p>
        </w:tc>
      </w:tr>
      <w:tr w:rsidR="00385C61" w:rsidRPr="005A7864" w:rsidDel="00866AF5" w:rsidTr="004E58D4">
        <w:trPr>
          <w:gridBefore w:val="1"/>
          <w:gridAfter w:val="1"/>
          <w:wAfter w:w="206" w:type="dxa"/>
          <w:jc w:val="center"/>
          <w:del w:id="265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53" w:author="Анастасия ." w:date="2023-10-11T17:39:00Z"/>
                <w:sz w:val="24"/>
                <w:szCs w:val="24"/>
              </w:rPr>
              <w:pPrChange w:id="2654" w:author="Анастасия ." w:date="2023-10-11T17:39:00Z">
                <w:pPr>
                  <w:ind w:firstLine="0"/>
                  <w:jc w:val="left"/>
                </w:pPr>
              </w:pPrChange>
            </w:pPr>
            <w:del w:id="2655" w:author="Анастасия ." w:date="2023-10-11T17:39:00Z">
              <w:r w:rsidRPr="005A7864" w:rsidDel="00866AF5">
                <w:rPr>
                  <w:sz w:val="24"/>
                  <w:szCs w:val="24"/>
                </w:rPr>
                <w:delText>IDTyre</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56" w:author="Анастасия ." w:date="2023-10-11T17:39:00Z"/>
                <w:sz w:val="24"/>
                <w:szCs w:val="24"/>
              </w:rPr>
              <w:pPrChange w:id="2657" w:author="Анастасия ." w:date="2023-10-11T17:39:00Z">
                <w:pPr>
                  <w:ind w:firstLine="0"/>
                  <w:jc w:val="left"/>
                </w:pPr>
              </w:pPrChange>
            </w:pPr>
            <w:del w:id="2658" w:author="Анастасия ." w:date="2023-10-11T17:39:00Z">
              <w:r w:rsidDel="00866AF5">
                <w:rPr>
                  <w:sz w:val="24"/>
                  <w:szCs w:val="24"/>
                </w:rPr>
                <w:delText>Производственных идентификатор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59" w:author="Анастасия ." w:date="2023-10-11T17:39:00Z"/>
                <w:sz w:val="24"/>
                <w:szCs w:val="24"/>
              </w:rPr>
              <w:pPrChange w:id="2660" w:author="Анастасия ." w:date="2023-10-11T17:39:00Z">
                <w:pPr>
                  <w:ind w:firstLine="0"/>
                  <w:jc w:val="left"/>
                </w:pPr>
              </w:pPrChange>
            </w:pPr>
            <w:del w:id="2661" w:author="Анастасия ." w:date="2023-10-11T17:39:00Z">
              <w:r w:rsidRPr="005A7864" w:rsidDel="00866AF5">
                <w:rPr>
                  <w:sz w:val="24"/>
                  <w:szCs w:val="24"/>
                </w:rPr>
                <w:delText>NUMBER (10)</w:delText>
              </w:r>
            </w:del>
          </w:p>
        </w:tc>
      </w:tr>
      <w:tr w:rsidR="00385C61" w:rsidRPr="005A7864" w:rsidDel="00866AF5" w:rsidTr="004E58D4">
        <w:trPr>
          <w:gridBefore w:val="1"/>
          <w:gridAfter w:val="1"/>
          <w:wAfter w:w="206" w:type="dxa"/>
          <w:jc w:val="center"/>
          <w:del w:id="266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63" w:author="Анастасия ." w:date="2023-10-11T17:39:00Z"/>
                <w:sz w:val="24"/>
                <w:szCs w:val="24"/>
              </w:rPr>
              <w:pPrChange w:id="2664" w:author="Анастасия ." w:date="2023-10-11T17:39:00Z">
                <w:pPr>
                  <w:ind w:firstLine="0"/>
                  <w:jc w:val="left"/>
                </w:pPr>
              </w:pPrChange>
            </w:pPr>
            <w:del w:id="2665" w:author="Анастасия ." w:date="2023-10-11T17:39:00Z">
              <w:r w:rsidRPr="005A7864" w:rsidDel="00866AF5">
                <w:rPr>
                  <w:sz w:val="24"/>
                  <w:szCs w:val="24"/>
                </w:rPr>
                <w:delText>StageName</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66" w:author="Анастасия ." w:date="2023-10-11T17:39:00Z"/>
                <w:sz w:val="24"/>
                <w:szCs w:val="24"/>
              </w:rPr>
              <w:pPrChange w:id="2667" w:author="Анастасия ." w:date="2023-10-11T17:39:00Z">
                <w:pPr>
                  <w:ind w:firstLine="0"/>
                  <w:jc w:val="left"/>
                </w:pPr>
              </w:pPrChange>
            </w:pPr>
            <w:del w:id="2668" w:author="Анастасия ." w:date="2023-10-11T17:39:00Z">
              <w:r w:rsidDel="00866AF5">
                <w:rPr>
                  <w:sz w:val="24"/>
                  <w:szCs w:val="24"/>
                </w:rPr>
                <w:delText>Наименование этапа</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69" w:author="Анастасия ." w:date="2023-10-11T17:39:00Z"/>
                <w:sz w:val="24"/>
                <w:szCs w:val="24"/>
              </w:rPr>
              <w:pPrChange w:id="2670" w:author="Анастасия ." w:date="2023-10-11T17:39:00Z">
                <w:pPr>
                  <w:ind w:firstLine="0"/>
                  <w:jc w:val="left"/>
                </w:pPr>
              </w:pPrChange>
            </w:pPr>
            <w:del w:id="2671" w:author="Анастасия ." w:date="2023-10-11T17:39:00Z">
              <w:r w:rsidRPr="005A7864" w:rsidDel="00866AF5">
                <w:rPr>
                  <w:sz w:val="24"/>
                  <w:szCs w:val="24"/>
                </w:rPr>
                <w:delText>VARCHAR2 (50 CHAR)</w:delText>
              </w:r>
            </w:del>
          </w:p>
        </w:tc>
      </w:tr>
      <w:tr w:rsidR="00385C61" w:rsidRPr="005A7864" w:rsidDel="00866AF5" w:rsidTr="004E58D4">
        <w:trPr>
          <w:gridBefore w:val="1"/>
          <w:gridAfter w:val="1"/>
          <w:wAfter w:w="206" w:type="dxa"/>
          <w:jc w:val="center"/>
          <w:del w:id="267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73" w:author="Анастасия ." w:date="2023-10-11T17:39:00Z"/>
                <w:sz w:val="24"/>
                <w:szCs w:val="24"/>
              </w:rPr>
              <w:pPrChange w:id="2674" w:author="Анастасия ." w:date="2023-10-11T17:39:00Z">
                <w:pPr>
                  <w:ind w:firstLine="0"/>
                  <w:jc w:val="left"/>
                </w:pPr>
              </w:pPrChange>
            </w:pPr>
            <w:del w:id="2675" w:author="Анастасия ." w:date="2023-10-11T17:39:00Z">
              <w:r w:rsidRPr="005A7864" w:rsidDel="00866AF5">
                <w:rPr>
                  <w:sz w:val="24"/>
                  <w:szCs w:val="24"/>
                </w:rPr>
                <w:delText>RegistrationTime</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76" w:author="Анастасия ." w:date="2023-10-11T17:39:00Z"/>
                <w:sz w:val="24"/>
                <w:szCs w:val="24"/>
              </w:rPr>
              <w:pPrChange w:id="2677" w:author="Анастасия ." w:date="2023-10-11T17:39:00Z">
                <w:pPr>
                  <w:ind w:firstLine="0"/>
                  <w:jc w:val="left"/>
                </w:pPr>
              </w:pPrChange>
            </w:pPr>
            <w:del w:id="2678" w:author="Анастасия ." w:date="2023-10-11T17:39:00Z">
              <w:r w:rsidDel="00866AF5">
                <w:rPr>
                  <w:sz w:val="24"/>
                  <w:szCs w:val="24"/>
                </w:rPr>
                <w:delText>Время регистрации на этапе</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79" w:author="Анастасия ." w:date="2023-10-11T17:39:00Z"/>
                <w:sz w:val="24"/>
                <w:szCs w:val="24"/>
              </w:rPr>
              <w:pPrChange w:id="2680" w:author="Анастасия ." w:date="2023-10-11T17:39:00Z">
                <w:pPr>
                  <w:ind w:firstLine="0"/>
                  <w:jc w:val="left"/>
                </w:pPr>
              </w:pPrChange>
            </w:pPr>
            <w:del w:id="2681" w:author="Анастасия ." w:date="2023-10-11T17:39:00Z">
              <w:r w:rsidRPr="005A7864" w:rsidDel="00866AF5">
                <w:rPr>
                  <w:sz w:val="24"/>
                  <w:szCs w:val="24"/>
                </w:rPr>
                <w:delText>DATE</w:delText>
              </w:r>
            </w:del>
          </w:p>
        </w:tc>
      </w:tr>
      <w:tr w:rsidR="00385C61" w:rsidRPr="005A7864" w:rsidDel="00866AF5" w:rsidTr="004E58D4">
        <w:trPr>
          <w:gridBefore w:val="1"/>
          <w:gridAfter w:val="1"/>
          <w:wAfter w:w="206" w:type="dxa"/>
          <w:jc w:val="center"/>
          <w:del w:id="268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83" w:author="Анастасия ." w:date="2023-10-11T17:39:00Z"/>
                <w:sz w:val="24"/>
                <w:szCs w:val="24"/>
              </w:rPr>
              <w:pPrChange w:id="2684" w:author="Анастасия ." w:date="2023-10-11T17:39:00Z">
                <w:pPr>
                  <w:ind w:firstLine="0"/>
                  <w:jc w:val="left"/>
                </w:pPr>
              </w:pPrChange>
            </w:pPr>
            <w:del w:id="2685" w:author="Анастасия ." w:date="2023-10-11T17:39:00Z">
              <w:r w:rsidRPr="005A7864" w:rsidDel="00866AF5">
                <w:rPr>
                  <w:sz w:val="24"/>
                  <w:szCs w:val="24"/>
                </w:rPr>
                <w:delText>Shift</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86" w:author="Анастасия ." w:date="2023-10-11T17:39:00Z"/>
                <w:sz w:val="24"/>
                <w:szCs w:val="24"/>
              </w:rPr>
              <w:pPrChange w:id="2687" w:author="Анастасия ." w:date="2023-10-11T17:39:00Z">
                <w:pPr>
                  <w:ind w:firstLine="0"/>
                  <w:jc w:val="left"/>
                </w:pPr>
              </w:pPrChange>
            </w:pPr>
            <w:del w:id="2688" w:author="Анастасия ." w:date="2023-10-11T17:39:00Z">
              <w:r w:rsidDel="00866AF5">
                <w:rPr>
                  <w:sz w:val="24"/>
                  <w:szCs w:val="24"/>
                </w:rPr>
                <w:delText>Номер смены, складывается из чисел даты и номера трети суток</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89" w:author="Анастасия ." w:date="2023-10-11T17:39:00Z"/>
                <w:sz w:val="24"/>
                <w:szCs w:val="24"/>
              </w:rPr>
              <w:pPrChange w:id="2690" w:author="Анастасия ." w:date="2023-10-11T17:39:00Z">
                <w:pPr>
                  <w:ind w:firstLine="0"/>
                  <w:jc w:val="left"/>
                </w:pPr>
              </w:pPrChange>
            </w:pPr>
            <w:del w:id="2691" w:author="Анастасия ." w:date="2023-10-11T17:39:00Z">
              <w:r w:rsidRPr="005A7864" w:rsidDel="00866AF5">
                <w:rPr>
                  <w:sz w:val="24"/>
                  <w:szCs w:val="24"/>
                </w:rPr>
                <w:delText>NUMBER (9)</w:delText>
              </w:r>
            </w:del>
          </w:p>
        </w:tc>
      </w:tr>
      <w:tr w:rsidR="00385C61" w:rsidRPr="005A7864" w:rsidDel="00866AF5" w:rsidTr="004E58D4">
        <w:trPr>
          <w:gridBefore w:val="1"/>
          <w:gridAfter w:val="1"/>
          <w:wAfter w:w="206" w:type="dxa"/>
          <w:jc w:val="center"/>
          <w:del w:id="269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93" w:author="Анастасия ." w:date="2023-10-11T17:39:00Z"/>
                <w:sz w:val="24"/>
                <w:szCs w:val="24"/>
              </w:rPr>
              <w:pPrChange w:id="2694" w:author="Анастасия ." w:date="2023-10-11T17:39:00Z">
                <w:pPr>
                  <w:ind w:firstLine="0"/>
                  <w:jc w:val="left"/>
                </w:pPr>
              </w:pPrChange>
            </w:pPr>
            <w:del w:id="2695" w:author="Анастасия ." w:date="2023-10-11T17:39:00Z">
              <w:r w:rsidRPr="005A7864" w:rsidDel="00866AF5">
                <w:rPr>
                  <w:sz w:val="24"/>
                  <w:szCs w:val="24"/>
                </w:rPr>
                <w:delText>WorkerFIO</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96" w:author="Анастасия ." w:date="2023-10-11T17:39:00Z"/>
                <w:sz w:val="24"/>
                <w:szCs w:val="24"/>
              </w:rPr>
              <w:pPrChange w:id="2697" w:author="Анастасия ." w:date="2023-10-11T17:39:00Z">
                <w:pPr>
                  <w:ind w:firstLine="0"/>
                  <w:jc w:val="left"/>
                </w:pPr>
              </w:pPrChange>
            </w:pPr>
            <w:del w:id="2698" w:author="Анастасия ." w:date="2023-10-11T17:39:00Z">
              <w:r w:rsidDel="00866AF5">
                <w:rPr>
                  <w:sz w:val="24"/>
                  <w:szCs w:val="24"/>
                </w:rPr>
                <w:delText>ФИО работника</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699" w:author="Анастасия ." w:date="2023-10-11T17:39:00Z"/>
                <w:sz w:val="24"/>
                <w:szCs w:val="24"/>
              </w:rPr>
              <w:pPrChange w:id="2700" w:author="Анастасия ." w:date="2023-10-11T17:39:00Z">
                <w:pPr>
                  <w:ind w:firstLine="0"/>
                  <w:jc w:val="left"/>
                </w:pPr>
              </w:pPrChange>
            </w:pPr>
            <w:del w:id="2701" w:author="Анастасия ." w:date="2023-10-11T17:39:00Z">
              <w:r w:rsidRPr="005A7864" w:rsidDel="00866AF5">
                <w:rPr>
                  <w:sz w:val="24"/>
                  <w:szCs w:val="24"/>
                </w:rPr>
                <w:delText>VARCHAR2 (50 CHAR)</w:delText>
              </w:r>
            </w:del>
          </w:p>
        </w:tc>
      </w:tr>
      <w:tr w:rsidR="00385C61" w:rsidRPr="005A7864" w:rsidDel="00866AF5" w:rsidTr="004E58D4">
        <w:trPr>
          <w:gridBefore w:val="1"/>
          <w:gridAfter w:val="1"/>
          <w:wAfter w:w="206" w:type="dxa"/>
          <w:jc w:val="center"/>
          <w:del w:id="270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03" w:author="Анастасия ." w:date="2023-10-11T17:39:00Z"/>
                <w:sz w:val="24"/>
                <w:szCs w:val="24"/>
              </w:rPr>
              <w:pPrChange w:id="2704" w:author="Анастасия ." w:date="2023-10-11T17:39:00Z">
                <w:pPr>
                  <w:ind w:firstLine="0"/>
                  <w:jc w:val="left"/>
                </w:pPr>
              </w:pPrChange>
            </w:pPr>
            <w:del w:id="2705" w:author="Анастасия ." w:date="2023-10-11T17:39:00Z">
              <w:r w:rsidRPr="005A7864" w:rsidDel="00866AF5">
                <w:rPr>
                  <w:sz w:val="24"/>
                  <w:szCs w:val="24"/>
                </w:rPr>
                <w:delText>Position</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06" w:author="Анастасия ." w:date="2023-10-11T17:39:00Z"/>
                <w:sz w:val="24"/>
                <w:szCs w:val="24"/>
              </w:rPr>
              <w:pPrChange w:id="2707" w:author="Анастасия ." w:date="2023-10-11T17:39:00Z">
                <w:pPr>
                  <w:ind w:firstLine="0"/>
                  <w:jc w:val="left"/>
                </w:pPr>
              </w:pPrChange>
            </w:pPr>
            <w:del w:id="2708" w:author="Анастасия ." w:date="2023-10-11T17:39:00Z">
              <w:r w:rsidDel="00866AF5">
                <w:rPr>
                  <w:sz w:val="24"/>
                  <w:szCs w:val="24"/>
                </w:rPr>
                <w:delText>Должность сотрудника</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09" w:author="Анастасия ." w:date="2023-10-11T17:39:00Z"/>
                <w:sz w:val="24"/>
                <w:szCs w:val="24"/>
              </w:rPr>
              <w:pPrChange w:id="2710" w:author="Анастасия ." w:date="2023-10-11T17:39:00Z">
                <w:pPr>
                  <w:ind w:firstLine="0"/>
                  <w:jc w:val="left"/>
                </w:pPr>
              </w:pPrChange>
            </w:pPr>
            <w:del w:id="2711" w:author="Анастасия ." w:date="2023-10-11T17:39:00Z">
              <w:r w:rsidRPr="005A7864" w:rsidDel="00866AF5">
                <w:rPr>
                  <w:sz w:val="24"/>
                  <w:szCs w:val="24"/>
                </w:rPr>
                <w:delText>VARCHAR2 (50 CHAR)</w:delText>
              </w:r>
            </w:del>
          </w:p>
        </w:tc>
      </w:tr>
      <w:tr w:rsidR="00385C61" w:rsidRPr="005A7864" w:rsidDel="00866AF5" w:rsidTr="004E58D4">
        <w:trPr>
          <w:gridBefore w:val="1"/>
          <w:gridAfter w:val="1"/>
          <w:wAfter w:w="206" w:type="dxa"/>
          <w:jc w:val="center"/>
          <w:del w:id="271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13" w:author="Анастасия ." w:date="2023-10-11T17:39:00Z"/>
                <w:sz w:val="24"/>
                <w:szCs w:val="24"/>
              </w:rPr>
              <w:pPrChange w:id="2714" w:author="Анастасия ." w:date="2023-10-11T17:39:00Z">
                <w:pPr>
                  <w:ind w:firstLine="0"/>
                  <w:jc w:val="left"/>
                </w:pPr>
              </w:pPrChange>
            </w:pPr>
            <w:del w:id="2715" w:author="Анастасия ." w:date="2023-10-11T17:39:00Z">
              <w:r w:rsidRPr="005A7864" w:rsidDel="00866AF5">
                <w:rPr>
                  <w:sz w:val="24"/>
                  <w:szCs w:val="24"/>
                </w:rPr>
                <w:delText>Tilt</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16" w:author="Анастасия ." w:date="2023-10-11T17:39:00Z"/>
                <w:sz w:val="24"/>
                <w:szCs w:val="24"/>
              </w:rPr>
              <w:pPrChange w:id="2717" w:author="Анастасия ." w:date="2023-10-11T17:39:00Z">
                <w:pPr>
                  <w:ind w:firstLine="0"/>
                  <w:jc w:val="left"/>
                </w:pPr>
              </w:pPrChange>
            </w:pPr>
            <w:del w:id="2718" w:author="Анастасия ." w:date="2023-10-11T17:39:00Z">
              <w:r w:rsidDel="00866AF5">
                <w:rPr>
                  <w:sz w:val="24"/>
                  <w:szCs w:val="24"/>
                </w:rPr>
                <w:delText>Задержка между этапами</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19" w:author="Анастасия ." w:date="2023-10-11T17:39:00Z"/>
                <w:sz w:val="24"/>
                <w:szCs w:val="24"/>
              </w:rPr>
              <w:pPrChange w:id="2720" w:author="Анастасия ." w:date="2023-10-11T17:39:00Z">
                <w:pPr>
                  <w:ind w:firstLine="0"/>
                  <w:jc w:val="left"/>
                </w:pPr>
              </w:pPrChange>
            </w:pPr>
            <w:del w:id="2721" w:author="Анастасия ." w:date="2023-10-11T17:39:00Z">
              <w:r w:rsidRPr="005A7864" w:rsidDel="00866AF5">
                <w:rPr>
                  <w:sz w:val="24"/>
                  <w:szCs w:val="24"/>
                </w:rPr>
                <w:delText>NUMBER (6,2)</w:delText>
              </w:r>
            </w:del>
          </w:p>
        </w:tc>
      </w:tr>
      <w:tr w:rsidR="00385C61" w:rsidRPr="005A7864" w:rsidDel="00866AF5" w:rsidTr="004E58D4">
        <w:trPr>
          <w:gridBefore w:val="1"/>
          <w:gridAfter w:val="1"/>
          <w:wAfter w:w="206" w:type="dxa"/>
          <w:jc w:val="center"/>
          <w:del w:id="272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23" w:author="Анастасия ." w:date="2023-10-11T17:39:00Z"/>
                <w:sz w:val="24"/>
                <w:szCs w:val="24"/>
              </w:rPr>
              <w:pPrChange w:id="2724" w:author="Анастасия ." w:date="2023-10-11T17:39:00Z">
                <w:pPr>
                  <w:ind w:firstLine="0"/>
                </w:pPr>
              </w:pPrChange>
            </w:pPr>
            <w:del w:id="2725" w:author="Анастасия ." w:date="2023-10-11T17:39:00Z">
              <w:r w:rsidRPr="005A7864" w:rsidDel="00866AF5">
                <w:rPr>
                  <w:sz w:val="24"/>
                  <w:szCs w:val="24"/>
                </w:rPr>
                <w:delText>BatchNumber</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26" w:author="Анастасия ." w:date="2023-10-11T17:39:00Z"/>
                <w:sz w:val="24"/>
                <w:szCs w:val="24"/>
              </w:rPr>
              <w:pPrChange w:id="2727" w:author="Анастасия ." w:date="2023-10-11T17:39:00Z">
                <w:pPr>
                  <w:ind w:firstLine="0"/>
                </w:pPr>
              </w:pPrChange>
            </w:pPr>
            <w:del w:id="2728" w:author="Анастасия ." w:date="2023-10-11T17:39:00Z">
              <w:r w:rsidDel="00866AF5">
                <w:rPr>
                  <w:sz w:val="24"/>
                  <w:szCs w:val="24"/>
                </w:rPr>
                <w:delText>Серийный номер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29" w:author="Анастасия ." w:date="2023-10-11T17:39:00Z"/>
                <w:sz w:val="24"/>
                <w:szCs w:val="24"/>
              </w:rPr>
              <w:pPrChange w:id="2730" w:author="Анастасия ." w:date="2023-10-11T17:39:00Z">
                <w:pPr>
                  <w:ind w:firstLine="0"/>
                </w:pPr>
              </w:pPrChange>
            </w:pPr>
            <w:del w:id="2731" w:author="Анастасия ." w:date="2023-10-11T17:39:00Z">
              <w:r w:rsidRPr="005A7864" w:rsidDel="00866AF5">
                <w:rPr>
                  <w:sz w:val="24"/>
                  <w:szCs w:val="24"/>
                </w:rPr>
                <w:delText>VARCHAR2 (20 CHAR)</w:delText>
              </w:r>
            </w:del>
          </w:p>
        </w:tc>
      </w:tr>
      <w:tr w:rsidR="00385C61" w:rsidRPr="005A7864" w:rsidDel="00866AF5" w:rsidTr="004E58D4">
        <w:trPr>
          <w:gridBefore w:val="1"/>
          <w:gridAfter w:val="1"/>
          <w:wAfter w:w="206" w:type="dxa"/>
          <w:jc w:val="center"/>
          <w:del w:id="273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33" w:author="Анастасия ." w:date="2023-10-11T17:39:00Z"/>
                <w:sz w:val="24"/>
                <w:szCs w:val="24"/>
              </w:rPr>
              <w:pPrChange w:id="2734" w:author="Анастасия ." w:date="2023-10-11T17:39:00Z">
                <w:pPr>
                  <w:ind w:firstLine="0"/>
                </w:pPr>
              </w:pPrChange>
            </w:pPr>
            <w:del w:id="2735" w:author="Анастасия ." w:date="2023-10-11T17:39:00Z">
              <w:r w:rsidRPr="005A7864" w:rsidDel="00866AF5">
                <w:rPr>
                  <w:sz w:val="24"/>
                  <w:szCs w:val="24"/>
                </w:rPr>
                <w:delText>Model</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36" w:author="Анастасия ." w:date="2023-10-11T17:39:00Z"/>
                <w:sz w:val="24"/>
                <w:szCs w:val="24"/>
              </w:rPr>
              <w:pPrChange w:id="2737" w:author="Анастасия ." w:date="2023-10-11T17:39:00Z">
                <w:pPr>
                  <w:ind w:firstLine="0"/>
                </w:pPr>
              </w:pPrChange>
            </w:pPr>
            <w:del w:id="2738" w:author="Анастасия ." w:date="2023-10-11T17:39:00Z">
              <w:r w:rsidDel="00866AF5">
                <w:rPr>
                  <w:sz w:val="24"/>
                  <w:szCs w:val="24"/>
                </w:rPr>
                <w:delText>Модель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39" w:author="Анастасия ." w:date="2023-10-11T17:39:00Z"/>
                <w:sz w:val="24"/>
                <w:szCs w:val="24"/>
              </w:rPr>
              <w:pPrChange w:id="2740" w:author="Анастасия ." w:date="2023-10-11T17:39:00Z">
                <w:pPr>
                  <w:ind w:firstLine="0"/>
                </w:pPr>
              </w:pPrChange>
            </w:pPr>
            <w:del w:id="2741" w:author="Анастасия ." w:date="2023-10-11T17:39:00Z">
              <w:r w:rsidRPr="005A7864" w:rsidDel="00866AF5">
                <w:rPr>
                  <w:sz w:val="24"/>
                  <w:szCs w:val="24"/>
                </w:rPr>
                <w:delText>VARCHAR2 (50 CHAR)</w:delText>
              </w:r>
            </w:del>
          </w:p>
        </w:tc>
      </w:tr>
      <w:tr w:rsidR="00385C61" w:rsidRPr="005A7864" w:rsidDel="00866AF5" w:rsidTr="004E58D4">
        <w:trPr>
          <w:gridBefore w:val="1"/>
          <w:gridAfter w:val="1"/>
          <w:wAfter w:w="206" w:type="dxa"/>
          <w:jc w:val="center"/>
          <w:del w:id="274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43" w:author="Анастасия ." w:date="2023-10-11T17:39:00Z"/>
                <w:sz w:val="24"/>
                <w:szCs w:val="24"/>
              </w:rPr>
              <w:pPrChange w:id="2744" w:author="Анастасия ." w:date="2023-10-11T17:39:00Z">
                <w:pPr>
                  <w:ind w:firstLine="0"/>
                </w:pPr>
              </w:pPrChange>
            </w:pPr>
            <w:del w:id="2745" w:author="Анастасия ." w:date="2023-10-11T17:39:00Z">
              <w:r w:rsidRPr="005A7864" w:rsidDel="00866AF5">
                <w:rPr>
                  <w:sz w:val="24"/>
                  <w:szCs w:val="24"/>
                </w:rPr>
                <w:delText>StandatdSize</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46" w:author="Анастасия ." w:date="2023-10-11T17:39:00Z"/>
                <w:sz w:val="24"/>
                <w:szCs w:val="24"/>
              </w:rPr>
              <w:pPrChange w:id="2747" w:author="Анастасия ." w:date="2023-10-11T17:39:00Z">
                <w:pPr>
                  <w:ind w:firstLine="0"/>
                </w:pPr>
              </w:pPrChange>
            </w:pPr>
            <w:del w:id="2748" w:author="Анастасия ." w:date="2023-10-11T17:39:00Z">
              <w:r w:rsidDel="00866AF5">
                <w:rPr>
                  <w:sz w:val="24"/>
                  <w:szCs w:val="24"/>
                </w:rPr>
                <w:delText>Типоразмер</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49" w:author="Анастасия ." w:date="2023-10-11T17:39:00Z"/>
                <w:sz w:val="24"/>
                <w:szCs w:val="24"/>
              </w:rPr>
              <w:pPrChange w:id="2750" w:author="Анастасия ." w:date="2023-10-11T17:39:00Z">
                <w:pPr>
                  <w:ind w:firstLine="0"/>
                </w:pPr>
              </w:pPrChange>
            </w:pPr>
            <w:del w:id="2751" w:author="Анастасия ." w:date="2023-10-11T17:39:00Z">
              <w:r w:rsidRPr="005A7864" w:rsidDel="00866AF5">
                <w:rPr>
                  <w:sz w:val="24"/>
                  <w:szCs w:val="24"/>
                </w:rPr>
                <w:delText>VARCHAR2 (10 CHAR)</w:delText>
              </w:r>
            </w:del>
          </w:p>
        </w:tc>
      </w:tr>
      <w:tr w:rsidR="00385C61" w:rsidRPr="005A7864" w:rsidDel="00866AF5" w:rsidTr="004E58D4">
        <w:trPr>
          <w:gridBefore w:val="1"/>
          <w:gridAfter w:val="1"/>
          <w:wAfter w:w="206" w:type="dxa"/>
          <w:jc w:val="center"/>
          <w:del w:id="275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53" w:author="Анастасия ." w:date="2023-10-11T17:39:00Z"/>
                <w:sz w:val="24"/>
                <w:szCs w:val="24"/>
              </w:rPr>
              <w:pPrChange w:id="2754" w:author="Анастасия ." w:date="2023-10-11T17:39:00Z">
                <w:pPr>
                  <w:ind w:firstLine="0"/>
                </w:pPr>
              </w:pPrChange>
            </w:pPr>
            <w:del w:id="2755" w:author="Анастасия ." w:date="2023-10-11T17:39:00Z">
              <w:r w:rsidRPr="005A7864" w:rsidDel="00866AF5">
                <w:rPr>
                  <w:sz w:val="24"/>
                  <w:szCs w:val="24"/>
                </w:rPr>
                <w:delText>TyreStudded</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56" w:author="Анастасия ." w:date="2023-10-11T17:39:00Z"/>
                <w:sz w:val="24"/>
                <w:szCs w:val="24"/>
              </w:rPr>
              <w:pPrChange w:id="2757" w:author="Анастасия ." w:date="2023-10-11T17:39:00Z">
                <w:pPr>
                  <w:ind w:firstLine="0"/>
                </w:pPr>
              </w:pPrChange>
            </w:pPr>
            <w:del w:id="2758" w:author="Анастасия ." w:date="2023-10-11T17:39:00Z">
              <w:r w:rsidDel="00866AF5">
                <w:rPr>
                  <w:sz w:val="24"/>
                  <w:szCs w:val="24"/>
                </w:rPr>
                <w:delText>Наличие шипов</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59" w:author="Анастасия ." w:date="2023-10-11T17:39:00Z"/>
                <w:sz w:val="24"/>
                <w:szCs w:val="24"/>
              </w:rPr>
              <w:pPrChange w:id="2760" w:author="Анастасия ." w:date="2023-10-11T17:39:00Z">
                <w:pPr>
                  <w:ind w:firstLine="0"/>
                </w:pPr>
              </w:pPrChange>
            </w:pPr>
            <w:del w:id="2761" w:author="Анастасия ." w:date="2023-10-11T17:39:00Z">
              <w:r w:rsidRPr="005A7864" w:rsidDel="00866AF5">
                <w:rPr>
                  <w:sz w:val="24"/>
                  <w:szCs w:val="24"/>
                </w:rPr>
                <w:delText>VARCHAR2 (3 CHAR)</w:delText>
              </w:r>
            </w:del>
          </w:p>
        </w:tc>
      </w:tr>
      <w:tr w:rsidR="00385C61" w:rsidRPr="005A7864" w:rsidDel="00866AF5" w:rsidTr="004E58D4">
        <w:trPr>
          <w:gridBefore w:val="1"/>
          <w:gridAfter w:val="1"/>
          <w:wAfter w:w="206" w:type="dxa"/>
          <w:jc w:val="center"/>
          <w:del w:id="276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63" w:author="Анастасия ." w:date="2023-10-11T17:39:00Z"/>
                <w:sz w:val="24"/>
                <w:szCs w:val="24"/>
              </w:rPr>
              <w:pPrChange w:id="2764" w:author="Анастасия ." w:date="2023-10-11T17:39:00Z">
                <w:pPr>
                  <w:ind w:firstLine="0"/>
                </w:pPr>
              </w:pPrChange>
            </w:pPr>
            <w:del w:id="2765" w:author="Анастасия ." w:date="2023-10-11T17:39:00Z">
              <w:r w:rsidRPr="005A7864" w:rsidDel="00866AF5">
                <w:rPr>
                  <w:sz w:val="24"/>
                  <w:szCs w:val="24"/>
                </w:rPr>
                <w:delText>Transport</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66" w:author="Анастасия ." w:date="2023-10-11T17:39:00Z"/>
                <w:sz w:val="24"/>
                <w:szCs w:val="24"/>
              </w:rPr>
              <w:pPrChange w:id="2767" w:author="Анастасия ." w:date="2023-10-11T17:39:00Z">
                <w:pPr>
                  <w:ind w:firstLine="0"/>
                </w:pPr>
              </w:pPrChange>
            </w:pPr>
            <w:del w:id="2768" w:author="Анастасия ." w:date="2023-10-11T17:39:00Z">
              <w:r w:rsidDel="00866AF5">
                <w:rPr>
                  <w:sz w:val="24"/>
                  <w:szCs w:val="24"/>
                </w:rPr>
                <w:delText>Тип транспорта для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69" w:author="Анастасия ." w:date="2023-10-11T17:39:00Z"/>
                <w:sz w:val="24"/>
                <w:szCs w:val="24"/>
              </w:rPr>
              <w:pPrChange w:id="2770" w:author="Анастасия ." w:date="2023-10-11T17:39:00Z">
                <w:pPr>
                  <w:ind w:firstLine="0"/>
                </w:pPr>
              </w:pPrChange>
            </w:pPr>
            <w:del w:id="2771" w:author="Анастасия ." w:date="2023-10-11T17:39:00Z">
              <w:r w:rsidRPr="005A7864" w:rsidDel="00866AF5">
                <w:rPr>
                  <w:sz w:val="24"/>
                  <w:szCs w:val="24"/>
                </w:rPr>
                <w:delText>VARCHAR2 (10 CHAR)</w:delText>
              </w:r>
            </w:del>
          </w:p>
        </w:tc>
      </w:tr>
      <w:tr w:rsidR="00385C61" w:rsidRPr="005A7864" w:rsidDel="00866AF5" w:rsidTr="004E58D4">
        <w:trPr>
          <w:gridBefore w:val="1"/>
          <w:gridAfter w:val="1"/>
          <w:wAfter w:w="206" w:type="dxa"/>
          <w:jc w:val="center"/>
          <w:del w:id="277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73" w:author="Анастасия ." w:date="2023-10-11T17:39:00Z"/>
                <w:sz w:val="24"/>
                <w:szCs w:val="24"/>
              </w:rPr>
              <w:pPrChange w:id="2774" w:author="Анастасия ." w:date="2023-10-11T17:39:00Z">
                <w:pPr>
                  <w:ind w:firstLine="0"/>
                </w:pPr>
              </w:pPrChange>
            </w:pPr>
            <w:del w:id="2775" w:author="Анастасия ." w:date="2023-10-11T17:39:00Z">
              <w:r w:rsidRPr="005A7864" w:rsidDel="00866AF5">
                <w:rPr>
                  <w:sz w:val="24"/>
                  <w:szCs w:val="24"/>
                </w:rPr>
                <w:delText>Season</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76" w:author="Анастасия ." w:date="2023-10-11T17:39:00Z"/>
                <w:sz w:val="24"/>
                <w:szCs w:val="24"/>
              </w:rPr>
              <w:pPrChange w:id="2777" w:author="Анастасия ." w:date="2023-10-11T17:39:00Z">
                <w:pPr>
                  <w:ind w:firstLine="0"/>
                </w:pPr>
              </w:pPrChange>
            </w:pPr>
            <w:del w:id="2778" w:author="Анастасия ." w:date="2023-10-11T17:39:00Z">
              <w:r w:rsidDel="00866AF5">
                <w:rPr>
                  <w:sz w:val="24"/>
                  <w:szCs w:val="24"/>
                </w:rPr>
                <w:delText>Отметки о сезоне и погодных условиях, в которых предполагается эксплуатация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79" w:author="Анастасия ." w:date="2023-10-11T17:39:00Z"/>
                <w:sz w:val="24"/>
                <w:szCs w:val="24"/>
              </w:rPr>
              <w:pPrChange w:id="2780" w:author="Анастасия ." w:date="2023-10-11T17:39:00Z">
                <w:pPr>
                  <w:ind w:firstLine="0"/>
                </w:pPr>
              </w:pPrChange>
            </w:pPr>
            <w:del w:id="2781" w:author="Анастасия ." w:date="2023-10-11T17:39:00Z">
              <w:r w:rsidRPr="005A7864" w:rsidDel="00866AF5">
                <w:rPr>
                  <w:sz w:val="24"/>
                  <w:szCs w:val="24"/>
                </w:rPr>
                <w:delText>VARCHAR2 (10 CHAR)</w:delText>
              </w:r>
            </w:del>
          </w:p>
        </w:tc>
      </w:tr>
      <w:tr w:rsidR="00385C61" w:rsidRPr="005A7864" w:rsidDel="00866AF5" w:rsidTr="004E58D4">
        <w:trPr>
          <w:gridBefore w:val="1"/>
          <w:gridAfter w:val="1"/>
          <w:wAfter w:w="206" w:type="dxa"/>
          <w:jc w:val="center"/>
          <w:del w:id="278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83" w:author="Анастасия ." w:date="2023-10-11T17:39:00Z"/>
                <w:sz w:val="24"/>
                <w:szCs w:val="24"/>
              </w:rPr>
              <w:pPrChange w:id="2784" w:author="Анастасия ." w:date="2023-10-11T17:39:00Z">
                <w:pPr>
                  <w:ind w:firstLine="0"/>
                </w:pPr>
              </w:pPrChange>
            </w:pPr>
            <w:del w:id="2785" w:author="Анастасия ." w:date="2023-10-11T17:39:00Z">
              <w:r w:rsidRPr="005A7864" w:rsidDel="00866AF5">
                <w:rPr>
                  <w:sz w:val="24"/>
                  <w:szCs w:val="24"/>
                </w:rPr>
                <w:delText>Diameter</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86" w:author="Анастасия ." w:date="2023-10-11T17:39:00Z"/>
                <w:sz w:val="24"/>
                <w:szCs w:val="24"/>
              </w:rPr>
              <w:pPrChange w:id="2787" w:author="Анастасия ." w:date="2023-10-11T17:39:00Z">
                <w:pPr>
                  <w:ind w:firstLine="0"/>
                </w:pPr>
              </w:pPrChange>
            </w:pPr>
            <w:del w:id="2788" w:author="Анастасия ." w:date="2023-10-11T17:39:00Z">
              <w:r w:rsidDel="00866AF5">
                <w:rPr>
                  <w:sz w:val="24"/>
                  <w:szCs w:val="24"/>
                </w:rPr>
                <w:delText>Посадочный диаметр шины</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89" w:author="Анастасия ." w:date="2023-10-11T17:39:00Z"/>
                <w:sz w:val="24"/>
                <w:szCs w:val="24"/>
              </w:rPr>
              <w:pPrChange w:id="2790" w:author="Анастасия ." w:date="2023-10-11T17:39:00Z">
                <w:pPr>
                  <w:ind w:firstLine="0"/>
                </w:pPr>
              </w:pPrChange>
            </w:pPr>
            <w:del w:id="2791" w:author="Анастасия ." w:date="2023-10-11T17:39:00Z">
              <w:r w:rsidRPr="005A7864" w:rsidDel="00866AF5">
                <w:rPr>
                  <w:sz w:val="24"/>
                  <w:szCs w:val="24"/>
                </w:rPr>
                <w:delText>NUMBER (3,1)</w:delText>
              </w:r>
            </w:del>
          </w:p>
        </w:tc>
      </w:tr>
      <w:tr w:rsidR="00385C61" w:rsidRPr="005A7864" w:rsidDel="00866AF5" w:rsidTr="004E58D4">
        <w:trPr>
          <w:gridBefore w:val="1"/>
          <w:gridAfter w:val="1"/>
          <w:wAfter w:w="206" w:type="dxa"/>
          <w:jc w:val="center"/>
          <w:del w:id="279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93" w:author="Анастасия ." w:date="2023-10-11T17:39:00Z"/>
                <w:sz w:val="24"/>
                <w:szCs w:val="24"/>
              </w:rPr>
              <w:pPrChange w:id="2794" w:author="Анастасия ." w:date="2023-10-11T17:39:00Z">
                <w:pPr>
                  <w:ind w:firstLine="0"/>
                </w:pPr>
              </w:pPrChange>
            </w:pPr>
            <w:del w:id="2795" w:author="Анастасия ." w:date="2023-10-11T17:39:00Z">
              <w:r w:rsidRPr="005A7864" w:rsidDel="00866AF5">
                <w:rPr>
                  <w:sz w:val="24"/>
                  <w:szCs w:val="24"/>
                </w:rPr>
                <w:delText>FrameConstruction</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96" w:author="Анастасия ." w:date="2023-10-11T17:39:00Z"/>
                <w:sz w:val="24"/>
                <w:szCs w:val="24"/>
              </w:rPr>
              <w:pPrChange w:id="2797" w:author="Анастасия ." w:date="2023-10-11T17:39:00Z">
                <w:pPr>
                  <w:ind w:firstLine="0"/>
                </w:pPr>
              </w:pPrChange>
            </w:pPr>
            <w:del w:id="2798" w:author="Анастасия ." w:date="2023-10-11T17:39:00Z">
              <w:r w:rsidDel="00866AF5">
                <w:rPr>
                  <w:sz w:val="24"/>
                  <w:szCs w:val="24"/>
                </w:rPr>
                <w:delText>Конструкция каркаса</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799" w:author="Анастасия ." w:date="2023-10-11T17:39:00Z"/>
                <w:sz w:val="24"/>
                <w:szCs w:val="24"/>
              </w:rPr>
              <w:pPrChange w:id="2800" w:author="Анастасия ." w:date="2023-10-11T17:39:00Z">
                <w:pPr>
                  <w:ind w:firstLine="0"/>
                </w:pPr>
              </w:pPrChange>
            </w:pPr>
            <w:del w:id="2801" w:author="Анастасия ." w:date="2023-10-11T17:39:00Z">
              <w:r w:rsidRPr="005A7864" w:rsidDel="00866AF5">
                <w:rPr>
                  <w:sz w:val="24"/>
                  <w:szCs w:val="24"/>
                </w:rPr>
                <w:delText>VARCHAR2 (20 CHAR)</w:delText>
              </w:r>
            </w:del>
          </w:p>
        </w:tc>
      </w:tr>
      <w:tr w:rsidR="00385C61" w:rsidRPr="005A7864" w:rsidDel="00866AF5" w:rsidTr="004E58D4">
        <w:trPr>
          <w:gridBefore w:val="1"/>
          <w:gridAfter w:val="1"/>
          <w:wAfter w:w="206" w:type="dxa"/>
          <w:jc w:val="center"/>
          <w:del w:id="280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03" w:author="Анастасия ." w:date="2023-10-11T17:39:00Z"/>
                <w:sz w:val="24"/>
                <w:szCs w:val="24"/>
              </w:rPr>
              <w:pPrChange w:id="2804" w:author="Анастасия ." w:date="2023-10-11T17:39:00Z">
                <w:pPr>
                  <w:ind w:firstLine="0"/>
                </w:pPr>
              </w:pPrChange>
            </w:pPr>
            <w:del w:id="2805" w:author="Анастасия ." w:date="2023-10-11T17:39:00Z">
              <w:r w:rsidRPr="005A7864" w:rsidDel="00866AF5">
                <w:rPr>
                  <w:sz w:val="24"/>
                  <w:szCs w:val="24"/>
                </w:rPr>
                <w:delText>SealingMethod</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06" w:author="Анастасия ." w:date="2023-10-11T17:39:00Z"/>
                <w:sz w:val="24"/>
                <w:szCs w:val="24"/>
              </w:rPr>
              <w:pPrChange w:id="2807" w:author="Анастасия ." w:date="2023-10-11T17:39:00Z">
                <w:pPr>
                  <w:ind w:firstLine="0"/>
                </w:pPr>
              </w:pPrChange>
            </w:pPr>
            <w:del w:id="2808" w:author="Анастасия ." w:date="2023-10-11T17:39:00Z">
              <w:r w:rsidDel="00866AF5">
                <w:rPr>
                  <w:sz w:val="24"/>
                  <w:szCs w:val="24"/>
                </w:rPr>
                <w:delText>Способ герметизации</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09" w:author="Анастасия ." w:date="2023-10-11T17:39:00Z"/>
                <w:sz w:val="24"/>
                <w:szCs w:val="24"/>
              </w:rPr>
              <w:pPrChange w:id="2810" w:author="Анастасия ." w:date="2023-10-11T17:39:00Z">
                <w:pPr>
                  <w:ind w:firstLine="0"/>
                </w:pPr>
              </w:pPrChange>
            </w:pPr>
            <w:del w:id="2811" w:author="Анастасия ." w:date="2023-10-11T17:39:00Z">
              <w:r w:rsidRPr="005A7864" w:rsidDel="00866AF5">
                <w:rPr>
                  <w:sz w:val="24"/>
                  <w:szCs w:val="24"/>
                </w:rPr>
                <w:delText>VARCHAR2 (5 CHAR)</w:delText>
              </w:r>
            </w:del>
          </w:p>
        </w:tc>
      </w:tr>
      <w:tr w:rsidR="00385C61" w:rsidRPr="005A7864" w:rsidDel="00866AF5" w:rsidTr="004E58D4">
        <w:trPr>
          <w:gridBefore w:val="1"/>
          <w:gridAfter w:val="1"/>
          <w:wAfter w:w="206" w:type="dxa"/>
          <w:jc w:val="center"/>
          <w:del w:id="2812" w:author="Анастасия ." w:date="2023-10-11T17:39:00Z"/>
        </w:trPr>
        <w:tc>
          <w:tcPr>
            <w:tcW w:w="0" w:type="auto"/>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13" w:author="Анастасия ." w:date="2023-10-11T17:39:00Z"/>
                <w:sz w:val="24"/>
                <w:szCs w:val="24"/>
              </w:rPr>
              <w:pPrChange w:id="2814" w:author="Анастасия ." w:date="2023-10-11T17:39:00Z">
                <w:pPr>
                  <w:ind w:firstLine="0"/>
                </w:pPr>
              </w:pPrChange>
            </w:pPr>
            <w:del w:id="2815" w:author="Анастасия ." w:date="2023-10-11T17:39:00Z">
              <w:r w:rsidRPr="005A7864" w:rsidDel="00866AF5">
                <w:rPr>
                  <w:sz w:val="24"/>
                  <w:szCs w:val="24"/>
                </w:rPr>
                <w:delText>Manufacturer</w:delText>
              </w:r>
            </w:del>
          </w:p>
        </w:tc>
        <w:tc>
          <w:tcPr>
            <w:tcW w:w="4165"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16" w:author="Анастасия ." w:date="2023-10-11T17:39:00Z"/>
                <w:sz w:val="24"/>
                <w:szCs w:val="24"/>
              </w:rPr>
              <w:pPrChange w:id="2817" w:author="Анастасия ." w:date="2023-10-11T17:39:00Z">
                <w:pPr>
                  <w:ind w:firstLine="0"/>
                </w:pPr>
              </w:pPrChange>
            </w:pPr>
            <w:del w:id="2818" w:author="Анастасия ." w:date="2023-10-11T17:39:00Z">
              <w:r w:rsidDel="00866AF5">
                <w:rPr>
                  <w:sz w:val="24"/>
                  <w:szCs w:val="24"/>
                </w:rPr>
                <w:delText>Сведения об изготовителе</w:delText>
              </w:r>
            </w:del>
          </w:p>
        </w:tc>
        <w:tc>
          <w:tcPr>
            <w:tcW w:w="2973" w:type="dxa"/>
            <w:gridSpan w:val="2"/>
            <w:vAlign w:val="center"/>
          </w:tcPr>
          <w:p w:rsidR="00385C61" w:rsidRPr="005A7864" w:rsidDel="00866AF5" w:rsidRDefault="00385C61" w:rsidP="00866AF5">
            <w:pPr>
              <w:pStyle w:val="a6"/>
              <w:numPr>
                <w:ilvl w:val="0"/>
                <w:numId w:val="1"/>
              </w:numPr>
              <w:spacing w:after="200"/>
              <w:ind w:left="0" w:firstLine="709"/>
              <w:contextualSpacing w:val="0"/>
              <w:jc w:val="left"/>
              <w:outlineLvl w:val="0"/>
              <w:rPr>
                <w:del w:id="2819" w:author="Анастасия ." w:date="2023-10-11T17:39:00Z"/>
                <w:sz w:val="24"/>
                <w:szCs w:val="24"/>
              </w:rPr>
              <w:pPrChange w:id="2820" w:author="Анастасия ." w:date="2023-10-11T17:39:00Z">
                <w:pPr>
                  <w:ind w:firstLine="0"/>
                </w:pPr>
              </w:pPrChange>
            </w:pPr>
            <w:del w:id="2821" w:author="Анастасия ." w:date="2023-10-11T17:39:00Z">
              <w:r w:rsidRPr="005A7864" w:rsidDel="00866AF5">
                <w:rPr>
                  <w:sz w:val="24"/>
                  <w:szCs w:val="24"/>
                </w:rPr>
                <w:delText>VARCHAR2 (200 CHAR)</w:delText>
              </w:r>
            </w:del>
          </w:p>
        </w:tc>
      </w:tr>
      <w:tr w:rsidR="00385C61" w:rsidRPr="005A7864" w:rsidDel="00017476" w:rsidTr="004E58D4">
        <w:trPr>
          <w:jc w:val="center"/>
          <w:del w:id="2822" w:author="Анастасия ." w:date="2023-05-21T23:42:00Z"/>
        </w:trPr>
        <w:tc>
          <w:tcPr>
            <w:tcW w:w="0" w:type="auto"/>
            <w:gridSpan w:val="3"/>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23" w:author="Анастасия ." w:date="2023-05-21T23:42:00Z"/>
                <w:sz w:val="24"/>
                <w:szCs w:val="24"/>
              </w:rPr>
              <w:pPrChange w:id="2824" w:author="Анастасия ." w:date="2023-10-11T17:39:00Z">
                <w:pPr>
                  <w:ind w:firstLine="0"/>
                </w:pPr>
              </w:pPrChange>
            </w:pPr>
            <w:del w:id="2825" w:author="Анастасия ." w:date="2023-05-21T23:42:00Z">
              <w:r w:rsidRPr="005A7864" w:rsidDel="00017476">
                <w:rPr>
                  <w:sz w:val="24"/>
                  <w:szCs w:val="24"/>
                </w:rPr>
                <w:delText>Brand</w:delText>
              </w:r>
            </w:del>
          </w:p>
        </w:tc>
        <w:tc>
          <w:tcPr>
            <w:tcW w:w="4165" w:type="dxa"/>
            <w:gridSpan w:val="2"/>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26" w:author="Анастасия ." w:date="2023-05-21T23:42:00Z"/>
                <w:sz w:val="24"/>
                <w:szCs w:val="24"/>
              </w:rPr>
              <w:pPrChange w:id="2827" w:author="Анастасия ." w:date="2023-10-11T17:39:00Z">
                <w:pPr>
                  <w:ind w:firstLine="0"/>
                </w:pPr>
              </w:pPrChange>
            </w:pPr>
            <w:del w:id="2828" w:author="Анастасия ." w:date="2023-05-21T23:42:00Z">
              <w:r w:rsidDel="00017476">
                <w:rPr>
                  <w:sz w:val="24"/>
                  <w:szCs w:val="24"/>
                </w:rPr>
                <w:delText>Бренд</w:delText>
              </w:r>
            </w:del>
          </w:p>
        </w:tc>
        <w:tc>
          <w:tcPr>
            <w:tcW w:w="2973" w:type="dxa"/>
            <w:gridSpan w:val="2"/>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29" w:author="Анастасия ." w:date="2023-05-21T23:42:00Z"/>
                <w:sz w:val="24"/>
                <w:szCs w:val="24"/>
              </w:rPr>
              <w:pPrChange w:id="2830" w:author="Анастасия ." w:date="2023-10-11T17:39:00Z">
                <w:pPr>
                  <w:ind w:firstLine="0"/>
                </w:pPr>
              </w:pPrChange>
            </w:pPr>
            <w:del w:id="2831" w:author="Анастасия ." w:date="2023-05-21T23:42:00Z">
              <w:r w:rsidRPr="005A7864" w:rsidDel="00017476">
                <w:rPr>
                  <w:sz w:val="24"/>
                  <w:szCs w:val="24"/>
                </w:rPr>
                <w:delText>VARCHAR2 (25 CHAR)</w:delText>
              </w:r>
            </w:del>
          </w:p>
        </w:tc>
      </w:tr>
      <w:tr w:rsidR="00385C61" w:rsidRPr="005A7864" w:rsidDel="00017476" w:rsidTr="004E58D4">
        <w:trPr>
          <w:jc w:val="center"/>
          <w:del w:id="2832" w:author="Анастасия ." w:date="2023-05-21T23:42:00Z"/>
        </w:trPr>
        <w:tc>
          <w:tcPr>
            <w:tcW w:w="0" w:type="auto"/>
            <w:gridSpan w:val="3"/>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33" w:author="Анастасия ." w:date="2023-05-21T23:42:00Z"/>
                <w:sz w:val="24"/>
                <w:szCs w:val="24"/>
              </w:rPr>
              <w:pPrChange w:id="2834" w:author="Анастасия ." w:date="2023-10-11T17:39:00Z">
                <w:pPr>
                  <w:ind w:firstLine="0"/>
                </w:pPr>
              </w:pPrChange>
            </w:pPr>
            <w:del w:id="2835" w:author="Анастасия ." w:date="2023-05-21T23:42:00Z">
              <w:r w:rsidRPr="005A7864" w:rsidDel="00017476">
                <w:rPr>
                  <w:sz w:val="24"/>
                  <w:szCs w:val="24"/>
                </w:rPr>
                <w:delText>Production_IDTyre</w:delText>
              </w:r>
            </w:del>
          </w:p>
        </w:tc>
        <w:tc>
          <w:tcPr>
            <w:tcW w:w="4165" w:type="dxa"/>
            <w:gridSpan w:val="2"/>
            <w:vAlign w:val="center"/>
          </w:tcPr>
          <w:p w:rsidR="00385C61" w:rsidRPr="00866AF5" w:rsidDel="00017476" w:rsidRDefault="00385C61" w:rsidP="00866AF5">
            <w:pPr>
              <w:pStyle w:val="a6"/>
              <w:numPr>
                <w:ilvl w:val="0"/>
                <w:numId w:val="1"/>
              </w:numPr>
              <w:spacing w:after="200"/>
              <w:ind w:left="0" w:firstLine="709"/>
              <w:contextualSpacing w:val="0"/>
              <w:jc w:val="left"/>
              <w:outlineLvl w:val="0"/>
              <w:rPr>
                <w:del w:id="2836" w:author="Анастасия ." w:date="2023-05-21T23:42:00Z"/>
                <w:sz w:val="24"/>
                <w:szCs w:val="24"/>
                <w:rPrChange w:id="2837" w:author="Анастасия ." w:date="2023-10-11T17:39:00Z">
                  <w:rPr>
                    <w:del w:id="2838" w:author="Анастасия ." w:date="2023-05-21T23:42:00Z"/>
                    <w:sz w:val="24"/>
                    <w:szCs w:val="24"/>
                    <w:lang w:val="en-US"/>
                  </w:rPr>
                </w:rPrChange>
              </w:rPr>
              <w:pPrChange w:id="2839" w:author="Анастасия ." w:date="2023-10-11T17:39:00Z">
                <w:pPr>
                  <w:ind w:firstLine="0"/>
                </w:pPr>
              </w:pPrChange>
            </w:pPr>
            <w:del w:id="2840" w:author="Анастасия ." w:date="2023-05-21T23:42:00Z">
              <w:r w:rsidDel="00017476">
                <w:rPr>
                  <w:sz w:val="24"/>
                  <w:szCs w:val="24"/>
                  <w:lang w:val="en-US"/>
                </w:rPr>
                <w:delText>FK</w:delText>
              </w:r>
              <w:r w:rsidDel="00017476">
                <w:rPr>
                  <w:sz w:val="24"/>
                  <w:szCs w:val="24"/>
                </w:rPr>
                <w:delText xml:space="preserve"> из</w:delText>
              </w:r>
              <w:r w:rsidRPr="00866AF5" w:rsidDel="00017476">
                <w:rPr>
                  <w:sz w:val="24"/>
                  <w:szCs w:val="24"/>
                  <w:rPrChange w:id="2841" w:author="Анастасия ." w:date="2023-10-11T17:39:00Z">
                    <w:rPr>
                      <w:sz w:val="24"/>
                      <w:szCs w:val="24"/>
                      <w:lang w:val="en-US"/>
                    </w:rPr>
                  </w:rPrChange>
                </w:rPr>
                <w:delText xml:space="preserve"> </w:delText>
              </w:r>
              <w:r w:rsidDel="00017476">
                <w:rPr>
                  <w:sz w:val="24"/>
                  <w:szCs w:val="24"/>
                  <w:lang w:val="en-US"/>
                </w:rPr>
                <w:delText>Production</w:delText>
              </w:r>
            </w:del>
          </w:p>
        </w:tc>
        <w:tc>
          <w:tcPr>
            <w:tcW w:w="2973" w:type="dxa"/>
            <w:gridSpan w:val="2"/>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42" w:author="Анастасия ." w:date="2023-05-21T23:42:00Z"/>
                <w:sz w:val="24"/>
                <w:szCs w:val="24"/>
              </w:rPr>
              <w:pPrChange w:id="2843" w:author="Анастасия ." w:date="2023-10-11T17:39:00Z">
                <w:pPr>
                  <w:ind w:firstLine="0"/>
                </w:pPr>
              </w:pPrChange>
            </w:pPr>
            <w:del w:id="2844" w:author="Анастасия ." w:date="2023-05-21T23:42:00Z">
              <w:r w:rsidRPr="005A7864" w:rsidDel="00017476">
                <w:rPr>
                  <w:sz w:val="24"/>
                  <w:szCs w:val="24"/>
                </w:rPr>
                <w:delText>NUMBER (10)</w:delText>
              </w:r>
            </w:del>
          </w:p>
        </w:tc>
      </w:tr>
      <w:tr w:rsidR="00385C61" w:rsidRPr="005A7864" w:rsidDel="00017476" w:rsidTr="004E58D4">
        <w:trPr>
          <w:jc w:val="center"/>
          <w:del w:id="2845" w:author="Анастасия ." w:date="2023-05-21T23:42:00Z"/>
        </w:trPr>
        <w:tc>
          <w:tcPr>
            <w:tcW w:w="0" w:type="auto"/>
            <w:gridSpan w:val="3"/>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46" w:author="Анастасия ." w:date="2023-05-21T23:42:00Z"/>
                <w:sz w:val="24"/>
                <w:szCs w:val="24"/>
              </w:rPr>
              <w:pPrChange w:id="2847" w:author="Анастасия ." w:date="2023-10-11T17:39:00Z">
                <w:pPr>
                  <w:ind w:firstLine="0"/>
                </w:pPr>
              </w:pPrChange>
            </w:pPr>
            <w:del w:id="2848" w:author="Анастасия ." w:date="2023-05-21T23:42:00Z">
              <w:r w:rsidRPr="005A7864" w:rsidDel="00017476">
                <w:rPr>
                  <w:sz w:val="24"/>
                  <w:szCs w:val="24"/>
                </w:rPr>
                <w:delText>Production_StageName</w:delText>
              </w:r>
            </w:del>
          </w:p>
        </w:tc>
        <w:tc>
          <w:tcPr>
            <w:tcW w:w="4165" w:type="dxa"/>
            <w:gridSpan w:val="2"/>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49" w:author="Анастасия ." w:date="2023-05-21T23:42:00Z"/>
                <w:sz w:val="24"/>
                <w:szCs w:val="24"/>
              </w:rPr>
              <w:pPrChange w:id="2850" w:author="Анастасия ." w:date="2023-10-11T17:39:00Z">
                <w:pPr>
                  <w:ind w:firstLine="0"/>
                </w:pPr>
              </w:pPrChange>
            </w:pPr>
            <w:del w:id="2851" w:author="Анастасия ." w:date="2023-05-21T23:42:00Z">
              <w:r w:rsidDel="00017476">
                <w:rPr>
                  <w:sz w:val="24"/>
                  <w:szCs w:val="24"/>
                  <w:lang w:val="en-US"/>
                </w:rPr>
                <w:delText>FK</w:delText>
              </w:r>
              <w:r w:rsidDel="00017476">
                <w:rPr>
                  <w:sz w:val="24"/>
                  <w:szCs w:val="24"/>
                </w:rPr>
                <w:delText xml:space="preserve"> из</w:delText>
              </w:r>
              <w:r w:rsidRPr="00866AF5" w:rsidDel="00017476">
                <w:rPr>
                  <w:sz w:val="24"/>
                  <w:szCs w:val="24"/>
                  <w:rPrChange w:id="2852" w:author="Анастасия ." w:date="2023-10-11T17:39:00Z">
                    <w:rPr>
                      <w:sz w:val="24"/>
                      <w:szCs w:val="24"/>
                      <w:lang w:val="en-US"/>
                    </w:rPr>
                  </w:rPrChange>
                </w:rPr>
                <w:delText xml:space="preserve"> </w:delText>
              </w:r>
              <w:r w:rsidDel="00017476">
                <w:rPr>
                  <w:sz w:val="24"/>
                  <w:szCs w:val="24"/>
                  <w:lang w:val="en-US"/>
                </w:rPr>
                <w:delText>Production</w:delText>
              </w:r>
            </w:del>
          </w:p>
        </w:tc>
        <w:tc>
          <w:tcPr>
            <w:tcW w:w="2973" w:type="dxa"/>
            <w:gridSpan w:val="2"/>
            <w:vAlign w:val="center"/>
          </w:tcPr>
          <w:p w:rsidR="00385C61" w:rsidRPr="005A7864" w:rsidDel="00017476" w:rsidRDefault="00385C61" w:rsidP="00866AF5">
            <w:pPr>
              <w:pStyle w:val="a6"/>
              <w:numPr>
                <w:ilvl w:val="0"/>
                <w:numId w:val="1"/>
              </w:numPr>
              <w:spacing w:after="200"/>
              <w:ind w:left="0" w:firstLine="709"/>
              <w:contextualSpacing w:val="0"/>
              <w:jc w:val="left"/>
              <w:outlineLvl w:val="0"/>
              <w:rPr>
                <w:del w:id="2853" w:author="Анастасия ." w:date="2023-05-21T23:42:00Z"/>
                <w:sz w:val="24"/>
                <w:szCs w:val="24"/>
              </w:rPr>
              <w:pPrChange w:id="2854" w:author="Анастасия ." w:date="2023-10-11T17:39:00Z">
                <w:pPr>
                  <w:ind w:firstLine="0"/>
                </w:pPr>
              </w:pPrChange>
            </w:pPr>
            <w:del w:id="2855" w:author="Анастасия ." w:date="2023-05-21T23:42:00Z">
              <w:r w:rsidRPr="005A7864" w:rsidDel="00017476">
                <w:rPr>
                  <w:sz w:val="24"/>
                  <w:szCs w:val="24"/>
                </w:rPr>
                <w:delText>VARCHAR2 (50 CHAR)</w:delText>
              </w:r>
            </w:del>
          </w:p>
        </w:tc>
      </w:tr>
    </w:tbl>
    <w:p w:rsidR="00385C61" w:rsidRPr="00CB713C" w:rsidDel="003455D8" w:rsidRDefault="00385C61" w:rsidP="00866AF5">
      <w:pPr>
        <w:pStyle w:val="a6"/>
        <w:numPr>
          <w:ilvl w:val="0"/>
          <w:numId w:val="1"/>
        </w:numPr>
        <w:spacing w:after="200"/>
        <w:ind w:left="0" w:firstLine="709"/>
        <w:contextualSpacing w:val="0"/>
        <w:jc w:val="left"/>
        <w:outlineLvl w:val="0"/>
        <w:rPr>
          <w:del w:id="2856" w:author="Анастасия ." w:date="2023-05-21T23:40:00Z"/>
          <w:lang w:eastAsia="en-US"/>
        </w:rPr>
        <w:pPrChange w:id="2857" w:author="Анастасия ." w:date="2023-10-11T17:39:00Z">
          <w:pPr>
            <w:pStyle w:val="af0"/>
          </w:pPr>
        </w:pPrChange>
      </w:pPr>
      <w:del w:id="2858" w:author="Анастасия ." w:date="2023-05-21T23:38:00Z">
        <w:r w:rsidDel="003455D8">
          <w:rPr>
            <w:lang w:eastAsia="en-US"/>
          </w:rPr>
          <w:delText xml:space="preserve">Окончание Таблицы </w:delText>
        </w:r>
        <w:r w:rsidRPr="00866AF5" w:rsidDel="003455D8">
          <w:rPr>
            <w:lang w:eastAsia="en-US"/>
            <w:rPrChange w:id="2859" w:author="Анастасия ." w:date="2023-10-11T17:39:00Z">
              <w:rPr>
                <w:lang w:val="en-US" w:eastAsia="en-US"/>
              </w:rPr>
            </w:rPrChange>
          </w:rPr>
          <w:delText>3</w:delText>
        </w:r>
        <w:r w:rsidDel="003455D8">
          <w:rPr>
            <w:lang w:eastAsia="en-US"/>
          </w:rPr>
          <w:delText>.1 — Характеристики колонок</w:delText>
        </w:r>
      </w:del>
    </w:p>
    <w:tbl>
      <w:tblPr>
        <w:tblStyle w:val="a7"/>
        <w:tblW w:w="0" w:type="auto"/>
        <w:jc w:val="center"/>
        <w:tblInd w:w="220" w:type="dxa"/>
        <w:tblLook w:val="04A0" w:firstRow="1" w:lastRow="0" w:firstColumn="1" w:lastColumn="0" w:noHBand="0" w:noVBand="1"/>
        <w:tblPrChange w:id="2860" w:author="Анастасия ." w:date="2023-05-21T23:42:00Z">
          <w:tblPr>
            <w:tblStyle w:val="a7"/>
            <w:tblW w:w="0" w:type="auto"/>
            <w:jc w:val="center"/>
            <w:tblInd w:w="220" w:type="dxa"/>
            <w:tblLook w:val="04A0" w:firstRow="1" w:lastRow="0" w:firstColumn="1" w:lastColumn="0" w:noHBand="0" w:noVBand="1"/>
          </w:tblPr>
        </w:tblPrChange>
      </w:tblPr>
      <w:tblGrid>
        <w:gridCol w:w="2857"/>
        <w:gridCol w:w="3252"/>
        <w:gridCol w:w="3525"/>
        <w:tblGridChange w:id="2861">
          <w:tblGrid>
            <w:gridCol w:w="2384"/>
            <w:gridCol w:w="4291"/>
            <w:gridCol w:w="2959"/>
          </w:tblGrid>
        </w:tblGridChange>
      </w:tblGrid>
      <w:tr w:rsidR="00385C61" w:rsidRPr="005A7864" w:rsidDel="003455D8" w:rsidTr="00017476">
        <w:trPr>
          <w:jc w:val="center"/>
          <w:del w:id="2862" w:author="Анастасия ." w:date="2023-05-21T23:40:00Z"/>
          <w:trPrChange w:id="2863" w:author="Анастасия ." w:date="2023-05-21T23:42:00Z">
            <w:trPr>
              <w:jc w:val="center"/>
            </w:trPr>
          </w:trPrChange>
        </w:trPr>
        <w:tc>
          <w:tcPr>
            <w:tcW w:w="0" w:type="auto"/>
            <w:vAlign w:val="center"/>
            <w:tcPrChange w:id="2864"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65" w:author="Анастасия ." w:date="2023-05-21T23:40:00Z"/>
                <w:sz w:val="24"/>
                <w:szCs w:val="24"/>
              </w:rPr>
              <w:pPrChange w:id="2866" w:author="Анастасия ." w:date="2023-10-11T17:39:00Z">
                <w:pPr>
                  <w:ind w:firstLine="0"/>
                </w:pPr>
              </w:pPrChange>
            </w:pPr>
            <w:del w:id="2867" w:author="Анастасия ." w:date="2023-05-21T23:40:00Z">
              <w:r w:rsidRPr="00335991" w:rsidDel="003455D8">
                <w:rPr>
                  <w:sz w:val="24"/>
                  <w:szCs w:val="24"/>
                </w:rPr>
                <w:delText>Forced</w:delText>
              </w:r>
            </w:del>
          </w:p>
        </w:tc>
        <w:tc>
          <w:tcPr>
            <w:tcW w:w="4291" w:type="dxa"/>
            <w:vAlign w:val="center"/>
            <w:tcPrChange w:id="2868"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69" w:author="Анастасия ." w:date="2023-05-21T23:40:00Z"/>
                <w:sz w:val="24"/>
                <w:szCs w:val="24"/>
              </w:rPr>
              <w:pPrChange w:id="2870" w:author="Анастасия ." w:date="2023-10-11T17:39:00Z">
                <w:pPr>
                  <w:ind w:firstLine="0"/>
                </w:pPr>
              </w:pPrChange>
            </w:pPr>
            <w:del w:id="2871" w:author="Анастасия ." w:date="2023-05-21T23:40:00Z">
              <w:r w:rsidRPr="00335991" w:rsidDel="003455D8">
                <w:rPr>
                  <w:sz w:val="24"/>
                  <w:szCs w:val="24"/>
                </w:rPr>
                <w:delText>Тип усиленного каркаса</w:delText>
              </w:r>
            </w:del>
          </w:p>
        </w:tc>
        <w:tc>
          <w:tcPr>
            <w:tcW w:w="2959" w:type="dxa"/>
            <w:vAlign w:val="center"/>
            <w:tcPrChange w:id="2872"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73" w:author="Анастасия ." w:date="2023-05-21T23:40:00Z"/>
                <w:sz w:val="24"/>
                <w:szCs w:val="24"/>
              </w:rPr>
              <w:pPrChange w:id="2874" w:author="Анастасия ." w:date="2023-10-11T17:39:00Z">
                <w:pPr>
                  <w:ind w:firstLine="0"/>
                </w:pPr>
              </w:pPrChange>
            </w:pPr>
            <w:del w:id="2875" w:author="Анастасия ." w:date="2023-05-21T23:40:00Z">
              <w:r w:rsidRPr="00335991" w:rsidDel="003455D8">
                <w:rPr>
                  <w:sz w:val="24"/>
                  <w:szCs w:val="24"/>
                </w:rPr>
                <w:delText>VARCHAR2 (3 CHAR)</w:delText>
              </w:r>
            </w:del>
          </w:p>
        </w:tc>
      </w:tr>
      <w:tr w:rsidR="00385C61" w:rsidRPr="005A7864" w:rsidDel="003455D8" w:rsidTr="00017476">
        <w:trPr>
          <w:jc w:val="center"/>
          <w:del w:id="2876" w:author="Анастасия ." w:date="2023-05-21T23:40:00Z"/>
          <w:trPrChange w:id="2877" w:author="Анастасия ." w:date="2023-05-21T23:42:00Z">
            <w:trPr>
              <w:jc w:val="center"/>
            </w:trPr>
          </w:trPrChange>
        </w:trPr>
        <w:tc>
          <w:tcPr>
            <w:tcW w:w="0" w:type="auto"/>
            <w:vAlign w:val="center"/>
            <w:tcPrChange w:id="2878"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79" w:author="Анастасия ." w:date="2023-05-21T23:40:00Z"/>
                <w:sz w:val="24"/>
                <w:szCs w:val="24"/>
              </w:rPr>
              <w:pPrChange w:id="2880" w:author="Анастасия ." w:date="2023-10-11T17:39:00Z">
                <w:pPr>
                  <w:ind w:firstLine="0"/>
                </w:pPr>
              </w:pPrChange>
            </w:pPr>
            <w:del w:id="2881" w:author="Анастасия ." w:date="2023-05-21T23:40:00Z">
              <w:r w:rsidRPr="00335991" w:rsidDel="003455D8">
                <w:rPr>
                  <w:sz w:val="24"/>
                  <w:szCs w:val="24"/>
                </w:rPr>
                <w:delText>DateOfManufacture</w:delText>
              </w:r>
            </w:del>
          </w:p>
        </w:tc>
        <w:tc>
          <w:tcPr>
            <w:tcW w:w="4291" w:type="dxa"/>
            <w:vAlign w:val="center"/>
            <w:tcPrChange w:id="2882"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83" w:author="Анастасия ." w:date="2023-05-21T23:40:00Z"/>
                <w:sz w:val="24"/>
                <w:szCs w:val="24"/>
              </w:rPr>
              <w:pPrChange w:id="2884" w:author="Анастасия ." w:date="2023-10-11T17:39:00Z">
                <w:pPr>
                  <w:ind w:firstLine="0"/>
                </w:pPr>
              </w:pPrChange>
            </w:pPr>
            <w:del w:id="2885" w:author="Анастасия ." w:date="2023-05-21T23:40:00Z">
              <w:r w:rsidRPr="00335991" w:rsidDel="003455D8">
                <w:rPr>
                  <w:sz w:val="24"/>
                  <w:szCs w:val="24"/>
                </w:rPr>
                <w:delText>Дата производства шины</w:delText>
              </w:r>
            </w:del>
          </w:p>
        </w:tc>
        <w:tc>
          <w:tcPr>
            <w:tcW w:w="2959" w:type="dxa"/>
            <w:vAlign w:val="center"/>
            <w:tcPrChange w:id="2886"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87" w:author="Анастасия ." w:date="2023-05-21T23:40:00Z"/>
                <w:sz w:val="24"/>
                <w:szCs w:val="24"/>
              </w:rPr>
              <w:pPrChange w:id="2888" w:author="Анастасия ." w:date="2023-10-11T17:39:00Z">
                <w:pPr>
                  <w:ind w:firstLine="0"/>
                </w:pPr>
              </w:pPrChange>
            </w:pPr>
            <w:del w:id="2889" w:author="Анастасия ." w:date="2023-05-21T23:40:00Z">
              <w:r w:rsidRPr="00335991" w:rsidDel="003455D8">
                <w:rPr>
                  <w:sz w:val="24"/>
                  <w:szCs w:val="24"/>
                </w:rPr>
                <w:delText>VARCHAR2 (8 CHAR)</w:delText>
              </w:r>
            </w:del>
          </w:p>
        </w:tc>
      </w:tr>
      <w:tr w:rsidR="00385C61" w:rsidRPr="005A7864" w:rsidDel="003455D8" w:rsidTr="00017476">
        <w:trPr>
          <w:jc w:val="center"/>
          <w:del w:id="2890" w:author="Анастасия ." w:date="2023-05-21T23:40:00Z"/>
          <w:trPrChange w:id="2891" w:author="Анастасия ." w:date="2023-05-21T23:42:00Z">
            <w:trPr>
              <w:jc w:val="center"/>
            </w:trPr>
          </w:trPrChange>
        </w:trPr>
        <w:tc>
          <w:tcPr>
            <w:tcW w:w="0" w:type="auto"/>
            <w:vAlign w:val="center"/>
            <w:tcPrChange w:id="2892"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93" w:author="Анастасия ." w:date="2023-05-21T23:40:00Z"/>
                <w:sz w:val="24"/>
                <w:szCs w:val="24"/>
              </w:rPr>
              <w:pPrChange w:id="2894" w:author="Анастасия ." w:date="2023-10-11T17:39:00Z">
                <w:pPr>
                  <w:ind w:firstLine="0"/>
                </w:pPr>
              </w:pPrChange>
            </w:pPr>
            <w:del w:id="2895" w:author="Анастасия ." w:date="2023-05-21T23:40:00Z">
              <w:r w:rsidRPr="00335991" w:rsidDel="003455D8">
                <w:rPr>
                  <w:sz w:val="24"/>
                  <w:szCs w:val="24"/>
                </w:rPr>
                <w:delText>DateBeforeWear</w:delText>
              </w:r>
            </w:del>
          </w:p>
        </w:tc>
        <w:tc>
          <w:tcPr>
            <w:tcW w:w="4291" w:type="dxa"/>
            <w:vAlign w:val="center"/>
            <w:tcPrChange w:id="2896"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897" w:author="Анастасия ." w:date="2023-05-21T23:40:00Z"/>
                <w:sz w:val="24"/>
                <w:szCs w:val="24"/>
              </w:rPr>
              <w:pPrChange w:id="2898" w:author="Анастасия ." w:date="2023-10-11T17:39:00Z">
                <w:pPr>
                  <w:ind w:firstLine="0"/>
                </w:pPr>
              </w:pPrChange>
            </w:pPr>
            <w:del w:id="2899" w:author="Анастасия ." w:date="2023-05-21T23:40:00Z">
              <w:r w:rsidRPr="00335991" w:rsidDel="003455D8">
                <w:rPr>
                  <w:sz w:val="24"/>
                  <w:szCs w:val="24"/>
                </w:rPr>
                <w:delText>Дата окончания срока ликвидности шины</w:delText>
              </w:r>
            </w:del>
          </w:p>
        </w:tc>
        <w:tc>
          <w:tcPr>
            <w:tcW w:w="2959" w:type="dxa"/>
            <w:vAlign w:val="center"/>
            <w:tcPrChange w:id="2900"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01" w:author="Анастасия ." w:date="2023-05-21T23:40:00Z"/>
                <w:sz w:val="24"/>
                <w:szCs w:val="24"/>
              </w:rPr>
              <w:pPrChange w:id="2902" w:author="Анастасия ." w:date="2023-10-11T17:39:00Z">
                <w:pPr>
                  <w:ind w:firstLine="0"/>
                </w:pPr>
              </w:pPrChange>
            </w:pPr>
            <w:del w:id="2903" w:author="Анастасия ." w:date="2023-05-21T23:40:00Z">
              <w:r w:rsidRPr="00335991" w:rsidDel="003455D8">
                <w:rPr>
                  <w:sz w:val="24"/>
                  <w:szCs w:val="24"/>
                </w:rPr>
                <w:delText>VARCHAR2 (8 CHAR)</w:delText>
              </w:r>
            </w:del>
          </w:p>
        </w:tc>
      </w:tr>
      <w:tr w:rsidR="00385C61" w:rsidRPr="005A7864" w:rsidDel="003455D8" w:rsidTr="00017476">
        <w:trPr>
          <w:jc w:val="center"/>
          <w:del w:id="2904" w:author="Анастасия ." w:date="2023-05-21T23:40:00Z"/>
          <w:trPrChange w:id="2905" w:author="Анастасия ." w:date="2023-05-21T23:42:00Z">
            <w:trPr>
              <w:jc w:val="center"/>
            </w:trPr>
          </w:trPrChange>
        </w:trPr>
        <w:tc>
          <w:tcPr>
            <w:tcW w:w="0" w:type="auto"/>
            <w:vAlign w:val="center"/>
            <w:tcPrChange w:id="2906"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07" w:author="Анастасия ." w:date="2023-05-21T23:40:00Z"/>
                <w:sz w:val="24"/>
                <w:szCs w:val="24"/>
              </w:rPr>
              <w:pPrChange w:id="2908" w:author="Анастасия ." w:date="2023-10-11T17:39:00Z">
                <w:pPr>
                  <w:ind w:firstLine="0"/>
                </w:pPr>
              </w:pPrChange>
            </w:pPr>
            <w:del w:id="2909" w:author="Анастасия ." w:date="2023-05-21T23:40:00Z">
              <w:r w:rsidRPr="00335991" w:rsidDel="003455D8">
                <w:rPr>
                  <w:sz w:val="24"/>
                  <w:szCs w:val="24"/>
                </w:rPr>
                <w:delText>TBatchNumber</w:delText>
              </w:r>
            </w:del>
          </w:p>
        </w:tc>
        <w:tc>
          <w:tcPr>
            <w:tcW w:w="4291" w:type="dxa"/>
            <w:vAlign w:val="center"/>
            <w:tcPrChange w:id="2910" w:author="Анастасия ." w:date="2023-05-21T23:42:00Z">
              <w:tcPr>
                <w:tcW w:w="4512" w:type="dxa"/>
                <w:vAlign w:val="center"/>
              </w:tcPr>
            </w:tcPrChange>
          </w:tcPr>
          <w:p w:rsidR="00385C61" w:rsidRPr="00866AF5" w:rsidDel="003455D8" w:rsidRDefault="00385C61" w:rsidP="00866AF5">
            <w:pPr>
              <w:pStyle w:val="a6"/>
              <w:numPr>
                <w:ilvl w:val="0"/>
                <w:numId w:val="1"/>
              </w:numPr>
              <w:spacing w:after="200"/>
              <w:ind w:left="0" w:firstLine="709"/>
              <w:contextualSpacing w:val="0"/>
              <w:jc w:val="left"/>
              <w:outlineLvl w:val="0"/>
              <w:rPr>
                <w:del w:id="2911" w:author="Анастасия ." w:date="2023-05-21T23:40:00Z"/>
                <w:sz w:val="24"/>
                <w:szCs w:val="24"/>
                <w:rPrChange w:id="2912" w:author="Анастасия ." w:date="2023-10-11T17:39:00Z">
                  <w:rPr>
                    <w:del w:id="2913" w:author="Анастасия ." w:date="2023-05-21T23:40:00Z"/>
                    <w:sz w:val="24"/>
                    <w:szCs w:val="24"/>
                    <w:lang w:val="en-US"/>
                  </w:rPr>
                </w:rPrChange>
              </w:rPr>
              <w:pPrChange w:id="2914" w:author="Анастасия ." w:date="2023-10-11T17:39:00Z">
                <w:pPr>
                  <w:ind w:firstLine="0"/>
                </w:pPr>
              </w:pPrChange>
            </w:pPr>
            <w:del w:id="2915" w:author="Анастасия ." w:date="2023-05-21T23:40:00Z">
              <w:r w:rsidDel="003455D8">
                <w:rPr>
                  <w:sz w:val="24"/>
                  <w:szCs w:val="24"/>
                  <w:lang w:val="en-US"/>
                </w:rPr>
                <w:delText>FK</w:delText>
              </w:r>
              <w:r w:rsidRPr="00866AF5" w:rsidDel="003455D8">
                <w:rPr>
                  <w:sz w:val="24"/>
                  <w:szCs w:val="24"/>
                  <w:rPrChange w:id="2916" w:author="Анастасия ." w:date="2023-10-11T17:39:00Z">
                    <w:rPr>
                      <w:sz w:val="24"/>
                      <w:szCs w:val="24"/>
                      <w:lang w:val="en-US"/>
                    </w:rPr>
                  </w:rPrChange>
                </w:rPr>
                <w:delText xml:space="preserve"> </w:delText>
              </w:r>
              <w:r w:rsidDel="003455D8">
                <w:rPr>
                  <w:sz w:val="24"/>
                  <w:szCs w:val="24"/>
                </w:rPr>
                <w:delText xml:space="preserve">из </w:delText>
              </w:r>
              <w:r w:rsidDel="003455D8">
                <w:rPr>
                  <w:sz w:val="24"/>
                  <w:szCs w:val="24"/>
                  <w:lang w:val="en-US"/>
                </w:rPr>
                <w:delText>TyreERPPlan</w:delText>
              </w:r>
            </w:del>
          </w:p>
        </w:tc>
        <w:tc>
          <w:tcPr>
            <w:tcW w:w="2959" w:type="dxa"/>
            <w:vAlign w:val="center"/>
            <w:tcPrChange w:id="2917"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18" w:author="Анастасия ." w:date="2023-05-21T23:40:00Z"/>
                <w:sz w:val="24"/>
                <w:szCs w:val="24"/>
              </w:rPr>
              <w:pPrChange w:id="2919" w:author="Анастасия ." w:date="2023-10-11T17:39:00Z">
                <w:pPr>
                  <w:ind w:firstLine="0"/>
                </w:pPr>
              </w:pPrChange>
            </w:pPr>
            <w:del w:id="2920" w:author="Анастасия ." w:date="2023-05-21T23:40:00Z">
              <w:r w:rsidRPr="00335991" w:rsidDel="003455D8">
                <w:rPr>
                  <w:sz w:val="24"/>
                  <w:szCs w:val="24"/>
                </w:rPr>
                <w:delText>VARCHAR2 (20 CHAR)</w:delText>
              </w:r>
            </w:del>
          </w:p>
        </w:tc>
      </w:tr>
      <w:tr w:rsidR="00385C61" w:rsidRPr="005A7864" w:rsidDel="003455D8" w:rsidTr="00017476">
        <w:trPr>
          <w:jc w:val="center"/>
          <w:del w:id="2921" w:author="Анастасия ." w:date="2023-05-21T23:40:00Z"/>
          <w:trPrChange w:id="2922" w:author="Анастасия ." w:date="2023-05-21T23:42:00Z">
            <w:trPr>
              <w:jc w:val="center"/>
            </w:trPr>
          </w:trPrChange>
        </w:trPr>
        <w:tc>
          <w:tcPr>
            <w:tcW w:w="0" w:type="auto"/>
            <w:vAlign w:val="center"/>
            <w:tcPrChange w:id="2923"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24" w:author="Анастасия ." w:date="2023-05-21T23:40:00Z"/>
                <w:sz w:val="24"/>
                <w:szCs w:val="24"/>
              </w:rPr>
              <w:pPrChange w:id="2925" w:author="Анастасия ." w:date="2023-10-11T17:39:00Z">
                <w:pPr>
                  <w:ind w:firstLine="0"/>
                </w:pPr>
              </w:pPrChange>
            </w:pPr>
            <w:del w:id="2926" w:author="Анастасия ." w:date="2023-05-21T23:40:00Z">
              <w:r w:rsidRPr="00335991" w:rsidDel="003455D8">
                <w:rPr>
                  <w:sz w:val="24"/>
                  <w:szCs w:val="24"/>
                </w:rPr>
                <w:delText>MarkerResult</w:delText>
              </w:r>
            </w:del>
          </w:p>
        </w:tc>
        <w:tc>
          <w:tcPr>
            <w:tcW w:w="4291" w:type="dxa"/>
            <w:vAlign w:val="center"/>
            <w:tcPrChange w:id="2927"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28" w:author="Анастасия ." w:date="2023-05-21T23:40:00Z"/>
                <w:sz w:val="24"/>
                <w:szCs w:val="24"/>
              </w:rPr>
              <w:pPrChange w:id="2929" w:author="Анастасия ." w:date="2023-10-11T17:39:00Z">
                <w:pPr>
                  <w:ind w:firstLine="0"/>
                </w:pPr>
              </w:pPrChange>
            </w:pPr>
            <w:del w:id="2930" w:author="Анастасия ." w:date="2023-05-21T23:40:00Z">
              <w:r w:rsidDel="003455D8">
                <w:rPr>
                  <w:sz w:val="24"/>
                  <w:szCs w:val="24"/>
                </w:rPr>
                <w:delText>Отметка о том, что код сформирован</w:delText>
              </w:r>
            </w:del>
          </w:p>
        </w:tc>
        <w:tc>
          <w:tcPr>
            <w:tcW w:w="2959" w:type="dxa"/>
            <w:vAlign w:val="center"/>
            <w:tcPrChange w:id="2931"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32" w:author="Анастасия ." w:date="2023-05-21T23:40:00Z"/>
                <w:sz w:val="24"/>
                <w:szCs w:val="24"/>
              </w:rPr>
              <w:pPrChange w:id="2933" w:author="Анастасия ." w:date="2023-10-11T17:39:00Z">
                <w:pPr>
                  <w:ind w:firstLine="0"/>
                </w:pPr>
              </w:pPrChange>
            </w:pPr>
            <w:del w:id="2934" w:author="Анастасия ." w:date="2023-05-21T23:40:00Z">
              <w:r w:rsidRPr="00335991" w:rsidDel="003455D8">
                <w:rPr>
                  <w:sz w:val="24"/>
                  <w:szCs w:val="24"/>
                </w:rPr>
                <w:delText>NUMBER (1)</w:delText>
              </w:r>
            </w:del>
          </w:p>
        </w:tc>
      </w:tr>
      <w:tr w:rsidR="00385C61" w:rsidRPr="005A7864" w:rsidDel="003455D8" w:rsidTr="00017476">
        <w:trPr>
          <w:jc w:val="center"/>
          <w:del w:id="2935" w:author="Анастасия ." w:date="2023-05-21T23:40:00Z"/>
          <w:trPrChange w:id="2936" w:author="Анастасия ." w:date="2023-05-21T23:42:00Z">
            <w:trPr>
              <w:jc w:val="center"/>
            </w:trPr>
          </w:trPrChange>
        </w:trPr>
        <w:tc>
          <w:tcPr>
            <w:tcW w:w="0" w:type="auto"/>
            <w:vAlign w:val="center"/>
            <w:tcPrChange w:id="2937"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38" w:author="Анастасия ." w:date="2023-05-21T23:40:00Z"/>
                <w:sz w:val="24"/>
                <w:szCs w:val="24"/>
              </w:rPr>
              <w:pPrChange w:id="2939" w:author="Анастасия ." w:date="2023-10-11T17:39:00Z">
                <w:pPr>
                  <w:ind w:firstLine="0"/>
                </w:pPr>
              </w:pPrChange>
            </w:pPr>
            <w:del w:id="2940" w:author="Анастасия ." w:date="2023-05-21T23:40:00Z">
              <w:r w:rsidRPr="00335991" w:rsidDel="003455D8">
                <w:rPr>
                  <w:sz w:val="24"/>
                  <w:szCs w:val="24"/>
                </w:rPr>
                <w:delText>ControlResult</w:delText>
              </w:r>
            </w:del>
          </w:p>
        </w:tc>
        <w:tc>
          <w:tcPr>
            <w:tcW w:w="4291" w:type="dxa"/>
            <w:vAlign w:val="center"/>
            <w:tcPrChange w:id="2941"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42" w:author="Анастасия ." w:date="2023-05-21T23:40:00Z"/>
                <w:sz w:val="24"/>
                <w:szCs w:val="24"/>
              </w:rPr>
              <w:pPrChange w:id="2943" w:author="Анастасия ." w:date="2023-10-11T17:39:00Z">
                <w:pPr>
                  <w:ind w:firstLine="0"/>
                </w:pPr>
              </w:pPrChange>
            </w:pPr>
            <w:del w:id="2944" w:author="Анастасия ." w:date="2023-05-21T23:40:00Z">
              <w:r w:rsidDel="003455D8">
                <w:rPr>
                  <w:sz w:val="24"/>
                  <w:szCs w:val="24"/>
                </w:rPr>
                <w:delText>Отметка о прохождении тестов и нормоконтроля</w:delText>
              </w:r>
            </w:del>
          </w:p>
        </w:tc>
        <w:tc>
          <w:tcPr>
            <w:tcW w:w="2959" w:type="dxa"/>
            <w:vAlign w:val="center"/>
            <w:tcPrChange w:id="2945"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46" w:author="Анастасия ." w:date="2023-05-21T23:40:00Z"/>
                <w:sz w:val="24"/>
                <w:szCs w:val="24"/>
              </w:rPr>
              <w:pPrChange w:id="2947" w:author="Анастасия ." w:date="2023-10-11T17:39:00Z">
                <w:pPr>
                  <w:ind w:firstLine="0"/>
                </w:pPr>
              </w:pPrChange>
            </w:pPr>
            <w:del w:id="2948" w:author="Анастасия ." w:date="2023-05-21T23:40:00Z">
              <w:r w:rsidRPr="00335991" w:rsidDel="003455D8">
                <w:rPr>
                  <w:sz w:val="24"/>
                  <w:szCs w:val="24"/>
                </w:rPr>
                <w:delText>NUMBER (1)</w:delText>
              </w:r>
            </w:del>
          </w:p>
        </w:tc>
      </w:tr>
      <w:tr w:rsidR="00385C61" w:rsidRPr="005A7864" w:rsidDel="003455D8" w:rsidTr="00017476">
        <w:trPr>
          <w:jc w:val="center"/>
          <w:del w:id="2949" w:author="Анастасия ." w:date="2023-05-21T23:40:00Z"/>
          <w:trPrChange w:id="2950" w:author="Анастасия ." w:date="2023-05-21T23:42:00Z">
            <w:trPr>
              <w:jc w:val="center"/>
            </w:trPr>
          </w:trPrChange>
        </w:trPr>
        <w:tc>
          <w:tcPr>
            <w:tcW w:w="0" w:type="auto"/>
            <w:vAlign w:val="center"/>
            <w:tcPrChange w:id="2951"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52" w:author="Анастасия ." w:date="2023-05-21T23:40:00Z"/>
                <w:sz w:val="24"/>
                <w:szCs w:val="24"/>
              </w:rPr>
              <w:pPrChange w:id="2953" w:author="Анастасия ." w:date="2023-10-11T17:39:00Z">
                <w:pPr>
                  <w:ind w:firstLine="0"/>
                </w:pPr>
              </w:pPrChange>
            </w:pPr>
            <w:del w:id="2954" w:author="Анастасия ." w:date="2023-05-21T23:40:00Z">
              <w:r w:rsidRPr="00335991" w:rsidDel="003455D8">
                <w:rPr>
                  <w:sz w:val="24"/>
                  <w:szCs w:val="24"/>
                </w:rPr>
                <w:delText>TBatchNumber</w:delText>
              </w:r>
            </w:del>
          </w:p>
        </w:tc>
        <w:tc>
          <w:tcPr>
            <w:tcW w:w="4291" w:type="dxa"/>
            <w:vAlign w:val="center"/>
            <w:tcPrChange w:id="2955"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56" w:author="Анастасия ." w:date="2023-05-21T23:40:00Z"/>
                <w:sz w:val="24"/>
                <w:szCs w:val="24"/>
              </w:rPr>
              <w:pPrChange w:id="2957" w:author="Анастасия ." w:date="2023-10-11T17:39:00Z">
                <w:pPr>
                  <w:ind w:firstLine="0"/>
                </w:pPr>
              </w:pPrChange>
            </w:pPr>
            <w:del w:id="2958" w:author="Анастасия ." w:date="2023-05-21T23:40:00Z">
              <w:r w:rsidDel="003455D8">
                <w:rPr>
                  <w:sz w:val="24"/>
                  <w:szCs w:val="24"/>
                  <w:lang w:val="en-US"/>
                </w:rPr>
                <w:delText>FK</w:delText>
              </w:r>
              <w:r w:rsidRPr="00866AF5" w:rsidDel="003455D8">
                <w:rPr>
                  <w:sz w:val="24"/>
                  <w:szCs w:val="24"/>
                  <w:rPrChange w:id="2959" w:author="Анастасия ." w:date="2023-10-11T17:39:00Z">
                    <w:rPr>
                      <w:sz w:val="24"/>
                      <w:szCs w:val="24"/>
                      <w:lang w:val="en-US"/>
                    </w:rPr>
                  </w:rPrChange>
                </w:rPr>
                <w:delText xml:space="preserve"> </w:delText>
              </w:r>
              <w:r w:rsidDel="003455D8">
                <w:rPr>
                  <w:sz w:val="24"/>
                  <w:szCs w:val="24"/>
                </w:rPr>
                <w:delText xml:space="preserve">из </w:delText>
              </w:r>
              <w:r w:rsidDel="003455D8">
                <w:rPr>
                  <w:sz w:val="24"/>
                  <w:szCs w:val="24"/>
                  <w:lang w:val="en-US"/>
                </w:rPr>
                <w:delText>TyreERPPlan</w:delText>
              </w:r>
            </w:del>
          </w:p>
        </w:tc>
        <w:tc>
          <w:tcPr>
            <w:tcW w:w="2959" w:type="dxa"/>
            <w:vAlign w:val="center"/>
            <w:tcPrChange w:id="2960"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61" w:author="Анастасия ." w:date="2023-05-21T23:40:00Z"/>
                <w:sz w:val="24"/>
                <w:szCs w:val="24"/>
              </w:rPr>
              <w:pPrChange w:id="2962" w:author="Анастасия ." w:date="2023-10-11T17:39:00Z">
                <w:pPr>
                  <w:ind w:firstLine="0"/>
                </w:pPr>
              </w:pPrChange>
            </w:pPr>
            <w:del w:id="2963" w:author="Анастасия ." w:date="2023-05-21T23:40:00Z">
              <w:r w:rsidRPr="00335991" w:rsidDel="003455D8">
                <w:rPr>
                  <w:sz w:val="24"/>
                  <w:szCs w:val="24"/>
                </w:rPr>
                <w:delText>VARCHAR2 (20 CHAR)</w:delText>
              </w:r>
            </w:del>
          </w:p>
        </w:tc>
      </w:tr>
      <w:tr w:rsidR="00385C61" w:rsidRPr="005A7864" w:rsidDel="003455D8" w:rsidTr="00017476">
        <w:trPr>
          <w:jc w:val="center"/>
          <w:del w:id="2964" w:author="Анастасия ." w:date="2023-05-21T23:40:00Z"/>
          <w:trPrChange w:id="2965" w:author="Анастасия ." w:date="2023-05-21T23:42:00Z">
            <w:trPr>
              <w:jc w:val="center"/>
            </w:trPr>
          </w:trPrChange>
        </w:trPr>
        <w:tc>
          <w:tcPr>
            <w:tcW w:w="0" w:type="auto"/>
            <w:vAlign w:val="center"/>
            <w:tcPrChange w:id="2966"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67" w:author="Анастасия ." w:date="2023-05-21T23:40:00Z"/>
                <w:sz w:val="24"/>
                <w:szCs w:val="24"/>
              </w:rPr>
              <w:pPrChange w:id="2968" w:author="Анастасия ." w:date="2023-10-11T17:39:00Z">
                <w:pPr>
                  <w:ind w:firstLine="0"/>
                </w:pPr>
              </w:pPrChange>
            </w:pPr>
            <w:del w:id="2969" w:author="Анастасия ." w:date="2023-05-21T23:40:00Z">
              <w:r w:rsidRPr="00335991" w:rsidDel="003455D8">
                <w:rPr>
                  <w:sz w:val="24"/>
                  <w:szCs w:val="24"/>
                </w:rPr>
                <w:delText>LiftCapacity</w:delText>
              </w:r>
            </w:del>
          </w:p>
        </w:tc>
        <w:tc>
          <w:tcPr>
            <w:tcW w:w="4291" w:type="dxa"/>
            <w:vAlign w:val="center"/>
            <w:tcPrChange w:id="2970"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71" w:author="Анастасия ." w:date="2023-05-21T23:40:00Z"/>
                <w:sz w:val="24"/>
                <w:szCs w:val="24"/>
              </w:rPr>
              <w:pPrChange w:id="2972" w:author="Анастасия ." w:date="2023-10-11T17:39:00Z">
                <w:pPr>
                  <w:ind w:firstLine="0"/>
                </w:pPr>
              </w:pPrChange>
            </w:pPr>
            <w:del w:id="2973" w:author="Анастасия ." w:date="2023-05-21T23:40:00Z">
              <w:r w:rsidDel="003455D8">
                <w:rPr>
                  <w:sz w:val="24"/>
                  <w:szCs w:val="24"/>
                </w:rPr>
                <w:delText>Индекс грузоподъемности</w:delText>
              </w:r>
            </w:del>
          </w:p>
        </w:tc>
        <w:tc>
          <w:tcPr>
            <w:tcW w:w="2959" w:type="dxa"/>
            <w:vAlign w:val="center"/>
            <w:tcPrChange w:id="2974"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75" w:author="Анастасия ." w:date="2023-05-21T23:40:00Z"/>
                <w:sz w:val="24"/>
                <w:szCs w:val="24"/>
              </w:rPr>
              <w:pPrChange w:id="2976" w:author="Анастасия ." w:date="2023-10-11T17:39:00Z">
                <w:pPr>
                  <w:ind w:firstLine="0"/>
                </w:pPr>
              </w:pPrChange>
            </w:pPr>
            <w:del w:id="2977" w:author="Анастасия ." w:date="2023-05-21T23:40:00Z">
              <w:r w:rsidRPr="00335991" w:rsidDel="003455D8">
                <w:rPr>
                  <w:sz w:val="24"/>
                  <w:szCs w:val="24"/>
                </w:rPr>
                <w:delText>NUMBER (3)</w:delText>
              </w:r>
            </w:del>
          </w:p>
        </w:tc>
      </w:tr>
      <w:tr w:rsidR="00385C61" w:rsidRPr="005A7864" w:rsidDel="003455D8" w:rsidTr="00017476">
        <w:trPr>
          <w:jc w:val="center"/>
          <w:del w:id="2978" w:author="Анастасия ." w:date="2023-05-21T23:40:00Z"/>
          <w:trPrChange w:id="2979" w:author="Анастасия ." w:date="2023-05-21T23:42:00Z">
            <w:trPr>
              <w:jc w:val="center"/>
            </w:trPr>
          </w:trPrChange>
        </w:trPr>
        <w:tc>
          <w:tcPr>
            <w:tcW w:w="0" w:type="auto"/>
            <w:vAlign w:val="center"/>
            <w:tcPrChange w:id="2980"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81" w:author="Анастасия ." w:date="2023-05-21T23:40:00Z"/>
                <w:sz w:val="24"/>
                <w:szCs w:val="24"/>
              </w:rPr>
              <w:pPrChange w:id="2982" w:author="Анастасия ." w:date="2023-10-11T17:39:00Z">
                <w:pPr>
                  <w:ind w:firstLine="0"/>
                </w:pPr>
              </w:pPrChange>
            </w:pPr>
            <w:del w:id="2983" w:author="Анастасия ." w:date="2023-05-21T23:40:00Z">
              <w:r w:rsidRPr="00335991" w:rsidDel="003455D8">
                <w:rPr>
                  <w:sz w:val="24"/>
                  <w:szCs w:val="24"/>
                </w:rPr>
                <w:delText>MaxSpeed</w:delText>
              </w:r>
            </w:del>
          </w:p>
        </w:tc>
        <w:tc>
          <w:tcPr>
            <w:tcW w:w="4291" w:type="dxa"/>
            <w:vAlign w:val="center"/>
            <w:tcPrChange w:id="2984"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85" w:author="Анастасия ." w:date="2023-05-21T23:40:00Z"/>
                <w:sz w:val="24"/>
                <w:szCs w:val="24"/>
              </w:rPr>
              <w:pPrChange w:id="2986" w:author="Анастасия ." w:date="2023-10-11T17:39:00Z">
                <w:pPr>
                  <w:ind w:firstLine="0"/>
                </w:pPr>
              </w:pPrChange>
            </w:pPr>
            <w:del w:id="2987" w:author="Анастасия ." w:date="2023-05-21T23:40:00Z">
              <w:r w:rsidDel="003455D8">
                <w:rPr>
                  <w:sz w:val="24"/>
                  <w:szCs w:val="24"/>
                </w:rPr>
                <w:delText>Индекс максимальной скорости</w:delText>
              </w:r>
            </w:del>
          </w:p>
        </w:tc>
        <w:tc>
          <w:tcPr>
            <w:tcW w:w="2959" w:type="dxa"/>
            <w:vAlign w:val="center"/>
            <w:tcPrChange w:id="2988"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89" w:author="Анастасия ." w:date="2023-05-21T23:40:00Z"/>
                <w:sz w:val="24"/>
                <w:szCs w:val="24"/>
              </w:rPr>
              <w:pPrChange w:id="2990" w:author="Анастасия ." w:date="2023-10-11T17:39:00Z">
                <w:pPr>
                  <w:ind w:firstLine="0"/>
                </w:pPr>
              </w:pPrChange>
            </w:pPr>
            <w:del w:id="2991" w:author="Анастасия ." w:date="2023-05-21T23:40:00Z">
              <w:r w:rsidRPr="00335991" w:rsidDel="003455D8">
                <w:rPr>
                  <w:sz w:val="24"/>
                  <w:szCs w:val="24"/>
                </w:rPr>
                <w:delText>VARCHAR2 (3 CHAR)</w:delText>
              </w:r>
            </w:del>
          </w:p>
        </w:tc>
      </w:tr>
      <w:tr w:rsidR="00385C61" w:rsidRPr="005A7864" w:rsidDel="003455D8" w:rsidTr="00017476">
        <w:trPr>
          <w:jc w:val="center"/>
          <w:del w:id="2992" w:author="Анастасия ." w:date="2023-05-21T23:40:00Z"/>
          <w:trPrChange w:id="2993" w:author="Анастасия ." w:date="2023-05-21T23:42:00Z">
            <w:trPr>
              <w:jc w:val="center"/>
            </w:trPr>
          </w:trPrChange>
        </w:trPr>
        <w:tc>
          <w:tcPr>
            <w:tcW w:w="0" w:type="auto"/>
            <w:vAlign w:val="center"/>
            <w:tcPrChange w:id="2994"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95" w:author="Анастасия ." w:date="2023-05-21T23:40:00Z"/>
                <w:sz w:val="24"/>
                <w:szCs w:val="24"/>
              </w:rPr>
              <w:pPrChange w:id="2996" w:author="Анастасия ." w:date="2023-10-11T17:39:00Z">
                <w:pPr>
                  <w:ind w:firstLine="0"/>
                </w:pPr>
              </w:pPrChange>
            </w:pPr>
            <w:del w:id="2997" w:author="Анастасия ." w:date="2023-05-21T23:40:00Z">
              <w:r w:rsidRPr="00335991" w:rsidDel="003455D8">
                <w:rPr>
                  <w:sz w:val="24"/>
                  <w:szCs w:val="24"/>
                </w:rPr>
                <w:delText>TBatchNumber</w:delText>
              </w:r>
            </w:del>
          </w:p>
        </w:tc>
        <w:tc>
          <w:tcPr>
            <w:tcW w:w="4291" w:type="dxa"/>
            <w:vAlign w:val="center"/>
            <w:tcPrChange w:id="2998"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2999" w:author="Анастасия ." w:date="2023-05-21T23:40:00Z"/>
                <w:sz w:val="24"/>
                <w:szCs w:val="24"/>
              </w:rPr>
              <w:pPrChange w:id="3000" w:author="Анастасия ." w:date="2023-10-11T17:39:00Z">
                <w:pPr>
                  <w:ind w:firstLine="0"/>
                </w:pPr>
              </w:pPrChange>
            </w:pPr>
            <w:del w:id="3001" w:author="Анастасия ." w:date="2023-05-21T23:40:00Z">
              <w:r w:rsidDel="003455D8">
                <w:rPr>
                  <w:sz w:val="24"/>
                  <w:szCs w:val="24"/>
                  <w:lang w:val="en-US"/>
                </w:rPr>
                <w:delText>FK</w:delText>
              </w:r>
              <w:r w:rsidRPr="00866AF5" w:rsidDel="003455D8">
                <w:rPr>
                  <w:sz w:val="24"/>
                  <w:szCs w:val="24"/>
                  <w:rPrChange w:id="3002" w:author="Анастасия ." w:date="2023-10-11T17:39:00Z">
                    <w:rPr>
                      <w:sz w:val="24"/>
                      <w:szCs w:val="24"/>
                      <w:lang w:val="en-US"/>
                    </w:rPr>
                  </w:rPrChange>
                </w:rPr>
                <w:delText xml:space="preserve"> </w:delText>
              </w:r>
              <w:r w:rsidDel="003455D8">
                <w:rPr>
                  <w:sz w:val="24"/>
                  <w:szCs w:val="24"/>
                </w:rPr>
                <w:delText xml:space="preserve">из </w:delText>
              </w:r>
              <w:r w:rsidDel="003455D8">
                <w:rPr>
                  <w:sz w:val="24"/>
                  <w:szCs w:val="24"/>
                  <w:lang w:val="en-US"/>
                </w:rPr>
                <w:delText>TyreERPPlan</w:delText>
              </w:r>
            </w:del>
          </w:p>
        </w:tc>
        <w:tc>
          <w:tcPr>
            <w:tcW w:w="2959" w:type="dxa"/>
            <w:vAlign w:val="center"/>
            <w:tcPrChange w:id="3003"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04" w:author="Анастасия ." w:date="2023-05-21T23:40:00Z"/>
                <w:sz w:val="24"/>
                <w:szCs w:val="24"/>
              </w:rPr>
              <w:pPrChange w:id="3005" w:author="Анастасия ." w:date="2023-10-11T17:39:00Z">
                <w:pPr>
                  <w:ind w:firstLine="0"/>
                </w:pPr>
              </w:pPrChange>
            </w:pPr>
            <w:del w:id="3006" w:author="Анастасия ." w:date="2023-05-21T23:40:00Z">
              <w:r w:rsidRPr="00335991" w:rsidDel="003455D8">
                <w:rPr>
                  <w:sz w:val="24"/>
                  <w:szCs w:val="24"/>
                </w:rPr>
                <w:delText>VARCHAR2 (20 CHAR)</w:delText>
              </w:r>
            </w:del>
          </w:p>
        </w:tc>
      </w:tr>
      <w:tr w:rsidR="00385C61" w:rsidRPr="005A7864" w:rsidDel="003455D8" w:rsidTr="00017476">
        <w:trPr>
          <w:jc w:val="center"/>
          <w:del w:id="3007" w:author="Анастасия ." w:date="2023-05-21T23:40:00Z"/>
          <w:trPrChange w:id="3008" w:author="Анастасия ." w:date="2023-05-21T23:42:00Z">
            <w:trPr>
              <w:jc w:val="center"/>
            </w:trPr>
          </w:trPrChange>
        </w:trPr>
        <w:tc>
          <w:tcPr>
            <w:tcW w:w="0" w:type="auto"/>
            <w:vAlign w:val="center"/>
            <w:tcPrChange w:id="3009"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10" w:author="Анастасия ." w:date="2023-05-21T23:40:00Z"/>
                <w:sz w:val="24"/>
                <w:szCs w:val="24"/>
              </w:rPr>
              <w:pPrChange w:id="3011" w:author="Анастасия ." w:date="2023-10-11T17:39:00Z">
                <w:pPr>
                  <w:ind w:firstLine="0"/>
                </w:pPr>
              </w:pPrChange>
            </w:pPr>
            <w:del w:id="3012" w:author="Анастасия ." w:date="2023-05-21T23:40:00Z">
              <w:r w:rsidRPr="00335991" w:rsidDel="003455D8">
                <w:rPr>
                  <w:sz w:val="24"/>
                  <w:szCs w:val="24"/>
                </w:rPr>
                <w:delText>Feature</w:delText>
              </w:r>
            </w:del>
          </w:p>
        </w:tc>
        <w:tc>
          <w:tcPr>
            <w:tcW w:w="4291" w:type="dxa"/>
            <w:vAlign w:val="center"/>
            <w:tcPrChange w:id="3013"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14" w:author="Анастасия ." w:date="2023-05-21T23:40:00Z"/>
                <w:sz w:val="24"/>
                <w:szCs w:val="24"/>
              </w:rPr>
              <w:pPrChange w:id="3015" w:author="Анастасия ." w:date="2023-10-11T17:39:00Z">
                <w:pPr>
                  <w:ind w:firstLine="0"/>
                </w:pPr>
              </w:pPrChange>
            </w:pPr>
            <w:del w:id="3016" w:author="Анастасия ." w:date="2023-05-21T23:40:00Z">
              <w:r w:rsidDel="003455D8">
                <w:rPr>
                  <w:sz w:val="24"/>
                  <w:szCs w:val="24"/>
                </w:rPr>
                <w:delText>Характерстика</w:delText>
              </w:r>
            </w:del>
          </w:p>
        </w:tc>
        <w:tc>
          <w:tcPr>
            <w:tcW w:w="2959" w:type="dxa"/>
            <w:vAlign w:val="center"/>
            <w:tcPrChange w:id="3017"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18" w:author="Анастасия ." w:date="2023-05-21T23:40:00Z"/>
                <w:sz w:val="24"/>
                <w:szCs w:val="24"/>
              </w:rPr>
              <w:pPrChange w:id="3019" w:author="Анастасия ." w:date="2023-10-11T17:39:00Z">
                <w:pPr>
                  <w:ind w:firstLine="0"/>
                </w:pPr>
              </w:pPrChange>
            </w:pPr>
            <w:del w:id="3020" w:author="Анастасия ." w:date="2023-05-21T23:40:00Z">
              <w:r w:rsidRPr="00335991" w:rsidDel="003455D8">
                <w:rPr>
                  <w:sz w:val="24"/>
                  <w:szCs w:val="24"/>
                </w:rPr>
                <w:delText>VARCHAR2 (50 CHAR)</w:delText>
              </w:r>
            </w:del>
          </w:p>
        </w:tc>
      </w:tr>
      <w:tr w:rsidR="00385C61" w:rsidRPr="005A7864" w:rsidDel="003455D8" w:rsidTr="00017476">
        <w:trPr>
          <w:jc w:val="center"/>
          <w:del w:id="3021" w:author="Анастасия ." w:date="2023-05-21T23:40:00Z"/>
          <w:trPrChange w:id="3022" w:author="Анастасия ." w:date="2023-05-21T23:42:00Z">
            <w:trPr>
              <w:jc w:val="center"/>
            </w:trPr>
          </w:trPrChange>
        </w:trPr>
        <w:tc>
          <w:tcPr>
            <w:tcW w:w="0" w:type="auto"/>
            <w:vAlign w:val="center"/>
            <w:tcPrChange w:id="3023"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24" w:author="Анастасия ." w:date="2023-05-21T23:40:00Z"/>
                <w:sz w:val="24"/>
                <w:szCs w:val="24"/>
              </w:rPr>
              <w:pPrChange w:id="3025" w:author="Анастасия ." w:date="2023-10-11T17:39:00Z">
                <w:pPr>
                  <w:ind w:firstLine="0"/>
                </w:pPr>
              </w:pPrChange>
            </w:pPr>
            <w:del w:id="3026" w:author="Анастасия ." w:date="2023-05-21T23:40:00Z">
              <w:r w:rsidRPr="00335991" w:rsidDel="003455D8">
                <w:rPr>
                  <w:sz w:val="24"/>
                  <w:szCs w:val="24"/>
                </w:rPr>
                <w:delText>Description</w:delText>
              </w:r>
            </w:del>
          </w:p>
        </w:tc>
        <w:tc>
          <w:tcPr>
            <w:tcW w:w="4291" w:type="dxa"/>
            <w:vAlign w:val="center"/>
            <w:tcPrChange w:id="3027"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28" w:author="Анастасия ." w:date="2023-05-21T23:40:00Z"/>
                <w:sz w:val="24"/>
                <w:szCs w:val="24"/>
              </w:rPr>
              <w:pPrChange w:id="3029" w:author="Анастасия ." w:date="2023-10-11T17:39:00Z">
                <w:pPr>
                  <w:ind w:firstLine="0"/>
                </w:pPr>
              </w:pPrChange>
            </w:pPr>
            <w:del w:id="3030" w:author="Анастасия ." w:date="2023-05-21T23:40:00Z">
              <w:r w:rsidDel="003455D8">
                <w:rPr>
                  <w:sz w:val="24"/>
                  <w:szCs w:val="24"/>
                </w:rPr>
                <w:delText>Пояснение к характеристике</w:delText>
              </w:r>
            </w:del>
          </w:p>
        </w:tc>
        <w:tc>
          <w:tcPr>
            <w:tcW w:w="2959" w:type="dxa"/>
            <w:vAlign w:val="center"/>
            <w:tcPrChange w:id="3031"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32" w:author="Анастасия ." w:date="2023-05-21T23:40:00Z"/>
                <w:sz w:val="24"/>
                <w:szCs w:val="24"/>
              </w:rPr>
              <w:pPrChange w:id="3033" w:author="Анастасия ." w:date="2023-10-11T17:39:00Z">
                <w:pPr>
                  <w:ind w:firstLine="0"/>
                </w:pPr>
              </w:pPrChange>
            </w:pPr>
            <w:del w:id="3034" w:author="Анастасия ." w:date="2023-05-21T23:40:00Z">
              <w:r w:rsidRPr="00335991" w:rsidDel="003455D8">
                <w:rPr>
                  <w:sz w:val="24"/>
                  <w:szCs w:val="24"/>
                </w:rPr>
                <w:delText>VARCHAR2 (500 CHAR)</w:delText>
              </w:r>
            </w:del>
          </w:p>
        </w:tc>
      </w:tr>
      <w:tr w:rsidR="00385C61" w:rsidRPr="005A7864" w:rsidDel="003455D8" w:rsidTr="00017476">
        <w:trPr>
          <w:jc w:val="center"/>
          <w:del w:id="3035" w:author="Анастасия ." w:date="2023-05-21T23:40:00Z"/>
          <w:trPrChange w:id="3036" w:author="Анастасия ." w:date="2023-05-21T23:42:00Z">
            <w:trPr>
              <w:jc w:val="center"/>
            </w:trPr>
          </w:trPrChange>
        </w:trPr>
        <w:tc>
          <w:tcPr>
            <w:tcW w:w="0" w:type="auto"/>
            <w:vAlign w:val="center"/>
            <w:tcPrChange w:id="3037"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38" w:author="Анастасия ." w:date="2023-05-21T23:40:00Z"/>
                <w:sz w:val="24"/>
                <w:szCs w:val="24"/>
              </w:rPr>
              <w:pPrChange w:id="3039" w:author="Анастасия ." w:date="2023-10-11T17:39:00Z">
                <w:pPr>
                  <w:ind w:firstLine="0"/>
                </w:pPr>
              </w:pPrChange>
            </w:pPr>
            <w:del w:id="3040" w:author="Анастасия ." w:date="2023-05-21T23:40:00Z">
              <w:r w:rsidRPr="00335991" w:rsidDel="003455D8">
                <w:rPr>
                  <w:sz w:val="24"/>
                  <w:szCs w:val="24"/>
                </w:rPr>
                <w:delText>FeatureID</w:delText>
              </w:r>
            </w:del>
          </w:p>
        </w:tc>
        <w:tc>
          <w:tcPr>
            <w:tcW w:w="4291" w:type="dxa"/>
            <w:vAlign w:val="center"/>
            <w:tcPrChange w:id="3041"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42" w:author="Анастасия ." w:date="2023-05-21T23:40:00Z"/>
                <w:sz w:val="24"/>
                <w:szCs w:val="24"/>
              </w:rPr>
              <w:pPrChange w:id="3043" w:author="Анастасия ." w:date="2023-10-11T17:39:00Z">
                <w:pPr>
                  <w:ind w:firstLine="0"/>
                </w:pPr>
              </w:pPrChange>
            </w:pPr>
            <w:del w:id="3044" w:author="Анастасия ." w:date="2023-05-21T23:40:00Z">
              <w:r w:rsidDel="003455D8">
                <w:rPr>
                  <w:sz w:val="24"/>
                  <w:szCs w:val="24"/>
                </w:rPr>
                <w:delText>Порядковый номер характеристики</w:delText>
              </w:r>
            </w:del>
          </w:p>
        </w:tc>
        <w:tc>
          <w:tcPr>
            <w:tcW w:w="2959" w:type="dxa"/>
            <w:vAlign w:val="center"/>
            <w:tcPrChange w:id="3045"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46" w:author="Анастасия ." w:date="2023-05-21T23:40:00Z"/>
                <w:sz w:val="24"/>
                <w:szCs w:val="24"/>
              </w:rPr>
              <w:pPrChange w:id="3047" w:author="Анастасия ." w:date="2023-10-11T17:39:00Z">
                <w:pPr>
                  <w:ind w:firstLine="0"/>
                </w:pPr>
              </w:pPrChange>
            </w:pPr>
            <w:del w:id="3048" w:author="Анастасия ." w:date="2023-05-21T23:40:00Z">
              <w:r w:rsidRPr="00335991" w:rsidDel="003455D8">
                <w:rPr>
                  <w:sz w:val="24"/>
                  <w:szCs w:val="24"/>
                </w:rPr>
                <w:delText>NUMBER (2)</w:delText>
              </w:r>
            </w:del>
          </w:p>
        </w:tc>
      </w:tr>
      <w:tr w:rsidR="00385C61" w:rsidRPr="005A7864" w:rsidDel="003455D8" w:rsidTr="00017476">
        <w:trPr>
          <w:jc w:val="center"/>
          <w:del w:id="3049" w:author="Анастасия ." w:date="2023-05-21T23:40:00Z"/>
          <w:trPrChange w:id="3050" w:author="Анастасия ." w:date="2023-05-21T23:42:00Z">
            <w:trPr>
              <w:jc w:val="center"/>
            </w:trPr>
          </w:trPrChange>
        </w:trPr>
        <w:tc>
          <w:tcPr>
            <w:tcW w:w="0" w:type="auto"/>
            <w:vAlign w:val="center"/>
            <w:tcPrChange w:id="3051"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52" w:author="Анастасия ." w:date="2023-05-21T23:40:00Z"/>
                <w:sz w:val="24"/>
                <w:szCs w:val="24"/>
              </w:rPr>
              <w:pPrChange w:id="3053" w:author="Анастасия ." w:date="2023-10-11T17:39:00Z">
                <w:pPr>
                  <w:ind w:firstLine="0"/>
                </w:pPr>
              </w:pPrChange>
            </w:pPr>
            <w:del w:id="3054" w:author="Анастасия ." w:date="2023-05-21T23:40:00Z">
              <w:r w:rsidRPr="00335991" w:rsidDel="003455D8">
                <w:rPr>
                  <w:sz w:val="24"/>
                  <w:szCs w:val="24"/>
                </w:rPr>
                <w:delText>EText</w:delText>
              </w:r>
            </w:del>
          </w:p>
        </w:tc>
        <w:tc>
          <w:tcPr>
            <w:tcW w:w="4291" w:type="dxa"/>
            <w:vAlign w:val="center"/>
            <w:tcPrChange w:id="3055"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56" w:author="Анастасия ." w:date="2023-05-21T23:40:00Z"/>
                <w:sz w:val="24"/>
                <w:szCs w:val="24"/>
              </w:rPr>
              <w:pPrChange w:id="3057" w:author="Анастасия ." w:date="2023-10-11T17:39:00Z">
                <w:pPr>
                  <w:ind w:firstLine="0"/>
                </w:pPr>
              </w:pPrChange>
            </w:pPr>
            <w:del w:id="3058" w:author="Анастасия ." w:date="2023-05-21T23:40:00Z">
              <w:r w:rsidDel="003455D8">
                <w:rPr>
                  <w:sz w:val="24"/>
                  <w:szCs w:val="24"/>
                </w:rPr>
                <w:delText>Текст ошибки</w:delText>
              </w:r>
            </w:del>
          </w:p>
        </w:tc>
        <w:tc>
          <w:tcPr>
            <w:tcW w:w="2959" w:type="dxa"/>
            <w:vAlign w:val="center"/>
            <w:tcPrChange w:id="3059"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60" w:author="Анастасия ." w:date="2023-05-21T23:40:00Z"/>
                <w:sz w:val="24"/>
                <w:szCs w:val="24"/>
              </w:rPr>
              <w:pPrChange w:id="3061" w:author="Анастасия ." w:date="2023-10-11T17:39:00Z">
                <w:pPr>
                  <w:ind w:firstLine="0"/>
                </w:pPr>
              </w:pPrChange>
            </w:pPr>
            <w:del w:id="3062" w:author="Анастасия ." w:date="2023-05-21T23:40:00Z">
              <w:r w:rsidRPr="00335991" w:rsidDel="003455D8">
                <w:rPr>
                  <w:sz w:val="24"/>
                  <w:szCs w:val="24"/>
                </w:rPr>
                <w:delText>VARCHAR2 (100 CHAR)</w:delText>
              </w:r>
            </w:del>
          </w:p>
        </w:tc>
      </w:tr>
      <w:tr w:rsidR="00385C61" w:rsidRPr="005A7864" w:rsidDel="003455D8" w:rsidTr="00017476">
        <w:trPr>
          <w:jc w:val="center"/>
          <w:del w:id="3063" w:author="Анастасия ." w:date="2023-05-21T23:40:00Z"/>
          <w:trPrChange w:id="3064" w:author="Анастасия ." w:date="2023-05-21T23:42:00Z">
            <w:trPr>
              <w:jc w:val="center"/>
            </w:trPr>
          </w:trPrChange>
        </w:trPr>
        <w:tc>
          <w:tcPr>
            <w:tcW w:w="0" w:type="auto"/>
            <w:vAlign w:val="center"/>
            <w:tcPrChange w:id="3065"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66" w:author="Анастасия ." w:date="2023-05-21T23:40:00Z"/>
                <w:sz w:val="24"/>
                <w:szCs w:val="24"/>
              </w:rPr>
              <w:pPrChange w:id="3067" w:author="Анастасия ." w:date="2023-10-11T17:39:00Z">
                <w:pPr>
                  <w:ind w:firstLine="0"/>
                </w:pPr>
              </w:pPrChange>
            </w:pPr>
            <w:del w:id="3068" w:author="Анастасия ." w:date="2023-05-21T23:40:00Z">
              <w:r w:rsidRPr="00335991" w:rsidDel="003455D8">
                <w:rPr>
                  <w:sz w:val="24"/>
                  <w:szCs w:val="24"/>
                </w:rPr>
                <w:delText>ETime</w:delText>
              </w:r>
            </w:del>
          </w:p>
        </w:tc>
        <w:tc>
          <w:tcPr>
            <w:tcW w:w="4291" w:type="dxa"/>
            <w:vAlign w:val="center"/>
            <w:tcPrChange w:id="3069"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70" w:author="Анастасия ." w:date="2023-05-21T23:40:00Z"/>
                <w:sz w:val="24"/>
                <w:szCs w:val="24"/>
              </w:rPr>
              <w:pPrChange w:id="3071" w:author="Анастасия ." w:date="2023-10-11T17:39:00Z">
                <w:pPr>
                  <w:ind w:firstLine="0"/>
                </w:pPr>
              </w:pPrChange>
            </w:pPr>
            <w:del w:id="3072" w:author="Анастасия ." w:date="2023-05-21T23:40:00Z">
              <w:r w:rsidDel="003455D8">
                <w:rPr>
                  <w:sz w:val="24"/>
                  <w:szCs w:val="24"/>
                </w:rPr>
                <w:delText>Время фиксации ошибки</w:delText>
              </w:r>
            </w:del>
          </w:p>
        </w:tc>
        <w:tc>
          <w:tcPr>
            <w:tcW w:w="2959" w:type="dxa"/>
            <w:vAlign w:val="center"/>
            <w:tcPrChange w:id="3073"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74" w:author="Анастасия ." w:date="2023-05-21T23:40:00Z"/>
                <w:sz w:val="24"/>
                <w:szCs w:val="24"/>
              </w:rPr>
              <w:pPrChange w:id="3075" w:author="Анастасия ." w:date="2023-10-11T17:39:00Z">
                <w:pPr>
                  <w:ind w:firstLine="0"/>
                </w:pPr>
              </w:pPrChange>
            </w:pPr>
            <w:del w:id="3076" w:author="Анастасия ." w:date="2023-05-21T23:40:00Z">
              <w:r w:rsidRPr="00335991" w:rsidDel="003455D8">
                <w:rPr>
                  <w:sz w:val="24"/>
                  <w:szCs w:val="24"/>
                </w:rPr>
                <w:delText>DATE</w:delText>
              </w:r>
            </w:del>
          </w:p>
        </w:tc>
      </w:tr>
      <w:tr w:rsidR="00385C61" w:rsidRPr="005A7864" w:rsidDel="003455D8" w:rsidTr="00017476">
        <w:trPr>
          <w:jc w:val="center"/>
          <w:del w:id="3077" w:author="Анастасия ." w:date="2023-05-21T23:40:00Z"/>
          <w:trPrChange w:id="3078" w:author="Анастасия ." w:date="2023-05-21T23:42:00Z">
            <w:trPr>
              <w:jc w:val="center"/>
            </w:trPr>
          </w:trPrChange>
        </w:trPr>
        <w:tc>
          <w:tcPr>
            <w:tcW w:w="0" w:type="auto"/>
            <w:vAlign w:val="center"/>
            <w:tcPrChange w:id="3079"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80" w:author="Анастасия ." w:date="2023-05-21T23:40:00Z"/>
                <w:sz w:val="24"/>
                <w:szCs w:val="24"/>
              </w:rPr>
              <w:pPrChange w:id="3081" w:author="Анастасия ." w:date="2023-10-11T17:39:00Z">
                <w:pPr>
                  <w:ind w:firstLine="0"/>
                </w:pPr>
              </w:pPrChange>
            </w:pPr>
            <w:del w:id="3082" w:author="Анастасия ." w:date="2023-05-21T23:40:00Z">
              <w:r w:rsidRPr="00335991" w:rsidDel="003455D8">
                <w:rPr>
                  <w:sz w:val="24"/>
                  <w:szCs w:val="24"/>
                </w:rPr>
                <w:delText>Estatus</w:delText>
              </w:r>
            </w:del>
          </w:p>
        </w:tc>
        <w:tc>
          <w:tcPr>
            <w:tcW w:w="4291" w:type="dxa"/>
            <w:vAlign w:val="center"/>
            <w:tcPrChange w:id="3083"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84" w:author="Анастасия ." w:date="2023-05-21T23:40:00Z"/>
                <w:sz w:val="24"/>
                <w:szCs w:val="24"/>
              </w:rPr>
              <w:pPrChange w:id="3085" w:author="Анастасия ." w:date="2023-10-11T17:39:00Z">
                <w:pPr>
                  <w:ind w:firstLine="0"/>
                </w:pPr>
              </w:pPrChange>
            </w:pPr>
            <w:del w:id="3086" w:author="Анастасия ." w:date="2023-05-21T23:40:00Z">
              <w:r w:rsidDel="003455D8">
                <w:rPr>
                  <w:sz w:val="24"/>
                  <w:szCs w:val="24"/>
                </w:rPr>
                <w:delText>Статус ошибки</w:delText>
              </w:r>
            </w:del>
          </w:p>
        </w:tc>
        <w:tc>
          <w:tcPr>
            <w:tcW w:w="2959" w:type="dxa"/>
            <w:vAlign w:val="center"/>
            <w:tcPrChange w:id="3087"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88" w:author="Анастасия ." w:date="2023-05-21T23:40:00Z"/>
                <w:sz w:val="24"/>
                <w:szCs w:val="24"/>
              </w:rPr>
              <w:pPrChange w:id="3089" w:author="Анастасия ." w:date="2023-10-11T17:39:00Z">
                <w:pPr>
                  <w:ind w:firstLine="0"/>
                </w:pPr>
              </w:pPrChange>
            </w:pPr>
            <w:del w:id="3090" w:author="Анастасия ." w:date="2023-05-21T23:40:00Z">
              <w:r w:rsidRPr="00335991" w:rsidDel="003455D8">
                <w:rPr>
                  <w:sz w:val="24"/>
                  <w:szCs w:val="24"/>
                </w:rPr>
                <w:delText>VARCHAR2 (10 CHAR)</w:delText>
              </w:r>
            </w:del>
          </w:p>
        </w:tc>
      </w:tr>
      <w:tr w:rsidR="00385C61" w:rsidRPr="005A7864" w:rsidDel="003455D8" w:rsidTr="00017476">
        <w:trPr>
          <w:jc w:val="center"/>
          <w:del w:id="3091" w:author="Анастасия ." w:date="2023-05-21T23:40:00Z"/>
          <w:trPrChange w:id="3092" w:author="Анастасия ." w:date="2023-05-21T23:42:00Z">
            <w:trPr>
              <w:jc w:val="center"/>
            </w:trPr>
          </w:trPrChange>
        </w:trPr>
        <w:tc>
          <w:tcPr>
            <w:tcW w:w="0" w:type="auto"/>
            <w:vAlign w:val="center"/>
            <w:tcPrChange w:id="3093"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94" w:author="Анастасия ." w:date="2023-05-21T23:40:00Z"/>
                <w:sz w:val="24"/>
                <w:szCs w:val="24"/>
              </w:rPr>
              <w:pPrChange w:id="3095" w:author="Анастасия ." w:date="2023-10-11T17:39:00Z">
                <w:pPr>
                  <w:ind w:firstLine="0"/>
                </w:pPr>
              </w:pPrChange>
            </w:pPr>
            <w:del w:id="3096" w:author="Анастасия ." w:date="2023-05-21T23:40:00Z">
              <w:r w:rsidRPr="00335991" w:rsidDel="003455D8">
                <w:rPr>
                  <w:sz w:val="24"/>
                  <w:szCs w:val="24"/>
                </w:rPr>
                <w:delText>ErrID</w:delText>
              </w:r>
            </w:del>
          </w:p>
        </w:tc>
        <w:tc>
          <w:tcPr>
            <w:tcW w:w="4291" w:type="dxa"/>
            <w:vAlign w:val="center"/>
            <w:tcPrChange w:id="3097"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098" w:author="Анастасия ." w:date="2023-05-21T23:40:00Z"/>
                <w:sz w:val="24"/>
                <w:szCs w:val="24"/>
              </w:rPr>
              <w:pPrChange w:id="3099" w:author="Анастасия ." w:date="2023-10-11T17:39:00Z">
                <w:pPr>
                  <w:ind w:firstLine="0"/>
                </w:pPr>
              </w:pPrChange>
            </w:pPr>
            <w:del w:id="3100" w:author="Анастасия ." w:date="2023-05-21T23:40:00Z">
              <w:r w:rsidDel="003455D8">
                <w:rPr>
                  <w:sz w:val="24"/>
                  <w:szCs w:val="24"/>
                </w:rPr>
                <w:delText>Идентификатор ошибки</w:delText>
              </w:r>
            </w:del>
          </w:p>
        </w:tc>
        <w:tc>
          <w:tcPr>
            <w:tcW w:w="2959" w:type="dxa"/>
            <w:vAlign w:val="center"/>
            <w:tcPrChange w:id="3101"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02" w:author="Анастасия ." w:date="2023-05-21T23:40:00Z"/>
                <w:sz w:val="24"/>
                <w:szCs w:val="24"/>
              </w:rPr>
              <w:pPrChange w:id="3103" w:author="Анастасия ." w:date="2023-10-11T17:39:00Z">
                <w:pPr>
                  <w:ind w:firstLine="0"/>
                </w:pPr>
              </w:pPrChange>
            </w:pPr>
            <w:del w:id="3104" w:author="Анастасия ." w:date="2023-05-21T23:40:00Z">
              <w:r w:rsidRPr="00335991" w:rsidDel="003455D8">
                <w:rPr>
                  <w:sz w:val="24"/>
                  <w:szCs w:val="24"/>
                </w:rPr>
                <w:delText>NUMBER (6,2)</w:delText>
              </w:r>
            </w:del>
          </w:p>
        </w:tc>
      </w:tr>
      <w:tr w:rsidR="00385C61" w:rsidRPr="005A7864" w:rsidDel="003455D8" w:rsidTr="00017476">
        <w:trPr>
          <w:jc w:val="center"/>
          <w:del w:id="3105" w:author="Анастасия ." w:date="2023-05-21T23:40:00Z"/>
          <w:trPrChange w:id="3106" w:author="Анастасия ." w:date="2023-05-21T23:42:00Z">
            <w:trPr>
              <w:jc w:val="center"/>
            </w:trPr>
          </w:trPrChange>
        </w:trPr>
        <w:tc>
          <w:tcPr>
            <w:tcW w:w="0" w:type="auto"/>
            <w:vAlign w:val="center"/>
            <w:tcPrChange w:id="3107"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08" w:author="Анастасия ." w:date="2023-05-21T23:40:00Z"/>
                <w:sz w:val="24"/>
                <w:szCs w:val="24"/>
              </w:rPr>
              <w:pPrChange w:id="3109" w:author="Анастасия ." w:date="2023-10-11T17:39:00Z">
                <w:pPr>
                  <w:ind w:firstLine="0"/>
                </w:pPr>
              </w:pPrChange>
            </w:pPr>
            <w:del w:id="3110" w:author="Анастасия ." w:date="2023-05-21T23:40:00Z">
              <w:r w:rsidRPr="00335991" w:rsidDel="003455D8">
                <w:rPr>
                  <w:sz w:val="24"/>
                  <w:szCs w:val="24"/>
                </w:rPr>
                <w:delText>SName</w:delText>
              </w:r>
            </w:del>
          </w:p>
        </w:tc>
        <w:tc>
          <w:tcPr>
            <w:tcW w:w="4291" w:type="dxa"/>
            <w:vAlign w:val="center"/>
            <w:tcPrChange w:id="3111" w:author="Анастасия ." w:date="2023-05-21T23:42:00Z">
              <w:tcPr>
                <w:tcW w:w="4512" w:type="dxa"/>
                <w:vAlign w:val="center"/>
              </w:tcPr>
            </w:tcPrChange>
          </w:tcPr>
          <w:p w:rsidR="00385C61" w:rsidRPr="00037E56" w:rsidDel="003455D8" w:rsidRDefault="00385C61" w:rsidP="00866AF5">
            <w:pPr>
              <w:pStyle w:val="a6"/>
              <w:numPr>
                <w:ilvl w:val="0"/>
                <w:numId w:val="1"/>
              </w:numPr>
              <w:spacing w:after="200"/>
              <w:ind w:left="0" w:firstLine="709"/>
              <w:contextualSpacing w:val="0"/>
              <w:jc w:val="left"/>
              <w:outlineLvl w:val="0"/>
              <w:rPr>
                <w:del w:id="3112" w:author="Анастасия ." w:date="2023-05-21T23:40:00Z"/>
                <w:sz w:val="24"/>
                <w:szCs w:val="24"/>
              </w:rPr>
              <w:pPrChange w:id="3113" w:author="Анастасия ." w:date="2023-10-11T17:39:00Z">
                <w:pPr>
                  <w:ind w:firstLine="0"/>
                </w:pPr>
              </w:pPrChange>
            </w:pPr>
            <w:del w:id="3114" w:author="Анастасия ." w:date="2023-05-21T23:40:00Z">
              <w:r w:rsidDel="003455D8">
                <w:rPr>
                  <w:sz w:val="24"/>
                  <w:szCs w:val="24"/>
                </w:rPr>
                <w:delText>Шифр сезонных и погодных условий</w:delText>
              </w:r>
            </w:del>
          </w:p>
        </w:tc>
        <w:tc>
          <w:tcPr>
            <w:tcW w:w="2959" w:type="dxa"/>
            <w:vAlign w:val="center"/>
            <w:tcPrChange w:id="3115"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16" w:author="Анастасия ." w:date="2023-05-21T23:40:00Z"/>
                <w:sz w:val="24"/>
                <w:szCs w:val="24"/>
              </w:rPr>
              <w:pPrChange w:id="3117" w:author="Анастасия ." w:date="2023-10-11T17:39:00Z">
                <w:pPr>
                  <w:ind w:firstLine="0"/>
                </w:pPr>
              </w:pPrChange>
            </w:pPr>
            <w:del w:id="3118" w:author="Анастасия ." w:date="2023-05-21T23:40:00Z">
              <w:r w:rsidRPr="00335991" w:rsidDel="003455D8">
                <w:rPr>
                  <w:sz w:val="24"/>
                  <w:szCs w:val="24"/>
                </w:rPr>
                <w:delText>VARCHAR2 (11 CHAR)</w:delText>
              </w:r>
            </w:del>
          </w:p>
        </w:tc>
      </w:tr>
      <w:tr w:rsidR="00385C61" w:rsidRPr="005A7864" w:rsidDel="003455D8" w:rsidTr="00017476">
        <w:trPr>
          <w:jc w:val="center"/>
          <w:del w:id="3119" w:author="Анастасия ." w:date="2023-05-21T23:40:00Z"/>
          <w:trPrChange w:id="3120" w:author="Анастасия ." w:date="2023-05-21T23:42:00Z">
            <w:trPr>
              <w:jc w:val="center"/>
            </w:trPr>
          </w:trPrChange>
        </w:trPr>
        <w:tc>
          <w:tcPr>
            <w:tcW w:w="0" w:type="auto"/>
            <w:vAlign w:val="center"/>
            <w:tcPrChange w:id="3121"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22" w:author="Анастасия ." w:date="2023-05-21T23:40:00Z"/>
                <w:sz w:val="24"/>
                <w:szCs w:val="24"/>
              </w:rPr>
              <w:pPrChange w:id="3123" w:author="Анастасия ." w:date="2023-10-11T17:39:00Z">
                <w:pPr>
                  <w:ind w:firstLine="0"/>
                </w:pPr>
              </w:pPrChange>
            </w:pPr>
            <w:del w:id="3124" w:author="Анастасия ." w:date="2023-05-21T23:40:00Z">
              <w:r w:rsidRPr="00335991" w:rsidDel="003455D8">
                <w:rPr>
                  <w:sz w:val="24"/>
                  <w:szCs w:val="24"/>
                </w:rPr>
                <w:delText>Description</w:delText>
              </w:r>
            </w:del>
          </w:p>
        </w:tc>
        <w:tc>
          <w:tcPr>
            <w:tcW w:w="4291" w:type="dxa"/>
            <w:vAlign w:val="center"/>
            <w:tcPrChange w:id="3125"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26" w:author="Анастасия ." w:date="2023-05-21T23:40:00Z"/>
                <w:sz w:val="24"/>
                <w:szCs w:val="24"/>
              </w:rPr>
              <w:pPrChange w:id="3127" w:author="Анастасия ." w:date="2023-10-11T17:39:00Z">
                <w:pPr>
                  <w:ind w:firstLine="0"/>
                </w:pPr>
              </w:pPrChange>
            </w:pPr>
            <w:del w:id="3128" w:author="Анастасия ." w:date="2023-05-21T23:40:00Z">
              <w:r w:rsidDel="003455D8">
                <w:rPr>
                  <w:sz w:val="24"/>
                  <w:szCs w:val="24"/>
                </w:rPr>
                <w:delText>Описание сезонного шифра</w:delText>
              </w:r>
            </w:del>
          </w:p>
        </w:tc>
        <w:tc>
          <w:tcPr>
            <w:tcW w:w="2959" w:type="dxa"/>
            <w:vAlign w:val="center"/>
            <w:tcPrChange w:id="3129"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30" w:author="Анастасия ." w:date="2023-05-21T23:40:00Z"/>
                <w:sz w:val="24"/>
                <w:szCs w:val="24"/>
              </w:rPr>
              <w:pPrChange w:id="3131" w:author="Анастасия ." w:date="2023-10-11T17:39:00Z">
                <w:pPr>
                  <w:ind w:firstLine="0"/>
                </w:pPr>
              </w:pPrChange>
            </w:pPr>
            <w:del w:id="3132" w:author="Анастасия ." w:date="2023-05-21T23:40:00Z">
              <w:r w:rsidRPr="00335991" w:rsidDel="003455D8">
                <w:rPr>
                  <w:sz w:val="24"/>
                  <w:szCs w:val="24"/>
                </w:rPr>
                <w:delText>VARCHAR2 (300 CHAR)</w:delText>
              </w:r>
            </w:del>
          </w:p>
        </w:tc>
      </w:tr>
      <w:tr w:rsidR="00385C61" w:rsidRPr="005A7864" w:rsidDel="003455D8" w:rsidTr="00017476">
        <w:trPr>
          <w:jc w:val="center"/>
          <w:del w:id="3133" w:author="Анастасия ." w:date="2023-05-21T23:40:00Z"/>
          <w:trPrChange w:id="3134" w:author="Анастасия ." w:date="2023-05-21T23:42:00Z">
            <w:trPr>
              <w:jc w:val="center"/>
            </w:trPr>
          </w:trPrChange>
        </w:trPr>
        <w:tc>
          <w:tcPr>
            <w:tcW w:w="0" w:type="auto"/>
            <w:vAlign w:val="center"/>
            <w:tcPrChange w:id="3135"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36" w:author="Анастасия ." w:date="2023-05-21T23:40:00Z"/>
                <w:sz w:val="24"/>
                <w:szCs w:val="24"/>
              </w:rPr>
              <w:pPrChange w:id="3137" w:author="Анастасия ." w:date="2023-10-11T17:39:00Z">
                <w:pPr>
                  <w:ind w:firstLine="0"/>
                </w:pPr>
              </w:pPrChange>
            </w:pPr>
            <w:del w:id="3138" w:author="Анастасия ." w:date="2023-05-21T23:40:00Z">
              <w:r w:rsidRPr="00335991" w:rsidDel="003455D8">
                <w:rPr>
                  <w:sz w:val="24"/>
                  <w:szCs w:val="24"/>
                </w:rPr>
                <w:delText>ForcedType</w:delText>
              </w:r>
            </w:del>
          </w:p>
        </w:tc>
        <w:tc>
          <w:tcPr>
            <w:tcW w:w="4291" w:type="dxa"/>
            <w:vAlign w:val="center"/>
            <w:tcPrChange w:id="3139"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40" w:author="Анастасия ." w:date="2023-05-21T23:40:00Z"/>
                <w:sz w:val="24"/>
                <w:szCs w:val="24"/>
              </w:rPr>
              <w:pPrChange w:id="3141" w:author="Анастасия ." w:date="2023-10-11T17:39:00Z">
                <w:pPr>
                  <w:ind w:firstLine="0"/>
                </w:pPr>
              </w:pPrChange>
            </w:pPr>
            <w:del w:id="3142" w:author="Анастасия ." w:date="2023-05-21T23:40:00Z">
              <w:r w:rsidDel="003455D8">
                <w:rPr>
                  <w:sz w:val="24"/>
                  <w:szCs w:val="24"/>
                </w:rPr>
                <w:delText>Тип усиления</w:delText>
              </w:r>
            </w:del>
          </w:p>
        </w:tc>
        <w:tc>
          <w:tcPr>
            <w:tcW w:w="2959" w:type="dxa"/>
            <w:vAlign w:val="center"/>
            <w:tcPrChange w:id="3143"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44" w:author="Анастасия ." w:date="2023-05-21T23:40:00Z"/>
                <w:sz w:val="24"/>
                <w:szCs w:val="24"/>
              </w:rPr>
              <w:pPrChange w:id="3145" w:author="Анастасия ." w:date="2023-10-11T17:39:00Z">
                <w:pPr>
                  <w:ind w:firstLine="0"/>
                </w:pPr>
              </w:pPrChange>
            </w:pPr>
            <w:del w:id="3146" w:author="Анастасия ." w:date="2023-05-21T23:40:00Z">
              <w:r w:rsidRPr="00335991" w:rsidDel="003455D8">
                <w:rPr>
                  <w:sz w:val="24"/>
                  <w:szCs w:val="24"/>
                </w:rPr>
                <w:delText>VARCHAR2 (3 CHAR)</w:delText>
              </w:r>
            </w:del>
          </w:p>
        </w:tc>
      </w:tr>
      <w:tr w:rsidR="00385C61" w:rsidRPr="005A7864" w:rsidDel="003455D8" w:rsidTr="00017476">
        <w:trPr>
          <w:jc w:val="center"/>
          <w:del w:id="3147" w:author="Анастасия ." w:date="2023-05-21T23:40:00Z"/>
          <w:trPrChange w:id="3148" w:author="Анастасия ." w:date="2023-05-21T23:42:00Z">
            <w:trPr>
              <w:jc w:val="center"/>
            </w:trPr>
          </w:trPrChange>
        </w:trPr>
        <w:tc>
          <w:tcPr>
            <w:tcW w:w="0" w:type="auto"/>
            <w:vAlign w:val="center"/>
            <w:tcPrChange w:id="3149"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50" w:author="Анастасия ." w:date="2023-05-21T23:40:00Z"/>
                <w:sz w:val="24"/>
                <w:szCs w:val="24"/>
              </w:rPr>
              <w:pPrChange w:id="3151" w:author="Анастасия ." w:date="2023-10-11T17:39:00Z">
                <w:pPr>
                  <w:ind w:firstLine="0"/>
                </w:pPr>
              </w:pPrChange>
            </w:pPr>
            <w:del w:id="3152" w:author="Анастасия ." w:date="2023-05-21T23:40:00Z">
              <w:r w:rsidRPr="00335991" w:rsidDel="003455D8">
                <w:rPr>
                  <w:sz w:val="24"/>
                  <w:szCs w:val="24"/>
                </w:rPr>
                <w:delText>Description</w:delText>
              </w:r>
            </w:del>
          </w:p>
        </w:tc>
        <w:tc>
          <w:tcPr>
            <w:tcW w:w="4291" w:type="dxa"/>
            <w:vAlign w:val="center"/>
            <w:tcPrChange w:id="3153"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54" w:author="Анастасия ." w:date="2023-05-21T23:40:00Z"/>
                <w:sz w:val="24"/>
                <w:szCs w:val="24"/>
              </w:rPr>
              <w:pPrChange w:id="3155" w:author="Анастасия ." w:date="2023-10-11T17:39:00Z">
                <w:pPr>
                  <w:ind w:firstLine="0"/>
                </w:pPr>
              </w:pPrChange>
            </w:pPr>
            <w:del w:id="3156" w:author="Анастасия ." w:date="2023-05-21T23:40:00Z">
              <w:r w:rsidDel="003455D8">
                <w:rPr>
                  <w:sz w:val="24"/>
                  <w:szCs w:val="24"/>
                </w:rPr>
                <w:delText>Описание типов усиления</w:delText>
              </w:r>
            </w:del>
          </w:p>
        </w:tc>
        <w:tc>
          <w:tcPr>
            <w:tcW w:w="2959" w:type="dxa"/>
            <w:vAlign w:val="center"/>
            <w:tcPrChange w:id="3157"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58" w:author="Анастасия ." w:date="2023-05-21T23:40:00Z"/>
                <w:sz w:val="24"/>
                <w:szCs w:val="24"/>
              </w:rPr>
              <w:pPrChange w:id="3159" w:author="Анастасия ." w:date="2023-10-11T17:39:00Z">
                <w:pPr>
                  <w:ind w:firstLine="0"/>
                </w:pPr>
              </w:pPrChange>
            </w:pPr>
            <w:del w:id="3160" w:author="Анастасия ." w:date="2023-05-21T23:40:00Z">
              <w:r w:rsidRPr="00335991" w:rsidDel="003455D8">
                <w:rPr>
                  <w:sz w:val="24"/>
                  <w:szCs w:val="24"/>
                </w:rPr>
                <w:delText>VARCHAR2 (300 CHAR)</w:delText>
              </w:r>
            </w:del>
          </w:p>
        </w:tc>
      </w:tr>
      <w:tr w:rsidR="00385C61" w:rsidRPr="005A7864" w:rsidDel="003455D8" w:rsidTr="00017476">
        <w:trPr>
          <w:jc w:val="center"/>
          <w:del w:id="3161" w:author="Анастасия ." w:date="2023-05-21T23:40:00Z"/>
          <w:trPrChange w:id="3162" w:author="Анастасия ." w:date="2023-05-21T23:42:00Z">
            <w:trPr>
              <w:jc w:val="center"/>
            </w:trPr>
          </w:trPrChange>
        </w:trPr>
        <w:tc>
          <w:tcPr>
            <w:tcW w:w="0" w:type="auto"/>
            <w:vAlign w:val="center"/>
            <w:tcPrChange w:id="3163"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64" w:author="Анастасия ." w:date="2023-05-21T23:40:00Z"/>
                <w:sz w:val="24"/>
                <w:szCs w:val="24"/>
              </w:rPr>
              <w:pPrChange w:id="3165" w:author="Анастасия ." w:date="2023-10-11T17:39:00Z">
                <w:pPr>
                  <w:ind w:firstLine="0"/>
                </w:pPr>
              </w:pPrChange>
            </w:pPr>
            <w:del w:id="3166" w:author="Анастасия ." w:date="2023-05-21T23:40:00Z">
              <w:r w:rsidRPr="00335991" w:rsidDel="003455D8">
                <w:rPr>
                  <w:sz w:val="24"/>
                  <w:szCs w:val="24"/>
                </w:rPr>
                <w:delText>TrName</w:delText>
              </w:r>
            </w:del>
          </w:p>
        </w:tc>
        <w:tc>
          <w:tcPr>
            <w:tcW w:w="4291" w:type="dxa"/>
            <w:vAlign w:val="center"/>
            <w:tcPrChange w:id="3167"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68" w:author="Анастасия ." w:date="2023-05-21T23:40:00Z"/>
                <w:sz w:val="24"/>
                <w:szCs w:val="24"/>
              </w:rPr>
              <w:pPrChange w:id="3169" w:author="Анастасия ." w:date="2023-10-11T17:39:00Z">
                <w:pPr>
                  <w:ind w:firstLine="0"/>
                </w:pPr>
              </w:pPrChange>
            </w:pPr>
            <w:del w:id="3170" w:author="Анастасия ." w:date="2023-05-21T23:40:00Z">
              <w:r w:rsidDel="003455D8">
                <w:rPr>
                  <w:sz w:val="24"/>
                  <w:szCs w:val="24"/>
                </w:rPr>
                <w:delText>Шифр транспорта</w:delText>
              </w:r>
            </w:del>
          </w:p>
        </w:tc>
        <w:tc>
          <w:tcPr>
            <w:tcW w:w="2959" w:type="dxa"/>
            <w:vAlign w:val="center"/>
            <w:tcPrChange w:id="3171"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72" w:author="Анастасия ." w:date="2023-05-21T23:40:00Z"/>
                <w:sz w:val="24"/>
                <w:szCs w:val="24"/>
              </w:rPr>
              <w:pPrChange w:id="3173" w:author="Анастасия ." w:date="2023-10-11T17:39:00Z">
                <w:pPr>
                  <w:ind w:firstLine="0"/>
                </w:pPr>
              </w:pPrChange>
            </w:pPr>
            <w:del w:id="3174" w:author="Анастасия ." w:date="2023-05-21T23:40:00Z">
              <w:r w:rsidRPr="00335991" w:rsidDel="003455D8">
                <w:rPr>
                  <w:sz w:val="24"/>
                  <w:szCs w:val="24"/>
                </w:rPr>
                <w:delText>VARCHAR2 (15 CHAR)</w:delText>
              </w:r>
            </w:del>
          </w:p>
        </w:tc>
      </w:tr>
      <w:tr w:rsidR="00385C61" w:rsidRPr="005A7864" w:rsidDel="003455D8" w:rsidTr="00017476">
        <w:trPr>
          <w:jc w:val="center"/>
          <w:del w:id="3175" w:author="Анастасия ." w:date="2023-05-21T23:40:00Z"/>
          <w:trPrChange w:id="3176" w:author="Анастасия ." w:date="2023-05-21T23:42:00Z">
            <w:trPr>
              <w:jc w:val="center"/>
            </w:trPr>
          </w:trPrChange>
        </w:trPr>
        <w:tc>
          <w:tcPr>
            <w:tcW w:w="0" w:type="auto"/>
            <w:vAlign w:val="center"/>
            <w:tcPrChange w:id="3177"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78" w:author="Анастасия ." w:date="2023-05-21T23:40:00Z"/>
                <w:sz w:val="24"/>
                <w:szCs w:val="24"/>
              </w:rPr>
              <w:pPrChange w:id="3179" w:author="Анастасия ." w:date="2023-10-11T17:39:00Z">
                <w:pPr>
                  <w:ind w:firstLine="0"/>
                </w:pPr>
              </w:pPrChange>
            </w:pPr>
            <w:del w:id="3180" w:author="Анастасия ." w:date="2023-05-21T23:40:00Z">
              <w:r w:rsidRPr="00335991" w:rsidDel="003455D8">
                <w:rPr>
                  <w:sz w:val="24"/>
                  <w:szCs w:val="24"/>
                </w:rPr>
                <w:delText>Description</w:delText>
              </w:r>
            </w:del>
          </w:p>
        </w:tc>
        <w:tc>
          <w:tcPr>
            <w:tcW w:w="4291" w:type="dxa"/>
            <w:vAlign w:val="center"/>
            <w:tcPrChange w:id="3181"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82" w:author="Анастасия ." w:date="2023-05-21T23:40:00Z"/>
                <w:sz w:val="24"/>
                <w:szCs w:val="24"/>
              </w:rPr>
              <w:pPrChange w:id="3183" w:author="Анастасия ." w:date="2023-10-11T17:39:00Z">
                <w:pPr>
                  <w:ind w:firstLine="0"/>
                </w:pPr>
              </w:pPrChange>
            </w:pPr>
            <w:del w:id="3184" w:author="Анастасия ." w:date="2023-05-21T23:40:00Z">
              <w:r w:rsidDel="003455D8">
                <w:rPr>
                  <w:sz w:val="24"/>
                  <w:szCs w:val="24"/>
                </w:rPr>
                <w:delText>Пояснение к шифру транспорта</w:delText>
              </w:r>
            </w:del>
          </w:p>
        </w:tc>
        <w:tc>
          <w:tcPr>
            <w:tcW w:w="2959" w:type="dxa"/>
            <w:vAlign w:val="center"/>
            <w:tcPrChange w:id="3185"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86" w:author="Анастасия ." w:date="2023-05-21T23:40:00Z"/>
                <w:sz w:val="24"/>
                <w:szCs w:val="24"/>
              </w:rPr>
              <w:pPrChange w:id="3187" w:author="Анастасия ." w:date="2023-10-11T17:39:00Z">
                <w:pPr>
                  <w:ind w:firstLine="0"/>
                </w:pPr>
              </w:pPrChange>
            </w:pPr>
            <w:del w:id="3188" w:author="Анастасия ." w:date="2023-05-21T23:40:00Z">
              <w:r w:rsidDel="003455D8">
                <w:rPr>
                  <w:sz w:val="24"/>
                  <w:szCs w:val="24"/>
                </w:rPr>
                <w:delText>VARCHAR2(1100</w:delText>
              </w:r>
              <w:r w:rsidRPr="00335991" w:rsidDel="003455D8">
                <w:rPr>
                  <w:sz w:val="24"/>
                  <w:szCs w:val="24"/>
                </w:rPr>
                <w:delText>CHAR)</w:delText>
              </w:r>
            </w:del>
          </w:p>
        </w:tc>
      </w:tr>
      <w:tr w:rsidR="00385C61" w:rsidRPr="005A7864" w:rsidDel="003455D8" w:rsidTr="00017476">
        <w:trPr>
          <w:jc w:val="center"/>
          <w:del w:id="3189" w:author="Анастасия ." w:date="2023-05-21T23:40:00Z"/>
          <w:trPrChange w:id="3190" w:author="Анастасия ." w:date="2023-05-21T23:42:00Z">
            <w:trPr>
              <w:jc w:val="center"/>
            </w:trPr>
          </w:trPrChange>
        </w:trPr>
        <w:tc>
          <w:tcPr>
            <w:tcW w:w="0" w:type="auto"/>
            <w:vAlign w:val="center"/>
            <w:tcPrChange w:id="3191"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92" w:author="Анастасия ." w:date="2023-05-21T23:40:00Z"/>
                <w:sz w:val="24"/>
                <w:szCs w:val="24"/>
              </w:rPr>
              <w:pPrChange w:id="3193" w:author="Анастасия ." w:date="2023-10-11T17:39:00Z">
                <w:pPr>
                  <w:ind w:firstLine="0"/>
                </w:pPr>
              </w:pPrChange>
            </w:pPr>
            <w:del w:id="3194" w:author="Анастасия ." w:date="2023-05-21T23:40:00Z">
              <w:r w:rsidRPr="00335991" w:rsidDel="003455D8">
                <w:rPr>
                  <w:sz w:val="24"/>
                  <w:szCs w:val="24"/>
                </w:rPr>
                <w:delText>Sealing</w:delText>
              </w:r>
            </w:del>
          </w:p>
        </w:tc>
        <w:tc>
          <w:tcPr>
            <w:tcW w:w="4291" w:type="dxa"/>
            <w:vAlign w:val="center"/>
            <w:tcPrChange w:id="3195"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196" w:author="Анастасия ." w:date="2023-05-21T23:40:00Z"/>
                <w:sz w:val="24"/>
                <w:szCs w:val="24"/>
              </w:rPr>
              <w:pPrChange w:id="3197" w:author="Анастасия ." w:date="2023-10-11T17:39:00Z">
                <w:pPr>
                  <w:ind w:firstLine="0"/>
                </w:pPr>
              </w:pPrChange>
            </w:pPr>
            <w:del w:id="3198" w:author="Анастасия ." w:date="2023-05-21T23:40:00Z">
              <w:r w:rsidDel="003455D8">
                <w:rPr>
                  <w:sz w:val="24"/>
                  <w:szCs w:val="24"/>
                </w:rPr>
                <w:delText>Тип герметизации</w:delText>
              </w:r>
            </w:del>
          </w:p>
        </w:tc>
        <w:tc>
          <w:tcPr>
            <w:tcW w:w="2959" w:type="dxa"/>
            <w:vAlign w:val="center"/>
            <w:tcPrChange w:id="3199"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00" w:author="Анастасия ." w:date="2023-05-21T23:40:00Z"/>
                <w:sz w:val="24"/>
                <w:szCs w:val="24"/>
              </w:rPr>
              <w:pPrChange w:id="3201" w:author="Анастасия ." w:date="2023-10-11T17:39:00Z">
                <w:pPr>
                  <w:ind w:firstLine="0"/>
                </w:pPr>
              </w:pPrChange>
            </w:pPr>
            <w:del w:id="3202" w:author="Анастасия ." w:date="2023-05-21T23:40:00Z">
              <w:r w:rsidDel="003455D8">
                <w:rPr>
                  <w:sz w:val="24"/>
                  <w:szCs w:val="24"/>
                </w:rPr>
                <w:delText xml:space="preserve">VARCHAR2 </w:delText>
              </w:r>
              <w:r w:rsidRPr="00335991" w:rsidDel="003455D8">
                <w:rPr>
                  <w:sz w:val="24"/>
                  <w:szCs w:val="24"/>
                </w:rPr>
                <w:delText>(10 CHAR)</w:delText>
              </w:r>
            </w:del>
          </w:p>
        </w:tc>
      </w:tr>
      <w:tr w:rsidR="00385C61" w:rsidRPr="005A7864" w:rsidDel="003455D8" w:rsidTr="00017476">
        <w:trPr>
          <w:jc w:val="center"/>
          <w:del w:id="3203" w:author="Анастасия ." w:date="2023-05-21T23:40:00Z"/>
          <w:trPrChange w:id="3204" w:author="Анастасия ." w:date="2023-05-21T23:42:00Z">
            <w:trPr>
              <w:jc w:val="center"/>
            </w:trPr>
          </w:trPrChange>
        </w:trPr>
        <w:tc>
          <w:tcPr>
            <w:tcW w:w="0" w:type="auto"/>
            <w:vAlign w:val="center"/>
            <w:tcPrChange w:id="3205"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06" w:author="Анастасия ." w:date="2023-05-21T23:40:00Z"/>
                <w:sz w:val="24"/>
                <w:szCs w:val="24"/>
              </w:rPr>
              <w:pPrChange w:id="3207" w:author="Анастасия ." w:date="2023-10-11T17:39:00Z">
                <w:pPr>
                  <w:ind w:firstLine="0"/>
                </w:pPr>
              </w:pPrChange>
            </w:pPr>
            <w:del w:id="3208" w:author="Анастасия ." w:date="2023-05-21T23:40:00Z">
              <w:r w:rsidRPr="00335991" w:rsidDel="003455D8">
                <w:rPr>
                  <w:sz w:val="24"/>
                  <w:szCs w:val="24"/>
                </w:rPr>
                <w:delText>Description</w:delText>
              </w:r>
            </w:del>
          </w:p>
        </w:tc>
        <w:tc>
          <w:tcPr>
            <w:tcW w:w="4291" w:type="dxa"/>
            <w:vAlign w:val="center"/>
            <w:tcPrChange w:id="3209"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10" w:author="Анастасия ." w:date="2023-05-21T23:40:00Z"/>
                <w:sz w:val="24"/>
                <w:szCs w:val="24"/>
              </w:rPr>
              <w:pPrChange w:id="3211" w:author="Анастасия ." w:date="2023-10-11T17:39:00Z">
                <w:pPr>
                  <w:ind w:firstLine="0"/>
                </w:pPr>
              </w:pPrChange>
            </w:pPr>
            <w:del w:id="3212" w:author="Анастасия ." w:date="2023-05-21T23:40:00Z">
              <w:r w:rsidDel="003455D8">
                <w:rPr>
                  <w:sz w:val="24"/>
                  <w:szCs w:val="24"/>
                </w:rPr>
                <w:delText>Описание обозначений типов герметизации</w:delText>
              </w:r>
            </w:del>
          </w:p>
        </w:tc>
        <w:tc>
          <w:tcPr>
            <w:tcW w:w="2959" w:type="dxa"/>
            <w:vAlign w:val="center"/>
            <w:tcPrChange w:id="3213"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14" w:author="Анастасия ." w:date="2023-05-21T23:40:00Z"/>
                <w:sz w:val="24"/>
                <w:szCs w:val="24"/>
              </w:rPr>
              <w:pPrChange w:id="3215" w:author="Анастасия ." w:date="2023-10-11T17:39:00Z">
                <w:pPr>
                  <w:ind w:firstLine="0"/>
                </w:pPr>
              </w:pPrChange>
            </w:pPr>
            <w:del w:id="3216" w:author="Анастасия ." w:date="2023-05-21T23:40:00Z">
              <w:r w:rsidRPr="00335991" w:rsidDel="003455D8">
                <w:rPr>
                  <w:sz w:val="24"/>
                  <w:szCs w:val="24"/>
                </w:rPr>
                <w:delText>VARCHAR2 (50 CHAR)</w:delText>
              </w:r>
            </w:del>
          </w:p>
        </w:tc>
      </w:tr>
      <w:tr w:rsidR="00385C61" w:rsidRPr="005A7864" w:rsidDel="003455D8" w:rsidTr="00017476">
        <w:trPr>
          <w:jc w:val="center"/>
          <w:del w:id="3217" w:author="Анастасия ." w:date="2023-05-21T23:40:00Z"/>
          <w:trPrChange w:id="3218" w:author="Анастасия ." w:date="2023-05-21T23:42:00Z">
            <w:trPr>
              <w:jc w:val="center"/>
            </w:trPr>
          </w:trPrChange>
        </w:trPr>
        <w:tc>
          <w:tcPr>
            <w:tcW w:w="0" w:type="auto"/>
            <w:vAlign w:val="center"/>
            <w:tcPrChange w:id="3219"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20" w:author="Анастасия ." w:date="2023-05-21T23:40:00Z"/>
                <w:sz w:val="24"/>
                <w:szCs w:val="24"/>
              </w:rPr>
              <w:pPrChange w:id="3221" w:author="Анастасия ." w:date="2023-10-11T17:39:00Z">
                <w:pPr>
                  <w:ind w:firstLine="0"/>
                </w:pPr>
              </w:pPrChange>
            </w:pPr>
            <w:del w:id="3222" w:author="Анастасия ." w:date="2023-05-21T23:40:00Z">
              <w:r w:rsidRPr="00335991" w:rsidDel="003455D8">
                <w:rPr>
                  <w:sz w:val="24"/>
                  <w:szCs w:val="24"/>
                </w:rPr>
                <w:delText>MSpeed</w:delText>
              </w:r>
            </w:del>
          </w:p>
        </w:tc>
        <w:tc>
          <w:tcPr>
            <w:tcW w:w="4291" w:type="dxa"/>
            <w:vAlign w:val="center"/>
            <w:tcPrChange w:id="3223"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24" w:author="Анастасия ." w:date="2023-05-21T23:40:00Z"/>
                <w:sz w:val="24"/>
                <w:szCs w:val="24"/>
              </w:rPr>
              <w:pPrChange w:id="3225" w:author="Анастасия ." w:date="2023-10-11T17:39:00Z">
                <w:pPr>
                  <w:ind w:firstLine="0"/>
                </w:pPr>
              </w:pPrChange>
            </w:pPr>
            <w:del w:id="3226" w:author="Анастасия ." w:date="2023-05-21T23:40:00Z">
              <w:r w:rsidDel="003455D8">
                <w:rPr>
                  <w:sz w:val="24"/>
                  <w:szCs w:val="24"/>
                </w:rPr>
                <w:delText>Индекс максимальной скорости</w:delText>
              </w:r>
            </w:del>
          </w:p>
        </w:tc>
        <w:tc>
          <w:tcPr>
            <w:tcW w:w="2959" w:type="dxa"/>
            <w:vAlign w:val="center"/>
            <w:tcPrChange w:id="3227"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28" w:author="Анастасия ." w:date="2023-05-21T23:40:00Z"/>
                <w:sz w:val="24"/>
                <w:szCs w:val="24"/>
              </w:rPr>
              <w:pPrChange w:id="3229" w:author="Анастасия ." w:date="2023-10-11T17:39:00Z">
                <w:pPr>
                  <w:ind w:firstLine="0"/>
                </w:pPr>
              </w:pPrChange>
            </w:pPr>
            <w:del w:id="3230" w:author="Анастасия ." w:date="2023-05-21T23:40:00Z">
              <w:r w:rsidRPr="00335991" w:rsidDel="003455D8">
                <w:rPr>
                  <w:sz w:val="24"/>
                  <w:szCs w:val="24"/>
                </w:rPr>
                <w:delText>VARCHAR2 (3 CHAR)</w:delText>
              </w:r>
            </w:del>
          </w:p>
        </w:tc>
      </w:tr>
      <w:tr w:rsidR="00385C61" w:rsidRPr="005A7864" w:rsidDel="003455D8" w:rsidTr="00017476">
        <w:trPr>
          <w:jc w:val="center"/>
          <w:del w:id="3231" w:author="Анастасия ." w:date="2023-05-21T23:40:00Z"/>
          <w:trPrChange w:id="3232" w:author="Анастасия ." w:date="2023-05-21T23:42:00Z">
            <w:trPr>
              <w:jc w:val="center"/>
            </w:trPr>
          </w:trPrChange>
        </w:trPr>
        <w:tc>
          <w:tcPr>
            <w:tcW w:w="0" w:type="auto"/>
            <w:vAlign w:val="center"/>
            <w:tcPrChange w:id="3233"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34" w:author="Анастасия ." w:date="2023-05-21T23:40:00Z"/>
                <w:sz w:val="24"/>
                <w:szCs w:val="24"/>
              </w:rPr>
              <w:pPrChange w:id="3235" w:author="Анастасия ." w:date="2023-10-11T17:39:00Z">
                <w:pPr>
                  <w:ind w:firstLine="0"/>
                </w:pPr>
              </w:pPrChange>
            </w:pPr>
            <w:del w:id="3236" w:author="Анастасия ." w:date="2023-05-21T23:40:00Z">
              <w:r w:rsidRPr="00335991" w:rsidDel="003455D8">
                <w:rPr>
                  <w:sz w:val="24"/>
                  <w:szCs w:val="24"/>
                </w:rPr>
                <w:delText>Speed</w:delText>
              </w:r>
            </w:del>
          </w:p>
        </w:tc>
        <w:tc>
          <w:tcPr>
            <w:tcW w:w="4291" w:type="dxa"/>
            <w:vAlign w:val="center"/>
            <w:tcPrChange w:id="3237"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38" w:author="Анастасия ." w:date="2023-05-21T23:40:00Z"/>
                <w:sz w:val="24"/>
                <w:szCs w:val="24"/>
              </w:rPr>
              <w:pPrChange w:id="3239" w:author="Анастасия ." w:date="2023-10-11T17:39:00Z">
                <w:pPr>
                  <w:ind w:firstLine="0"/>
                </w:pPr>
              </w:pPrChange>
            </w:pPr>
            <w:del w:id="3240" w:author="Анастасия ." w:date="2023-05-21T23:40:00Z">
              <w:r w:rsidDel="003455D8">
                <w:rPr>
                  <w:sz w:val="24"/>
                  <w:szCs w:val="24"/>
                </w:rPr>
                <w:delText>Расшифровка индекса максимальной скорости</w:delText>
              </w:r>
            </w:del>
          </w:p>
        </w:tc>
        <w:tc>
          <w:tcPr>
            <w:tcW w:w="2959" w:type="dxa"/>
            <w:vAlign w:val="center"/>
            <w:tcPrChange w:id="3241"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42" w:author="Анастасия ." w:date="2023-05-21T23:40:00Z"/>
                <w:sz w:val="24"/>
                <w:szCs w:val="24"/>
              </w:rPr>
              <w:pPrChange w:id="3243" w:author="Анастасия ." w:date="2023-10-11T17:39:00Z">
                <w:pPr>
                  <w:ind w:firstLine="0"/>
                </w:pPr>
              </w:pPrChange>
            </w:pPr>
            <w:del w:id="3244" w:author="Анастасия ." w:date="2023-05-21T23:40:00Z">
              <w:r w:rsidRPr="00335991" w:rsidDel="003455D8">
                <w:rPr>
                  <w:sz w:val="24"/>
                  <w:szCs w:val="24"/>
                </w:rPr>
                <w:delText>VARCHAR2 (10 CHAR)</w:delText>
              </w:r>
            </w:del>
          </w:p>
        </w:tc>
      </w:tr>
      <w:tr w:rsidR="00385C61" w:rsidRPr="005A7864" w:rsidDel="003455D8" w:rsidTr="00017476">
        <w:trPr>
          <w:jc w:val="center"/>
          <w:del w:id="3245" w:author="Анастасия ." w:date="2023-05-21T23:40:00Z"/>
          <w:trPrChange w:id="3246" w:author="Анастасия ." w:date="2023-05-21T23:42:00Z">
            <w:trPr>
              <w:jc w:val="center"/>
            </w:trPr>
          </w:trPrChange>
        </w:trPr>
        <w:tc>
          <w:tcPr>
            <w:tcW w:w="0" w:type="auto"/>
            <w:vAlign w:val="center"/>
            <w:tcPrChange w:id="3247"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48" w:author="Анастасия ." w:date="2023-05-21T23:40:00Z"/>
                <w:sz w:val="24"/>
                <w:szCs w:val="24"/>
              </w:rPr>
              <w:pPrChange w:id="3249" w:author="Анастасия ." w:date="2023-10-11T17:39:00Z">
                <w:pPr>
                  <w:ind w:firstLine="0"/>
                </w:pPr>
              </w:pPrChange>
            </w:pPr>
            <w:del w:id="3250" w:author="Анастасия ." w:date="2023-05-21T23:40:00Z">
              <w:r w:rsidRPr="00335991" w:rsidDel="003455D8">
                <w:rPr>
                  <w:sz w:val="24"/>
                  <w:szCs w:val="24"/>
                </w:rPr>
                <w:delText>Capacity</w:delText>
              </w:r>
            </w:del>
          </w:p>
        </w:tc>
        <w:tc>
          <w:tcPr>
            <w:tcW w:w="4291" w:type="dxa"/>
            <w:vAlign w:val="center"/>
            <w:tcPrChange w:id="3251"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52" w:author="Анастасия ." w:date="2023-05-21T23:40:00Z"/>
                <w:sz w:val="24"/>
                <w:szCs w:val="24"/>
              </w:rPr>
              <w:pPrChange w:id="3253" w:author="Анастасия ." w:date="2023-10-11T17:39:00Z">
                <w:pPr>
                  <w:ind w:firstLine="0"/>
                </w:pPr>
              </w:pPrChange>
            </w:pPr>
            <w:del w:id="3254" w:author="Анастасия ." w:date="2023-05-21T23:40:00Z">
              <w:r w:rsidDel="003455D8">
                <w:rPr>
                  <w:sz w:val="24"/>
                  <w:szCs w:val="24"/>
                </w:rPr>
                <w:delText>Индекс максимальной грузоподъемности</w:delText>
              </w:r>
            </w:del>
          </w:p>
        </w:tc>
        <w:tc>
          <w:tcPr>
            <w:tcW w:w="2959" w:type="dxa"/>
            <w:vAlign w:val="center"/>
            <w:tcPrChange w:id="3255"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56" w:author="Анастасия ." w:date="2023-05-21T23:40:00Z"/>
                <w:sz w:val="24"/>
                <w:szCs w:val="24"/>
              </w:rPr>
              <w:pPrChange w:id="3257" w:author="Анастасия ." w:date="2023-10-11T17:39:00Z">
                <w:pPr>
                  <w:ind w:firstLine="0"/>
                </w:pPr>
              </w:pPrChange>
            </w:pPr>
            <w:del w:id="3258" w:author="Анастасия ." w:date="2023-05-21T23:40:00Z">
              <w:r w:rsidRPr="00335991" w:rsidDel="003455D8">
                <w:rPr>
                  <w:sz w:val="24"/>
                  <w:szCs w:val="24"/>
                </w:rPr>
                <w:delText>NUMBER (3)</w:delText>
              </w:r>
            </w:del>
          </w:p>
        </w:tc>
      </w:tr>
      <w:tr w:rsidR="00385C61" w:rsidRPr="005A7864" w:rsidDel="003455D8" w:rsidTr="00017476">
        <w:trPr>
          <w:jc w:val="center"/>
          <w:del w:id="3259" w:author="Анастасия ." w:date="2023-05-21T23:40:00Z"/>
          <w:trPrChange w:id="3260" w:author="Анастасия ." w:date="2023-05-21T23:42:00Z">
            <w:trPr>
              <w:jc w:val="center"/>
            </w:trPr>
          </w:trPrChange>
        </w:trPr>
        <w:tc>
          <w:tcPr>
            <w:tcW w:w="0" w:type="auto"/>
            <w:vAlign w:val="center"/>
            <w:tcPrChange w:id="3261" w:author="Анастасия ." w:date="2023-05-21T23:42:00Z">
              <w:tcPr>
                <w:tcW w:w="0" w:type="auto"/>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62" w:author="Анастасия ." w:date="2023-05-21T23:40:00Z"/>
                <w:sz w:val="24"/>
                <w:szCs w:val="24"/>
              </w:rPr>
              <w:pPrChange w:id="3263" w:author="Анастасия ." w:date="2023-10-11T17:39:00Z">
                <w:pPr>
                  <w:ind w:firstLine="0"/>
                </w:pPr>
              </w:pPrChange>
            </w:pPr>
            <w:del w:id="3264" w:author="Анастасия ." w:date="2023-05-21T23:40:00Z">
              <w:r w:rsidRPr="00335991" w:rsidDel="003455D8">
                <w:rPr>
                  <w:sz w:val="24"/>
                  <w:szCs w:val="24"/>
                </w:rPr>
                <w:delText>Kilograms</w:delText>
              </w:r>
            </w:del>
          </w:p>
        </w:tc>
        <w:tc>
          <w:tcPr>
            <w:tcW w:w="4291" w:type="dxa"/>
            <w:vAlign w:val="center"/>
            <w:tcPrChange w:id="3265" w:author="Анастасия ." w:date="2023-05-21T23:42:00Z">
              <w:tcPr>
                <w:tcW w:w="4512"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66" w:author="Анастасия ." w:date="2023-05-21T23:40:00Z"/>
                <w:sz w:val="24"/>
                <w:szCs w:val="24"/>
              </w:rPr>
              <w:pPrChange w:id="3267" w:author="Анастасия ." w:date="2023-10-11T17:39:00Z">
                <w:pPr>
                  <w:ind w:firstLine="0"/>
                </w:pPr>
              </w:pPrChange>
            </w:pPr>
            <w:del w:id="3268" w:author="Анастасия ." w:date="2023-05-21T23:40:00Z">
              <w:r w:rsidDel="003455D8">
                <w:rPr>
                  <w:sz w:val="24"/>
                  <w:szCs w:val="24"/>
                </w:rPr>
                <w:delText>Расшифровка индекса максимальной грузоподъемности</w:delText>
              </w:r>
            </w:del>
          </w:p>
        </w:tc>
        <w:tc>
          <w:tcPr>
            <w:tcW w:w="2959" w:type="dxa"/>
            <w:vAlign w:val="center"/>
            <w:tcPrChange w:id="3269" w:author="Анастасия ." w:date="2023-05-21T23:42:00Z">
              <w:tcPr>
                <w:tcW w:w="2973" w:type="dxa"/>
                <w:vAlign w:val="center"/>
              </w:tcPr>
            </w:tcPrChange>
          </w:tcPr>
          <w:p w:rsidR="00385C61" w:rsidRPr="00335991" w:rsidDel="003455D8" w:rsidRDefault="00385C61" w:rsidP="00866AF5">
            <w:pPr>
              <w:pStyle w:val="a6"/>
              <w:numPr>
                <w:ilvl w:val="0"/>
                <w:numId w:val="1"/>
              </w:numPr>
              <w:spacing w:after="200"/>
              <w:ind w:left="0" w:firstLine="709"/>
              <w:contextualSpacing w:val="0"/>
              <w:jc w:val="left"/>
              <w:outlineLvl w:val="0"/>
              <w:rPr>
                <w:del w:id="3270" w:author="Анастасия ." w:date="2023-05-21T23:40:00Z"/>
                <w:sz w:val="24"/>
                <w:szCs w:val="24"/>
              </w:rPr>
              <w:pPrChange w:id="3271" w:author="Анастасия ." w:date="2023-10-11T17:39:00Z">
                <w:pPr>
                  <w:ind w:firstLine="0"/>
                </w:pPr>
              </w:pPrChange>
            </w:pPr>
            <w:del w:id="3272" w:author="Анастасия ." w:date="2023-05-21T23:40:00Z">
              <w:r w:rsidRPr="00335991" w:rsidDel="003455D8">
                <w:rPr>
                  <w:sz w:val="24"/>
                  <w:szCs w:val="24"/>
                </w:rPr>
                <w:delText>VARCHAR2 (4 CHAR)</w:delText>
              </w:r>
            </w:del>
          </w:p>
        </w:tc>
      </w:tr>
    </w:tbl>
    <w:p w:rsidR="004E58D4" w:rsidRPr="004E58D4" w:rsidDel="00866AF5" w:rsidRDefault="009C7409" w:rsidP="00866AF5">
      <w:pPr>
        <w:pStyle w:val="a6"/>
        <w:numPr>
          <w:ilvl w:val="0"/>
          <w:numId w:val="1"/>
        </w:numPr>
        <w:spacing w:after="200"/>
        <w:ind w:left="0" w:firstLine="709"/>
        <w:contextualSpacing w:val="0"/>
        <w:jc w:val="left"/>
        <w:outlineLvl w:val="0"/>
        <w:rPr>
          <w:del w:id="3273" w:author="Анастасия ." w:date="2023-10-11T17:39:00Z"/>
          <w:b/>
          <w:sz w:val="32"/>
        </w:rPr>
        <w:pPrChange w:id="3274" w:author="Анастасия ." w:date="2023-10-11T17:39:00Z">
          <w:pPr>
            <w:pStyle w:val="a6"/>
            <w:numPr>
              <w:ilvl w:val="1"/>
              <w:numId w:val="2"/>
            </w:numPr>
            <w:spacing w:before="300" w:after="200"/>
            <w:ind w:left="0" w:hanging="720"/>
            <w:contextualSpacing w:val="0"/>
            <w:jc w:val="left"/>
            <w:outlineLvl w:val="1"/>
          </w:pPr>
        </w:pPrChange>
      </w:pPr>
      <w:bookmarkStart w:id="3275" w:name="_Toc135666539"/>
      <w:del w:id="3276" w:author="Анастасия ." w:date="2023-10-11T17:39:00Z">
        <w:r w:rsidRPr="009C7409" w:rsidDel="00866AF5">
          <w:rPr>
            <w:b/>
            <w:sz w:val="32"/>
          </w:rPr>
          <w:delText>Разработка алгоритма функционирования информационно-управляющей системы</w:delText>
        </w:r>
        <w:bookmarkStart w:id="3277" w:name="_Toc132035619"/>
        <w:bookmarkEnd w:id="3275"/>
      </w:del>
    </w:p>
    <w:p w:rsidR="009D6EFB" w:rsidRPr="009B0C1B" w:rsidDel="00866AF5" w:rsidRDefault="00F96332" w:rsidP="00866AF5">
      <w:pPr>
        <w:pStyle w:val="a6"/>
        <w:numPr>
          <w:ilvl w:val="0"/>
          <w:numId w:val="1"/>
        </w:numPr>
        <w:spacing w:after="200"/>
        <w:ind w:left="0" w:firstLine="709"/>
        <w:contextualSpacing w:val="0"/>
        <w:jc w:val="left"/>
        <w:outlineLvl w:val="0"/>
        <w:rPr>
          <w:del w:id="3278" w:author="Анастасия ." w:date="2023-10-11T17:39:00Z"/>
          <w:b/>
          <w:sz w:val="32"/>
        </w:rPr>
        <w:sectPr w:rsidR="009D6EFB" w:rsidRPr="009B0C1B" w:rsidDel="00866AF5" w:rsidSect="00866AF5">
          <w:pgSz w:w="11906" w:h="16838"/>
          <w:pgMar w:top="1134" w:right="567" w:bottom="1134" w:left="1701" w:header="709" w:footer="709" w:gutter="0"/>
          <w:cols w:space="708"/>
          <w:docGrid w:linePitch="381"/>
          <w:sectPrChange w:id="3279" w:author="Анастасия ." w:date="2023-10-11T17:39:00Z">
            <w:sectPr w:rsidR="009D6EFB" w:rsidRPr="009B0C1B" w:rsidDel="00866AF5" w:rsidSect="00866AF5">
              <w:pgMar w:top="1134" w:right="567" w:bottom="1134" w:left="1701" w:header="709" w:footer="709" w:gutter="0"/>
            </w:sectPr>
          </w:sectPrChange>
        </w:sectPr>
        <w:pPrChange w:id="3280" w:author="Анастасия ." w:date="2023-10-11T17:39:00Z">
          <w:pPr>
            <w:pStyle w:val="a6"/>
            <w:ind w:left="0"/>
            <w:contextualSpacing w:val="0"/>
          </w:pPr>
        </w:pPrChange>
      </w:pPr>
      <w:del w:id="3281" w:author="Анастасия ." w:date="2023-10-11T17:39:00Z">
        <w:r w:rsidRPr="004E58D4" w:rsidDel="00866AF5">
          <w:rPr>
            <w:rFonts w:eastAsia="Times New Roman" w:cs="Times New Roman"/>
            <w:bCs/>
            <w:iCs/>
            <w:szCs w:val="28"/>
          </w:rPr>
          <w:delText xml:space="preserve">На Рисунке 3.3 представлена блок-схема функционирования ИУС. Цикл повторяется каждую смену. Оператор 1 и оператор 2 — это оператор цеха финальной инспекции и ассистирующий оператор соответственно. По мере заполнения плана производства на день, хранимые процедуры в </w:delText>
        </w:r>
        <w:r w:rsidRPr="004E58D4" w:rsidDel="00866AF5">
          <w:rPr>
            <w:rFonts w:eastAsia="Times New Roman" w:cs="Times New Roman"/>
            <w:bCs/>
            <w:iCs/>
            <w:szCs w:val="28"/>
            <w:lang w:val="en-US"/>
          </w:rPr>
          <w:delText>ERP</w:delText>
        </w:r>
        <w:r w:rsidRPr="004E58D4" w:rsidDel="00866AF5">
          <w:rPr>
            <w:rFonts w:eastAsia="Times New Roman" w:cs="Times New Roman"/>
            <w:bCs/>
            <w:iCs/>
            <w:szCs w:val="28"/>
          </w:rPr>
          <w:delText xml:space="preserve"> модуле выгружают плановые и не измеряемые характеристики в БД. Операторы могут работать одновременно, один находится в цехе финальной инспекции и занимается сканированием производственных меток на вулканизированных шинах, визуальным осмотром и запуском испытаний на автоматах нагрузки. Результаты испытаний и нормоконтроля заносятся в систему и передаются в БД. Второй оператор просматривает логи, сообщения об ошибках и запускает программу для формирования метки </w:delText>
        </w:r>
        <w:r w:rsidRPr="004E58D4" w:rsidDel="00866AF5">
          <w:rPr>
            <w:rFonts w:eastAsia="Times New Roman" w:cs="Times New Roman"/>
            <w:bCs/>
            <w:iCs/>
            <w:szCs w:val="28"/>
            <w:lang w:val="en-US"/>
          </w:rPr>
          <w:delText>QR</w:delText>
        </w:r>
        <w:r w:rsidR="00464E2D" w:rsidDel="00866AF5">
          <w:rPr>
            <w:rFonts w:eastAsia="Times New Roman" w:cs="Times New Roman"/>
            <w:bCs/>
            <w:iCs/>
            <w:szCs w:val="28"/>
          </w:rPr>
          <w:delText>-код</w:delText>
        </w:r>
      </w:del>
      <w:del w:id="3282" w:author="Анастасия ." w:date="2023-05-22T15:45:00Z">
        <w:r w:rsidR="00464E2D" w:rsidDel="002221EC">
          <w:rPr>
            <w:rFonts w:eastAsia="Times New Roman" w:cs="Times New Roman"/>
            <w:bCs/>
            <w:iCs/>
            <w:szCs w:val="28"/>
            <w:lang w:val="en-US"/>
          </w:rPr>
          <w:delText>f</w:delText>
        </w:r>
      </w:del>
      <w:del w:id="3283" w:author="Анастасия ." w:date="2023-10-11T17:39:00Z">
        <w:r w:rsidRPr="004E58D4" w:rsidDel="00866AF5">
          <w:rPr>
            <w:rFonts w:eastAsia="Times New Roman" w:cs="Times New Roman"/>
            <w:bCs/>
            <w:iCs/>
            <w:szCs w:val="28"/>
          </w:rPr>
          <w:delText>. При внештатной ситуации: шина не прошла нормоконтроль, код не сформировался, соответствующие сообщения об ошибках будут записаны в логи и выведены на экран. Информация о ликвидных и неликвидных шинах заносится в БД.</w:delText>
        </w:r>
        <w:bookmarkEnd w:id="3277"/>
      </w:del>
    </w:p>
    <w:p w:rsidR="00F96332" w:rsidRPr="00F96332" w:rsidDel="00866AF5" w:rsidRDefault="00464E2D" w:rsidP="00866AF5">
      <w:pPr>
        <w:pStyle w:val="a6"/>
        <w:numPr>
          <w:ilvl w:val="0"/>
          <w:numId w:val="1"/>
        </w:numPr>
        <w:spacing w:after="200"/>
        <w:ind w:left="0" w:firstLine="709"/>
        <w:contextualSpacing w:val="0"/>
        <w:jc w:val="left"/>
        <w:outlineLvl w:val="0"/>
        <w:rPr>
          <w:del w:id="3284" w:author="Анастасия ." w:date="2023-10-11T17:39:00Z"/>
          <w:rFonts w:eastAsia="Times New Roman" w:cs="Times New Roman"/>
          <w:bCs/>
          <w:iCs/>
          <w:szCs w:val="28"/>
        </w:rPr>
        <w:pPrChange w:id="3285" w:author="Анастасия ." w:date="2023-10-11T17:39:00Z">
          <w:pPr>
            <w:keepNext/>
            <w:keepLines/>
            <w:tabs>
              <w:tab w:val="left" w:pos="1134"/>
            </w:tabs>
            <w:spacing w:line="240" w:lineRule="auto"/>
            <w:ind w:firstLine="0"/>
            <w:jc w:val="center"/>
          </w:pPr>
        </w:pPrChange>
      </w:pPr>
      <w:del w:id="3286" w:author="Анастасия ." w:date="2023-10-11T17:39:00Z">
        <w:r w:rsidDel="00866AF5">
          <w:rPr>
            <w:rFonts w:eastAsia="Times New Roman" w:cs="Times New Roman"/>
            <w:bCs/>
            <w:iCs/>
            <w:noProof/>
            <w:szCs w:val="28"/>
          </w:rPr>
          <w:drawing>
            <wp:inline distT="0" distB="0" distL="0" distR="0" wp14:anchorId="7523CA03" wp14:editId="7909C75A">
              <wp:extent cx="5631769" cy="8811134"/>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_алгоритм2.jpg"/>
                      <pic:cNvPicPr/>
                    </pic:nvPicPr>
                    <pic:blipFill>
                      <a:blip r:embed="rId32">
                        <a:extLst>
                          <a:ext uri="{28A0092B-C50C-407E-A947-70E740481C1C}">
                            <a14:useLocalDpi xmlns:a14="http://schemas.microsoft.com/office/drawing/2010/main" val="0"/>
                          </a:ext>
                        </a:extLst>
                      </a:blip>
                      <a:stretch>
                        <a:fillRect/>
                      </a:stretch>
                    </pic:blipFill>
                    <pic:spPr>
                      <a:xfrm>
                        <a:off x="0" y="0"/>
                        <a:ext cx="5639510" cy="8823246"/>
                      </a:xfrm>
                      <a:prstGeom prst="rect">
                        <a:avLst/>
                      </a:prstGeom>
                    </pic:spPr>
                  </pic:pic>
                </a:graphicData>
              </a:graphic>
            </wp:inline>
          </w:drawing>
        </w:r>
      </w:del>
    </w:p>
    <w:p w:rsidR="00F96332" w:rsidDel="00866AF5" w:rsidRDefault="00F96332" w:rsidP="00866AF5">
      <w:pPr>
        <w:pStyle w:val="a6"/>
        <w:numPr>
          <w:ilvl w:val="0"/>
          <w:numId w:val="1"/>
        </w:numPr>
        <w:spacing w:after="200"/>
        <w:ind w:left="0" w:firstLine="709"/>
        <w:contextualSpacing w:val="0"/>
        <w:jc w:val="left"/>
        <w:outlineLvl w:val="0"/>
        <w:rPr>
          <w:del w:id="3287" w:author="Анастасия ." w:date="2023-10-11T17:39:00Z"/>
          <w:b/>
          <w:sz w:val="24"/>
        </w:rPr>
        <w:sectPr w:rsidR="00F96332" w:rsidDel="00866AF5" w:rsidSect="00866AF5">
          <w:pgSz w:w="11906" w:h="16838"/>
          <w:pgMar w:top="1134" w:right="567" w:bottom="1134" w:left="1701" w:header="708" w:footer="709" w:gutter="0"/>
          <w:cols w:space="708"/>
          <w:docGrid w:linePitch="381"/>
          <w:sectPrChange w:id="3288" w:author="Анастасия ." w:date="2023-10-11T17:39:00Z">
            <w:sectPr w:rsidR="00F96332" w:rsidDel="00866AF5" w:rsidSect="00866AF5">
              <w:pgMar w:top="1134" w:right="850" w:bottom="1134" w:left="1701" w:header="708" w:footer="708" w:gutter="0"/>
              <w:docGrid w:linePitch="360"/>
            </w:sectPr>
          </w:sectPrChange>
        </w:sectPr>
        <w:pPrChange w:id="3289" w:author="Анастасия ." w:date="2023-10-11T17:39:00Z">
          <w:pPr>
            <w:tabs>
              <w:tab w:val="left" w:pos="142"/>
            </w:tabs>
            <w:spacing w:after="120" w:line="240" w:lineRule="auto"/>
            <w:ind w:firstLine="0"/>
            <w:jc w:val="center"/>
          </w:pPr>
        </w:pPrChange>
      </w:pPr>
      <w:del w:id="3290" w:author="Анастасия ." w:date="2023-10-11T17:39:00Z">
        <w:r w:rsidDel="00866AF5">
          <w:rPr>
            <w:b/>
            <w:sz w:val="24"/>
          </w:rPr>
          <w:delText>Рисунок 3</w:delText>
        </w:r>
        <w:r w:rsidRPr="00EF7C2F" w:rsidDel="00866AF5">
          <w:rPr>
            <w:b/>
            <w:sz w:val="24"/>
          </w:rPr>
          <w:delText>.</w:delText>
        </w:r>
        <w:r w:rsidDel="00866AF5">
          <w:rPr>
            <w:b/>
            <w:sz w:val="24"/>
          </w:rPr>
          <w:delText>3</w:delText>
        </w:r>
        <w:r w:rsidRPr="00EF7C2F" w:rsidDel="00866AF5">
          <w:rPr>
            <w:b/>
            <w:sz w:val="24"/>
          </w:rPr>
          <w:delText xml:space="preserve"> </w:delText>
        </w:r>
        <w:r w:rsidRPr="0016231F" w:rsidDel="00866AF5">
          <w:rPr>
            <w:b/>
            <w:sz w:val="24"/>
          </w:rPr>
          <w:delText>—</w:delText>
        </w:r>
        <w:r w:rsidDel="00866AF5">
          <w:rPr>
            <w:b/>
            <w:sz w:val="24"/>
          </w:rPr>
          <w:delText xml:space="preserve"> Блок-схема алгоритма функционирования системы</w:delText>
        </w:r>
      </w:del>
    </w:p>
    <w:p w:rsidR="009C7409" w:rsidDel="00866AF5" w:rsidRDefault="009C7409" w:rsidP="00866AF5">
      <w:pPr>
        <w:pStyle w:val="a6"/>
        <w:numPr>
          <w:ilvl w:val="0"/>
          <w:numId w:val="1"/>
        </w:numPr>
        <w:spacing w:after="200"/>
        <w:ind w:left="0" w:firstLine="709"/>
        <w:contextualSpacing w:val="0"/>
        <w:jc w:val="left"/>
        <w:outlineLvl w:val="0"/>
        <w:rPr>
          <w:del w:id="3291" w:author="Анастасия ." w:date="2023-10-11T17:39:00Z"/>
          <w:b/>
          <w:sz w:val="32"/>
        </w:rPr>
        <w:pPrChange w:id="3292" w:author="Анастасия ." w:date="2023-10-11T17:39:00Z">
          <w:pPr>
            <w:pStyle w:val="a6"/>
            <w:numPr>
              <w:ilvl w:val="1"/>
              <w:numId w:val="2"/>
            </w:numPr>
            <w:spacing w:before="300" w:after="200"/>
            <w:ind w:left="0" w:hanging="720"/>
            <w:contextualSpacing w:val="0"/>
            <w:jc w:val="left"/>
            <w:outlineLvl w:val="1"/>
          </w:pPr>
        </w:pPrChange>
      </w:pPr>
      <w:bookmarkStart w:id="3293" w:name="_Toc135666540"/>
      <w:del w:id="3294" w:author="Анастасия ." w:date="2023-10-11T17:39:00Z">
        <w:r w:rsidRPr="009C7409" w:rsidDel="00866AF5">
          <w:rPr>
            <w:b/>
            <w:sz w:val="32"/>
          </w:rPr>
          <w:delText>Разработка программного обеспечения</w:delText>
        </w:r>
        <w:bookmarkEnd w:id="3293"/>
      </w:del>
    </w:p>
    <w:p w:rsidR="00F96332" w:rsidRPr="009D6EFB" w:rsidDel="00866AF5" w:rsidRDefault="00F96332" w:rsidP="00866AF5">
      <w:pPr>
        <w:pStyle w:val="a6"/>
        <w:numPr>
          <w:ilvl w:val="0"/>
          <w:numId w:val="1"/>
        </w:numPr>
        <w:spacing w:after="200"/>
        <w:ind w:left="0" w:firstLine="709"/>
        <w:contextualSpacing w:val="0"/>
        <w:jc w:val="left"/>
        <w:outlineLvl w:val="0"/>
        <w:rPr>
          <w:del w:id="3295" w:author="Анастасия ." w:date="2023-10-11T17:39:00Z"/>
          <w:b/>
          <w:rPrChange w:id="3296" w:author="Анастасия ." w:date="2023-05-21T14:44:00Z">
            <w:rPr>
              <w:del w:id="3297" w:author="Анастасия ." w:date="2023-10-11T17:39:00Z"/>
            </w:rPr>
          </w:rPrChange>
        </w:rPr>
        <w:pPrChange w:id="3298" w:author="Анастасия ." w:date="2023-10-11T17:39:00Z">
          <w:pPr>
            <w:pStyle w:val="20"/>
          </w:pPr>
        </w:pPrChange>
      </w:pPr>
      <w:bookmarkStart w:id="3299" w:name="_Toc134707210"/>
      <w:bookmarkStart w:id="3300" w:name="_Toc135666541"/>
      <w:del w:id="3301" w:author="Анастасия ." w:date="2023-10-11T17:39:00Z">
        <w:r w:rsidRPr="009D6EFB" w:rsidDel="00866AF5">
          <w:rPr>
            <w:b/>
            <w:rPrChange w:id="3302" w:author="Анастасия ." w:date="2023-05-21T14:44:00Z">
              <w:rPr>
                <w:bCs w:val="0"/>
              </w:rPr>
            </w:rPrChange>
          </w:rPr>
          <w:delText>Описание разработки</w:delText>
        </w:r>
        <w:bookmarkEnd w:id="3299"/>
        <w:bookmarkEnd w:id="3300"/>
      </w:del>
    </w:p>
    <w:p w:rsidR="00F96332" w:rsidDel="00866AF5" w:rsidRDefault="00F96332" w:rsidP="00866AF5">
      <w:pPr>
        <w:pStyle w:val="a6"/>
        <w:numPr>
          <w:ilvl w:val="0"/>
          <w:numId w:val="1"/>
        </w:numPr>
        <w:spacing w:after="200"/>
        <w:ind w:left="0" w:firstLine="709"/>
        <w:contextualSpacing w:val="0"/>
        <w:jc w:val="left"/>
        <w:outlineLvl w:val="0"/>
        <w:rPr>
          <w:del w:id="3303" w:author="Анастасия ." w:date="2023-10-11T17:39:00Z"/>
          <w:lang w:eastAsia="en-US"/>
        </w:rPr>
        <w:pPrChange w:id="3304" w:author="Анастасия ." w:date="2023-10-11T17:39:00Z">
          <w:pPr>
            <w:pStyle w:val="ae"/>
          </w:pPr>
        </w:pPrChange>
      </w:pPr>
      <w:del w:id="3305" w:author="Анастасия ." w:date="2023-10-11T17:39:00Z">
        <w:r w:rsidRPr="00E12824" w:rsidDel="00866AF5">
          <w:rPr>
            <w:lang w:eastAsia="en-US"/>
          </w:rPr>
          <w:delText>После заполнения части таблиц вручную, были написаны триггеры, заполняющие остальные таблицы, контролирующие корректность введенных значений, и фиксирующие ошибки в соответствующей таблице.</w:delText>
        </w:r>
        <w:r w:rsidDel="00866AF5">
          <w:rPr>
            <w:lang w:eastAsia="en-US"/>
          </w:rPr>
          <w:delText xml:space="preserve"> Триггер является видом хранимой процедуры, отрабатывающей автоматически при наступлении определенного события.</w:delText>
        </w:r>
      </w:del>
    </w:p>
    <w:p w:rsidR="00F96332" w:rsidDel="00866AF5" w:rsidRDefault="00F96332" w:rsidP="00866AF5">
      <w:pPr>
        <w:pStyle w:val="a6"/>
        <w:numPr>
          <w:ilvl w:val="0"/>
          <w:numId w:val="1"/>
        </w:numPr>
        <w:spacing w:after="200"/>
        <w:ind w:left="0" w:firstLine="709"/>
        <w:contextualSpacing w:val="0"/>
        <w:jc w:val="left"/>
        <w:outlineLvl w:val="0"/>
        <w:rPr>
          <w:del w:id="3306" w:author="Анастасия ." w:date="2023-10-11T17:39:00Z"/>
          <w:lang w:eastAsia="en-US"/>
        </w:rPr>
        <w:pPrChange w:id="3307" w:author="Анастасия ." w:date="2023-10-11T17:39:00Z">
          <w:pPr>
            <w:pStyle w:val="ae"/>
          </w:pPr>
        </w:pPrChange>
      </w:pPr>
      <w:del w:id="3308" w:author="Анастасия ." w:date="2023-10-11T17:39:00Z">
        <w:r w:rsidDel="00866AF5">
          <w:rPr>
            <w:lang w:eastAsia="en-US"/>
          </w:rPr>
          <w:delText xml:space="preserve">В Листинге </w:delText>
        </w:r>
      </w:del>
      <w:del w:id="3309" w:author="Анастасия ." w:date="2023-05-21T14:44:00Z">
        <w:r w:rsidDel="009D6EFB">
          <w:rPr>
            <w:lang w:eastAsia="en-US"/>
          </w:rPr>
          <w:delText>А</w:delText>
        </w:r>
      </w:del>
      <w:del w:id="3310" w:author="Анастасия ." w:date="2023-10-11T17:39:00Z">
        <w:r w:rsidDel="00866AF5">
          <w:rPr>
            <w:lang w:eastAsia="en-US"/>
          </w:rPr>
          <w:delText xml:space="preserve">.1 </w:delText>
        </w:r>
        <w:r w:rsidRPr="00DB083E" w:rsidDel="00866AF5">
          <w:rPr>
            <w:lang w:eastAsia="en-US"/>
          </w:rPr>
          <w:delText>{</w:delText>
        </w:r>
        <w:r w:rsidDel="00866AF5">
          <w:rPr>
            <w:lang w:eastAsia="en-US"/>
          </w:rPr>
          <w:delText>10-30</w:delText>
        </w:r>
        <w:r w:rsidRPr="00DB083E" w:rsidDel="00866AF5">
          <w:rPr>
            <w:lang w:eastAsia="en-US"/>
          </w:rPr>
          <w:delText>}</w:delText>
        </w:r>
        <w:r w:rsidDel="00866AF5">
          <w:rPr>
            <w:lang w:eastAsia="en-US"/>
          </w:rPr>
          <w:delText xml:space="preserve"> прописано поведение БД после того, как </w:delText>
        </w:r>
        <w:r w:rsidDel="00866AF5">
          <w:rPr>
            <w:lang w:val="en-US" w:eastAsia="en-US"/>
          </w:rPr>
          <w:delText>ERP</w:delText>
        </w:r>
        <w:r w:rsidDel="00866AF5">
          <w:rPr>
            <w:lang w:eastAsia="en-US"/>
          </w:rPr>
          <w:delText xml:space="preserve"> заполнила таблицу </w:delText>
        </w:r>
        <w:r w:rsidRPr="00F96332" w:rsidDel="00866AF5">
          <w:rPr>
            <w:lang w:eastAsia="en-US"/>
          </w:rPr>
          <w:delText>“</w:delText>
        </w:r>
        <w:r w:rsidDel="00866AF5">
          <w:rPr>
            <w:lang w:val="en-US" w:eastAsia="en-US"/>
          </w:rPr>
          <w:delText>TyreERPPlan</w:delText>
        </w:r>
        <w:r w:rsidRPr="00F96332" w:rsidDel="00866AF5">
          <w:rPr>
            <w:lang w:eastAsia="en-US"/>
          </w:rPr>
          <w:delText>”</w:delText>
        </w:r>
        <w:r w:rsidDel="00866AF5">
          <w:rPr>
            <w:lang w:eastAsia="en-US"/>
          </w:rPr>
          <w:delText xml:space="preserve"> с планом производства на смену: новые серийные номера шин передаются в таблицы для последующей идентификации по ним.</w:delText>
        </w:r>
      </w:del>
    </w:p>
    <w:p w:rsidR="00F96332" w:rsidDel="00866AF5" w:rsidRDefault="00F96332" w:rsidP="00866AF5">
      <w:pPr>
        <w:pStyle w:val="a6"/>
        <w:numPr>
          <w:ilvl w:val="0"/>
          <w:numId w:val="1"/>
        </w:numPr>
        <w:spacing w:after="200"/>
        <w:ind w:left="0" w:firstLine="709"/>
        <w:contextualSpacing w:val="0"/>
        <w:jc w:val="left"/>
        <w:outlineLvl w:val="0"/>
        <w:rPr>
          <w:del w:id="3311" w:author="Анастасия ." w:date="2023-10-11T17:39:00Z"/>
          <w:lang w:eastAsia="en-US"/>
        </w:rPr>
        <w:pPrChange w:id="3312" w:author="Анастасия ." w:date="2023-10-11T17:39:00Z">
          <w:pPr>
            <w:pStyle w:val="ae"/>
          </w:pPr>
        </w:pPrChange>
      </w:pPr>
      <w:del w:id="3313" w:author="Анастасия ." w:date="2023-10-11T17:39:00Z">
        <w:r w:rsidDel="00866AF5">
          <w:rPr>
            <w:lang w:eastAsia="en-US"/>
          </w:rPr>
          <w:delText xml:space="preserve">В Листинге </w:delText>
        </w:r>
      </w:del>
      <w:del w:id="3314" w:author="Анастасия ." w:date="2023-05-21T14:44:00Z">
        <w:r w:rsidDel="009D6EFB">
          <w:rPr>
            <w:lang w:eastAsia="en-US"/>
          </w:rPr>
          <w:delText>А</w:delText>
        </w:r>
      </w:del>
      <w:del w:id="3315" w:author="Анастасия ." w:date="2023-10-11T17:39:00Z">
        <w:r w:rsidDel="00866AF5">
          <w:rPr>
            <w:lang w:eastAsia="en-US"/>
          </w:rPr>
          <w:delText xml:space="preserve">.2 </w:delText>
        </w:r>
        <w:r w:rsidRPr="00883EB6" w:rsidDel="00866AF5">
          <w:rPr>
            <w:lang w:eastAsia="en-US"/>
          </w:rPr>
          <w:delText>{</w:delText>
        </w:r>
        <w:r w:rsidDel="00866AF5">
          <w:rPr>
            <w:lang w:eastAsia="en-US"/>
          </w:rPr>
          <w:delText>10-40</w:delText>
        </w:r>
        <w:r w:rsidRPr="00883EB6" w:rsidDel="00866AF5">
          <w:rPr>
            <w:lang w:eastAsia="en-US"/>
          </w:rPr>
          <w:delText>}</w:delText>
        </w:r>
        <w:r w:rsidDel="00866AF5">
          <w:rPr>
            <w:lang w:eastAsia="en-US"/>
          </w:rPr>
          <w:delText xml:space="preserve"> указано, что когда шина получает статус «На контроль» для нее вычисляется дата производства, по времени регистрации на последнем этапе.</w:delText>
        </w:r>
      </w:del>
    </w:p>
    <w:p w:rsidR="00F96332" w:rsidRPr="00883EB6" w:rsidDel="00866AF5" w:rsidRDefault="00F96332" w:rsidP="00866AF5">
      <w:pPr>
        <w:pStyle w:val="a6"/>
        <w:numPr>
          <w:ilvl w:val="0"/>
          <w:numId w:val="1"/>
        </w:numPr>
        <w:spacing w:after="200"/>
        <w:ind w:left="0" w:firstLine="709"/>
        <w:contextualSpacing w:val="0"/>
        <w:jc w:val="left"/>
        <w:outlineLvl w:val="0"/>
        <w:rPr>
          <w:del w:id="3316" w:author="Анастасия ." w:date="2023-10-11T17:39:00Z"/>
          <w:lang w:eastAsia="en-US"/>
        </w:rPr>
        <w:pPrChange w:id="3317" w:author="Анастасия ." w:date="2023-10-11T17:39:00Z">
          <w:pPr>
            <w:pStyle w:val="ae"/>
          </w:pPr>
        </w:pPrChange>
      </w:pPr>
      <w:del w:id="3318" w:author="Анастасия ." w:date="2023-10-11T17:39:00Z">
        <w:r w:rsidDel="00866AF5">
          <w:rPr>
            <w:lang w:eastAsia="en-US"/>
          </w:rPr>
          <w:delText xml:space="preserve">В Листинге </w:delText>
        </w:r>
      </w:del>
      <w:del w:id="3319" w:author="Анастасия ." w:date="2023-05-21T14:44:00Z">
        <w:r w:rsidDel="009D6EFB">
          <w:rPr>
            <w:lang w:eastAsia="en-US"/>
          </w:rPr>
          <w:delText>А</w:delText>
        </w:r>
      </w:del>
      <w:del w:id="3320" w:author="Анастасия ." w:date="2023-10-11T17:39:00Z">
        <w:r w:rsidDel="00866AF5">
          <w:rPr>
            <w:lang w:eastAsia="en-US"/>
          </w:rPr>
          <w:delText>.3 описан триггер, в котором вычисляется задержка между 3 этапами производства, как только время регистрации зафиксировано в БД.</w:delText>
        </w:r>
      </w:del>
    </w:p>
    <w:p w:rsidR="00F96332" w:rsidDel="00866AF5" w:rsidRDefault="00F96332" w:rsidP="00866AF5">
      <w:pPr>
        <w:pStyle w:val="a6"/>
        <w:numPr>
          <w:ilvl w:val="0"/>
          <w:numId w:val="1"/>
        </w:numPr>
        <w:spacing w:after="200"/>
        <w:ind w:left="0" w:firstLine="709"/>
        <w:contextualSpacing w:val="0"/>
        <w:jc w:val="left"/>
        <w:outlineLvl w:val="0"/>
        <w:rPr>
          <w:del w:id="3321" w:author="Анастасия ." w:date="2023-10-11T17:39:00Z"/>
          <w:lang w:eastAsia="en-US"/>
        </w:rPr>
        <w:pPrChange w:id="3322" w:author="Анастасия ." w:date="2023-10-11T17:39:00Z">
          <w:pPr>
            <w:pStyle w:val="ae"/>
          </w:pPr>
        </w:pPrChange>
      </w:pPr>
      <w:del w:id="3323" w:author="Анастасия ." w:date="2023-10-11T17:39:00Z">
        <w:r w:rsidDel="00866AF5">
          <w:rPr>
            <w:lang w:eastAsia="en-US"/>
          </w:rPr>
          <w:delText xml:space="preserve">В  коде Листинга </w:delText>
        </w:r>
      </w:del>
      <w:del w:id="3324" w:author="Анастасия ." w:date="2023-05-21T14:44:00Z">
        <w:r w:rsidDel="009D6EFB">
          <w:rPr>
            <w:lang w:eastAsia="en-US"/>
          </w:rPr>
          <w:delText>А</w:delText>
        </w:r>
      </w:del>
      <w:del w:id="3325" w:author="Анастасия ." w:date="2023-10-11T17:39:00Z">
        <w:r w:rsidDel="00866AF5">
          <w:rPr>
            <w:lang w:eastAsia="en-US"/>
          </w:rPr>
          <w:delText>.4 проверяется величина задержки. Если для 1-2 этапа она превышает 5 суток или если для 2-3 этапов задержка превышает 20 минут, то это фиксируется в таблице ошибок.</w:delText>
        </w:r>
      </w:del>
    </w:p>
    <w:p w:rsidR="00F96332" w:rsidDel="00866AF5" w:rsidRDefault="00F96332" w:rsidP="00866AF5">
      <w:pPr>
        <w:pStyle w:val="a6"/>
        <w:numPr>
          <w:ilvl w:val="0"/>
          <w:numId w:val="1"/>
        </w:numPr>
        <w:spacing w:after="200"/>
        <w:ind w:left="0" w:firstLine="709"/>
        <w:contextualSpacing w:val="0"/>
        <w:jc w:val="left"/>
        <w:outlineLvl w:val="0"/>
        <w:rPr>
          <w:del w:id="3326" w:author="Анастасия ." w:date="2023-10-11T17:39:00Z"/>
          <w:lang w:eastAsia="en-US"/>
        </w:rPr>
        <w:pPrChange w:id="3327" w:author="Анастасия ." w:date="2023-10-11T17:39:00Z">
          <w:pPr>
            <w:pStyle w:val="ae"/>
          </w:pPr>
        </w:pPrChange>
      </w:pPr>
      <w:del w:id="3328" w:author="Анастасия ." w:date="2023-10-11T17:39:00Z">
        <w:r w:rsidDel="00866AF5">
          <w:rPr>
            <w:lang w:eastAsia="en-US"/>
          </w:rPr>
          <w:delText xml:space="preserve">Логика кода из Листинга </w:delText>
        </w:r>
      </w:del>
      <w:del w:id="3329" w:author="Анастасия ." w:date="2023-05-21T14:45:00Z">
        <w:r w:rsidDel="009D6EFB">
          <w:rPr>
            <w:lang w:eastAsia="en-US"/>
          </w:rPr>
          <w:delText>А</w:delText>
        </w:r>
      </w:del>
      <w:del w:id="3330" w:author="Анастасия ." w:date="2023-10-11T17:39:00Z">
        <w:r w:rsidDel="00866AF5">
          <w:rPr>
            <w:lang w:eastAsia="en-US"/>
          </w:rPr>
          <w:delText>.5 проверяет, чтобы ввод результата нормоконтроля был равен либо 0, либо 1, и если он равен 0, то в таблицу ошибок заносится запись о не прохождении шиной тестов на автоматах нагрузки и визуального осмотра. Вывод сообщения о некорректности введенных данных, может быть реализован в дальнейшем при разработке программного модуля для оператора-инспектора.</w:delText>
        </w:r>
      </w:del>
    </w:p>
    <w:p w:rsidR="00F96332" w:rsidDel="00866AF5" w:rsidRDefault="00F96332" w:rsidP="00866AF5">
      <w:pPr>
        <w:pStyle w:val="a6"/>
        <w:numPr>
          <w:ilvl w:val="0"/>
          <w:numId w:val="1"/>
        </w:numPr>
        <w:spacing w:after="200"/>
        <w:ind w:left="0" w:firstLine="709"/>
        <w:contextualSpacing w:val="0"/>
        <w:jc w:val="left"/>
        <w:outlineLvl w:val="0"/>
        <w:rPr>
          <w:del w:id="3331" w:author="Анастасия ." w:date="2023-10-11T17:39:00Z"/>
          <w:lang w:eastAsia="en-US"/>
        </w:rPr>
        <w:pPrChange w:id="3332" w:author="Анастасия ." w:date="2023-10-11T17:39:00Z">
          <w:pPr>
            <w:pStyle w:val="ae"/>
          </w:pPr>
        </w:pPrChange>
      </w:pPr>
      <w:del w:id="3333" w:author="Анастасия ." w:date="2023-10-11T17:39:00Z">
        <w:r w:rsidDel="00866AF5">
          <w:rPr>
            <w:lang w:eastAsia="en-US"/>
          </w:rPr>
          <w:delText xml:space="preserve">В коде Листинга </w:delText>
        </w:r>
      </w:del>
      <w:del w:id="3334" w:author="Анастасия ." w:date="2023-05-21T14:45:00Z">
        <w:r w:rsidDel="009D6EFB">
          <w:rPr>
            <w:lang w:eastAsia="en-US"/>
          </w:rPr>
          <w:delText>А</w:delText>
        </w:r>
      </w:del>
      <w:del w:id="3335" w:author="Анастасия ." w:date="2023-10-11T17:39:00Z">
        <w:r w:rsidDel="00866AF5">
          <w:rPr>
            <w:lang w:eastAsia="en-US"/>
          </w:rPr>
          <w:delText>.6 описано, как будет формироваться дата окончания срока ликвидности шины, которая прошла нормоконтроль.</w:delText>
        </w:r>
      </w:del>
    </w:p>
    <w:p w:rsidR="00F96332" w:rsidDel="00866AF5" w:rsidRDefault="00F96332" w:rsidP="00866AF5">
      <w:pPr>
        <w:pStyle w:val="a6"/>
        <w:numPr>
          <w:ilvl w:val="0"/>
          <w:numId w:val="1"/>
        </w:numPr>
        <w:spacing w:after="200"/>
        <w:ind w:left="0" w:firstLine="709"/>
        <w:contextualSpacing w:val="0"/>
        <w:jc w:val="left"/>
        <w:outlineLvl w:val="0"/>
        <w:rPr>
          <w:del w:id="3336" w:author="Анастасия ." w:date="2023-10-11T17:39:00Z"/>
          <w:lang w:eastAsia="en-US"/>
        </w:rPr>
        <w:pPrChange w:id="3337" w:author="Анастасия ." w:date="2023-10-11T17:39:00Z">
          <w:pPr>
            <w:pStyle w:val="ae"/>
          </w:pPr>
        </w:pPrChange>
      </w:pPr>
      <w:del w:id="3338" w:author="Анастасия ." w:date="2023-10-11T17:39:00Z">
        <w:r w:rsidDel="00866AF5">
          <w:rPr>
            <w:lang w:eastAsia="en-US"/>
          </w:rPr>
          <w:delText xml:space="preserve">В Листинге </w:delText>
        </w:r>
      </w:del>
      <w:del w:id="3339" w:author="Анастасия ." w:date="2023-05-21T14:45:00Z">
        <w:r w:rsidDel="009D6EFB">
          <w:rPr>
            <w:lang w:eastAsia="en-US"/>
          </w:rPr>
          <w:delText>А</w:delText>
        </w:r>
      </w:del>
      <w:del w:id="3340" w:author="Анастасия ." w:date="2023-10-11T17:39:00Z">
        <w:r w:rsidDel="00866AF5">
          <w:rPr>
            <w:lang w:eastAsia="en-US"/>
          </w:rPr>
          <w:delText>.7 описано, что, если по какой-то причине код не был сформирован в папку, это будет зафиксировано в таблице ошибок.</w:delText>
        </w:r>
      </w:del>
    </w:p>
    <w:p w:rsidR="00F96332" w:rsidDel="00866AF5" w:rsidRDefault="00F96332" w:rsidP="00866AF5">
      <w:pPr>
        <w:pStyle w:val="a6"/>
        <w:numPr>
          <w:ilvl w:val="0"/>
          <w:numId w:val="1"/>
        </w:numPr>
        <w:spacing w:after="200"/>
        <w:ind w:left="0" w:firstLine="709"/>
        <w:contextualSpacing w:val="0"/>
        <w:jc w:val="left"/>
        <w:outlineLvl w:val="0"/>
        <w:rPr>
          <w:del w:id="3341" w:author="Анастасия ." w:date="2023-10-11T17:39:00Z"/>
          <w:lang w:eastAsia="en-US"/>
        </w:rPr>
        <w:pPrChange w:id="3342" w:author="Анастасия ." w:date="2023-10-11T17:39:00Z">
          <w:pPr>
            <w:pStyle w:val="ae"/>
          </w:pPr>
        </w:pPrChange>
      </w:pPr>
      <w:del w:id="3343" w:author="Анастасия ." w:date="2023-10-11T17:39:00Z">
        <w:r w:rsidDel="00866AF5">
          <w:rPr>
            <w:lang w:eastAsia="en-US"/>
          </w:rPr>
          <w:delText xml:space="preserve">В Листинге </w:delText>
        </w:r>
      </w:del>
      <w:del w:id="3344" w:author="Анастасия ." w:date="2023-05-21T14:45:00Z">
        <w:r w:rsidDel="009D6EFB">
          <w:rPr>
            <w:lang w:eastAsia="en-US"/>
          </w:rPr>
          <w:delText>А</w:delText>
        </w:r>
      </w:del>
      <w:del w:id="3345" w:author="Анастасия ." w:date="2023-10-11T17:39:00Z">
        <w:r w:rsidDel="00866AF5">
          <w:rPr>
            <w:lang w:eastAsia="en-US"/>
          </w:rPr>
          <w:delText xml:space="preserve">.8 описан триггер, который можно поместить в БД </w:delText>
        </w:r>
        <w:r w:rsidDel="00866AF5">
          <w:rPr>
            <w:lang w:val="en-US" w:eastAsia="en-US"/>
          </w:rPr>
          <w:delText>ERP</w:delText>
        </w:r>
        <w:r w:rsidDel="00866AF5">
          <w:rPr>
            <w:lang w:eastAsia="en-US"/>
          </w:rPr>
          <w:delText xml:space="preserve"> производства, чтобы перед передачей планов производства в разработанную БД, осуществлялась проверка полноты (наличия значений во всех полях) и при отрицательном исходе проверки,  запись об ошибке будет помещена в таблицу ошибок.</w:delText>
        </w:r>
      </w:del>
    </w:p>
    <w:p w:rsidR="00F96332" w:rsidDel="00866AF5" w:rsidRDefault="00F96332" w:rsidP="00866AF5">
      <w:pPr>
        <w:pStyle w:val="a6"/>
        <w:numPr>
          <w:ilvl w:val="0"/>
          <w:numId w:val="1"/>
        </w:numPr>
        <w:spacing w:after="200"/>
        <w:ind w:left="0" w:firstLine="709"/>
        <w:contextualSpacing w:val="0"/>
        <w:jc w:val="left"/>
        <w:outlineLvl w:val="0"/>
        <w:rPr>
          <w:del w:id="3346" w:author="Анастасия ." w:date="2023-10-11T17:39:00Z"/>
          <w:lang w:eastAsia="en-US"/>
        </w:rPr>
        <w:pPrChange w:id="3347" w:author="Анастасия ." w:date="2023-10-11T17:39:00Z">
          <w:pPr>
            <w:pStyle w:val="ae"/>
          </w:pPr>
        </w:pPrChange>
      </w:pPr>
      <w:del w:id="3348" w:author="Анастасия ." w:date="2023-10-11T17:39:00Z">
        <w:r w:rsidDel="00866AF5">
          <w:rPr>
            <w:lang w:eastAsia="en-US"/>
          </w:rPr>
          <w:delText xml:space="preserve">Программа, приведенная в Листинге </w:delText>
        </w:r>
      </w:del>
      <w:del w:id="3349" w:author="Анастасия ." w:date="2023-05-21T14:45:00Z">
        <w:r w:rsidDel="009D6EFB">
          <w:rPr>
            <w:lang w:eastAsia="en-US"/>
          </w:rPr>
          <w:delText>Б</w:delText>
        </w:r>
      </w:del>
      <w:del w:id="3350" w:author="Анастасия ." w:date="2023-10-11T17:39:00Z">
        <w:r w:rsidDel="00866AF5">
          <w:rPr>
            <w:lang w:eastAsia="en-US"/>
          </w:rPr>
          <w:delText xml:space="preserve">.1, последовательно выполняет следующее:  пользователю показывается диалоговое окно с предложением выбора одной из опций: просмотреть сообщения об ошибках или запустить формирование кодов </w:delText>
        </w:r>
        <w:r w:rsidRPr="006E3A96" w:rsidDel="00866AF5">
          <w:rPr>
            <w:lang w:eastAsia="en-US"/>
          </w:rPr>
          <w:delText xml:space="preserve">{280-300}. </w:delText>
        </w:r>
        <w:r w:rsidDel="00866AF5">
          <w:rPr>
            <w:lang w:eastAsia="en-US"/>
          </w:rPr>
          <w:delText xml:space="preserve">При выборе просмотра сообщений об ошибках — выводится окно, в котором отображаются записи таблицы </w:delText>
        </w:r>
        <w:r w:rsidRPr="006E3A96" w:rsidDel="00866AF5">
          <w:rPr>
            <w:lang w:eastAsia="en-US"/>
          </w:rPr>
          <w:delText>“</w:delText>
        </w:r>
        <w:r w:rsidDel="00866AF5">
          <w:rPr>
            <w:lang w:val="en-US" w:eastAsia="en-US"/>
          </w:rPr>
          <w:delText>Errors</w:delText>
        </w:r>
        <w:r w:rsidRPr="006E3A96" w:rsidDel="00866AF5">
          <w:rPr>
            <w:lang w:eastAsia="en-US"/>
          </w:rPr>
          <w:delText xml:space="preserve">” </w:delText>
        </w:r>
        <w:r w:rsidDel="00866AF5">
          <w:rPr>
            <w:lang w:eastAsia="en-US"/>
          </w:rPr>
          <w:delText xml:space="preserve">из БД </w:delText>
        </w:r>
        <w:r w:rsidRPr="006E3A96" w:rsidDel="00866AF5">
          <w:rPr>
            <w:lang w:eastAsia="en-US"/>
          </w:rPr>
          <w:delText xml:space="preserve">{260-280}. </w:delText>
        </w:r>
        <w:r w:rsidDel="00866AF5">
          <w:rPr>
            <w:lang w:eastAsia="en-US"/>
          </w:rPr>
          <w:delText xml:space="preserve">Сначала устанавливается соединение с БД с помощью функций модуля </w:delText>
        </w:r>
        <w:r w:rsidDel="00866AF5">
          <w:rPr>
            <w:lang w:val="en-US" w:eastAsia="en-US"/>
          </w:rPr>
          <w:delText>cx</w:delText>
        </w:r>
        <w:r w:rsidRPr="0015138E" w:rsidDel="00866AF5">
          <w:rPr>
            <w:lang w:eastAsia="en-US"/>
          </w:rPr>
          <w:delText>_</w:delText>
        </w:r>
        <w:r w:rsidDel="00866AF5">
          <w:rPr>
            <w:lang w:val="en-US" w:eastAsia="en-US"/>
          </w:rPr>
          <w:delText>Oracle</w:delText>
        </w:r>
        <w:r w:rsidDel="00866AF5">
          <w:rPr>
            <w:lang w:eastAsia="en-US"/>
          </w:rPr>
          <w:delText xml:space="preserve"> </w:delText>
        </w:r>
        <w:r w:rsidRPr="0015138E" w:rsidDel="00866AF5">
          <w:rPr>
            <w:lang w:eastAsia="en-US"/>
          </w:rPr>
          <w:delText>{10-30}</w:delText>
        </w:r>
        <w:r w:rsidDel="00866AF5">
          <w:rPr>
            <w:lang w:eastAsia="en-US"/>
          </w:rPr>
          <w:delText xml:space="preserve">, потом выполняется запрос </w:delText>
        </w:r>
        <w:r w:rsidRPr="0015138E" w:rsidDel="00866AF5">
          <w:rPr>
            <w:lang w:eastAsia="en-US"/>
          </w:rPr>
          <w:delText xml:space="preserve">{260}. </w:delText>
        </w:r>
        <w:r w:rsidDel="00866AF5">
          <w:rPr>
            <w:lang w:eastAsia="en-US"/>
          </w:rPr>
          <w:delText xml:space="preserve">При закрытии окна можно выбрать опцию «Сформировать </w:delText>
        </w:r>
        <w:r w:rsidDel="00866AF5">
          <w:rPr>
            <w:lang w:val="en-US" w:eastAsia="en-US"/>
          </w:rPr>
          <w:delText>QR</w:delText>
        </w:r>
        <w:r w:rsidRPr="0015138E" w:rsidDel="00866AF5">
          <w:rPr>
            <w:lang w:eastAsia="en-US"/>
          </w:rPr>
          <w:delText>-</w:delText>
        </w:r>
        <w:r w:rsidDel="00866AF5">
          <w:rPr>
            <w:lang w:eastAsia="en-US"/>
          </w:rPr>
          <w:delText>коды» из предыдущего диалогового окна.</w:delText>
        </w:r>
      </w:del>
    </w:p>
    <w:p w:rsidR="00F96332" w:rsidDel="00866AF5" w:rsidRDefault="00F96332" w:rsidP="00866AF5">
      <w:pPr>
        <w:pStyle w:val="a6"/>
        <w:numPr>
          <w:ilvl w:val="0"/>
          <w:numId w:val="1"/>
        </w:numPr>
        <w:spacing w:after="200"/>
        <w:ind w:left="0" w:firstLine="709"/>
        <w:contextualSpacing w:val="0"/>
        <w:jc w:val="left"/>
        <w:outlineLvl w:val="0"/>
        <w:rPr>
          <w:del w:id="3351" w:author="Анастасия ." w:date="2023-10-11T17:39:00Z"/>
          <w:lang w:eastAsia="en-US"/>
        </w:rPr>
        <w:pPrChange w:id="3352" w:author="Анастасия ." w:date="2023-10-11T17:39:00Z">
          <w:pPr>
            <w:pStyle w:val="ae"/>
          </w:pPr>
        </w:pPrChange>
      </w:pPr>
      <w:del w:id="3353" w:author="Анастасия ." w:date="2023-10-11T17:39:00Z">
        <w:r w:rsidDel="00866AF5">
          <w:rPr>
            <w:lang w:eastAsia="en-US"/>
          </w:rPr>
          <w:delText xml:space="preserve">При выборе данной опции запускается функция </w:delText>
        </w:r>
        <w:r w:rsidRPr="00F548B6" w:rsidDel="00866AF5">
          <w:rPr>
            <w:lang w:eastAsia="en-US"/>
          </w:rPr>
          <w:delText>“</w:delText>
        </w:r>
        <w:r w:rsidDel="00866AF5">
          <w:rPr>
            <w:lang w:val="en-US" w:eastAsia="en-US"/>
          </w:rPr>
          <w:delText>run</w:delText>
        </w:r>
        <w:r w:rsidRPr="00F548B6" w:rsidDel="00866AF5">
          <w:rPr>
            <w:lang w:eastAsia="en-US"/>
          </w:rPr>
          <w:delText>_</w:delText>
        </w:r>
        <w:r w:rsidDel="00866AF5">
          <w:rPr>
            <w:lang w:val="en-US" w:eastAsia="en-US"/>
          </w:rPr>
          <w:delText>program</w:delText>
        </w:r>
        <w:r w:rsidRPr="00F548B6" w:rsidDel="00866AF5">
          <w:rPr>
            <w:lang w:eastAsia="en-US"/>
          </w:rPr>
          <w:delText>”{40-200}</w:delText>
        </w:r>
        <w:r w:rsidDel="00866AF5">
          <w:rPr>
            <w:lang w:eastAsia="en-US"/>
          </w:rPr>
          <w:delText>, которая, установив соединение с базой данных, получает те, серийные номера шин, что были отмечены как успешно прошедшие нормоконтроль, для каждого такого номера формируется датафрейм с тремя колонками «Характеристика», «Значение», «Описание». Строки в его ячейках обрабатываются функцией</w:delText>
        </w:r>
        <w:r w:rsidRPr="00F548B6" w:rsidDel="00866AF5">
          <w:rPr>
            <w:lang w:eastAsia="en-US"/>
          </w:rPr>
          <w:delText xml:space="preserve"> “</w:delText>
        </w:r>
        <w:r w:rsidRPr="00F548B6" w:rsidDel="00866AF5">
          <w:rPr>
            <w:lang w:val="en-US" w:eastAsia="en-US"/>
          </w:rPr>
          <w:delText>add</w:delText>
        </w:r>
        <w:r w:rsidRPr="00F548B6" w:rsidDel="00866AF5">
          <w:rPr>
            <w:lang w:eastAsia="en-US"/>
          </w:rPr>
          <w:delText>_</w:delText>
        </w:r>
        <w:r w:rsidRPr="00F548B6" w:rsidDel="00866AF5">
          <w:rPr>
            <w:lang w:val="en-US" w:eastAsia="en-US"/>
          </w:rPr>
          <w:delText>newlines</w:delText>
        </w:r>
        <w:r w:rsidRPr="00F548B6" w:rsidDel="00866AF5">
          <w:rPr>
            <w:lang w:eastAsia="en-US"/>
          </w:rPr>
          <w:delText xml:space="preserve">” {30-40} </w:delText>
        </w:r>
        <w:r w:rsidDel="00866AF5">
          <w:rPr>
            <w:lang w:eastAsia="en-US"/>
          </w:rPr>
          <w:delText xml:space="preserve">таким образом, чтобы каждое пятое слово было перенесено на новую строчку, чтобы облегчить читаемость текста. Преобразованный датафрейм записывается в файл в виде текста, затем данные из этого файла формируют </w:delText>
        </w:r>
        <w:r w:rsidDel="00866AF5">
          <w:rPr>
            <w:lang w:val="en-US" w:eastAsia="en-US"/>
          </w:rPr>
          <w:delText>QR</w:delText>
        </w:r>
        <w:r w:rsidRPr="00F548B6" w:rsidDel="00866AF5">
          <w:rPr>
            <w:lang w:eastAsia="en-US"/>
          </w:rPr>
          <w:delText>-</w:delText>
        </w:r>
        <w:r w:rsidDel="00866AF5">
          <w:rPr>
            <w:lang w:eastAsia="en-US"/>
          </w:rPr>
          <w:delText xml:space="preserve">код. Преобразование осуществляет модуль </w:delText>
        </w:r>
        <w:r w:rsidDel="00866AF5">
          <w:rPr>
            <w:lang w:val="en-US" w:eastAsia="en-US"/>
          </w:rPr>
          <w:delText>qrcode</w:delText>
        </w:r>
        <w:r w:rsidDel="00866AF5">
          <w:rPr>
            <w:lang w:eastAsia="en-US"/>
          </w:rPr>
          <w:delText>. Два важных параметра функции</w:delText>
        </w:r>
        <w:r w:rsidRPr="00AD42E5" w:rsidDel="00866AF5">
          <w:delText xml:space="preserve"> </w:delText>
        </w:r>
        <w:r w:rsidRPr="00AD42E5" w:rsidDel="00866AF5">
          <w:rPr>
            <w:lang w:eastAsia="en-US"/>
          </w:rPr>
          <w:delText>qrcode.QRCode</w:delText>
        </w:r>
        <w:r w:rsidDel="00866AF5">
          <w:rPr>
            <w:lang w:eastAsia="en-US"/>
          </w:rPr>
          <w:delText xml:space="preserve"> — это </w:delText>
        </w:r>
        <w:r w:rsidDel="00866AF5">
          <w:rPr>
            <w:lang w:val="en-US" w:eastAsia="en-US"/>
          </w:rPr>
          <w:delText>version</w:delText>
        </w:r>
        <w:r w:rsidDel="00866AF5">
          <w:rPr>
            <w:lang w:eastAsia="en-US"/>
          </w:rPr>
          <w:delText xml:space="preserve"> и</w:delText>
        </w:r>
        <w:r w:rsidR="00464E2D" w:rsidDel="00866AF5">
          <w:rPr>
            <w:lang w:eastAsia="en-US"/>
          </w:rPr>
          <w:delText xml:space="preserve"> </w:delText>
        </w:r>
        <w:r w:rsidDel="00866AF5">
          <w:rPr>
            <w:lang w:val="en-US" w:eastAsia="en-US"/>
          </w:rPr>
          <w:delText>box</w:delText>
        </w:r>
        <w:r w:rsidRPr="00AD42E5" w:rsidDel="00866AF5">
          <w:rPr>
            <w:lang w:eastAsia="en-US"/>
          </w:rPr>
          <w:delText>_</w:delText>
        </w:r>
        <w:r w:rsidDel="00866AF5">
          <w:rPr>
            <w:lang w:val="en-US" w:eastAsia="en-US"/>
          </w:rPr>
          <w:delText>size</w:delText>
        </w:r>
        <w:r w:rsidDel="00866AF5">
          <w:rPr>
            <w:lang w:eastAsia="en-US"/>
          </w:rPr>
          <w:delText>. Первое — это количество элементов, составляющее матрицу кода, второе отвечает за разрешение.</w:delText>
        </w:r>
      </w:del>
    </w:p>
    <w:p w:rsidR="00F96332" w:rsidRPr="00DF7CD6" w:rsidDel="00866AF5" w:rsidRDefault="00F96332" w:rsidP="00866AF5">
      <w:pPr>
        <w:pStyle w:val="a6"/>
        <w:numPr>
          <w:ilvl w:val="0"/>
          <w:numId w:val="1"/>
        </w:numPr>
        <w:spacing w:after="200"/>
        <w:ind w:left="0" w:firstLine="709"/>
        <w:contextualSpacing w:val="0"/>
        <w:jc w:val="left"/>
        <w:outlineLvl w:val="0"/>
        <w:rPr>
          <w:del w:id="3354" w:author="Анастасия ." w:date="2023-10-11T17:39:00Z"/>
          <w:lang w:eastAsia="en-US"/>
        </w:rPr>
        <w:pPrChange w:id="3355" w:author="Анастасия ." w:date="2023-10-11T17:39:00Z">
          <w:pPr>
            <w:pStyle w:val="ae"/>
          </w:pPr>
        </w:pPrChange>
      </w:pPr>
      <w:del w:id="3356" w:author="Анастасия ." w:date="2023-10-11T17:39:00Z">
        <w:r w:rsidDel="00866AF5">
          <w:rPr>
            <w:lang w:eastAsia="en-US"/>
          </w:rPr>
          <w:delText xml:space="preserve">После сохранения QR-кодов в формате </w:delText>
        </w:r>
        <w:r w:rsidRPr="00E651FE" w:rsidDel="00866AF5">
          <w:rPr>
            <w:lang w:eastAsia="en-US"/>
          </w:rPr>
          <w:delText>.</w:delText>
        </w:r>
        <w:r w:rsidDel="00866AF5">
          <w:rPr>
            <w:lang w:val="en-US" w:eastAsia="en-US"/>
          </w:rPr>
          <w:delText>png</w:delText>
        </w:r>
        <w:r w:rsidDel="00866AF5">
          <w:rPr>
            <w:lang w:eastAsia="en-US"/>
          </w:rPr>
          <w:delText xml:space="preserve"> в папку. Вызывается функция</w:delText>
        </w:r>
        <w:r w:rsidRPr="00B77C3F" w:rsidDel="00866AF5">
          <w:rPr>
            <w:lang w:eastAsia="en-US"/>
          </w:rPr>
          <w:delText xml:space="preserve"> </w:delText>
        </w:r>
        <w:r w:rsidRPr="007201D4" w:rsidDel="00866AF5">
          <w:rPr>
            <w:lang w:eastAsia="en-US"/>
          </w:rPr>
          <w:delText>cout_info</w:delText>
        </w:r>
        <w:r w:rsidDel="00866AF5">
          <w:rPr>
            <w:lang w:eastAsia="en-US"/>
          </w:rPr>
          <w:delText xml:space="preserve"> </w:delText>
        </w:r>
        <w:r w:rsidRPr="007201D4" w:rsidDel="00866AF5">
          <w:rPr>
            <w:lang w:eastAsia="en-US"/>
          </w:rPr>
          <w:delText>{240-250}</w:delText>
        </w:r>
        <w:r w:rsidDel="00866AF5">
          <w:rPr>
            <w:lang w:eastAsia="en-US"/>
          </w:rPr>
          <w:delText xml:space="preserve">, которая выведет информационное окно о том, что формирование </w:delText>
        </w:r>
        <w:r w:rsidDel="00866AF5">
          <w:rPr>
            <w:lang w:val="en-US" w:eastAsia="en-US"/>
          </w:rPr>
          <w:delText>QR</w:delText>
        </w:r>
        <w:r w:rsidRPr="007201D4" w:rsidDel="00866AF5">
          <w:rPr>
            <w:lang w:eastAsia="en-US"/>
          </w:rPr>
          <w:delText>-</w:delText>
        </w:r>
        <w:r w:rsidDel="00866AF5">
          <w:rPr>
            <w:lang w:eastAsia="en-US"/>
          </w:rPr>
          <w:delText xml:space="preserve">кодов завершено, и они находятся в папке. </w:delText>
        </w:r>
      </w:del>
    </w:p>
    <w:p w:rsidR="00F96332" w:rsidDel="00866AF5" w:rsidRDefault="00F96332" w:rsidP="00866AF5">
      <w:pPr>
        <w:pStyle w:val="a6"/>
        <w:numPr>
          <w:ilvl w:val="0"/>
          <w:numId w:val="1"/>
        </w:numPr>
        <w:spacing w:after="200"/>
        <w:ind w:left="0" w:firstLine="709"/>
        <w:contextualSpacing w:val="0"/>
        <w:jc w:val="left"/>
        <w:outlineLvl w:val="0"/>
        <w:rPr>
          <w:del w:id="3357" w:author="Анастасия ." w:date="2023-10-11T17:39:00Z"/>
          <w:lang w:eastAsia="en-US"/>
        </w:rPr>
        <w:pPrChange w:id="3358" w:author="Анастасия ." w:date="2023-10-11T17:39:00Z">
          <w:pPr>
            <w:pStyle w:val="ae"/>
          </w:pPr>
        </w:pPrChange>
      </w:pPr>
      <w:del w:id="3359" w:author="Анастасия ." w:date="2023-10-11T17:39:00Z">
        <w:r w:rsidDel="00866AF5">
          <w:rPr>
            <w:lang w:eastAsia="en-US"/>
          </w:rPr>
          <w:delText xml:space="preserve">После нажатия кнопки </w:delText>
        </w:r>
        <w:r w:rsidRPr="00B77C3F" w:rsidDel="00866AF5">
          <w:rPr>
            <w:lang w:eastAsia="en-US"/>
          </w:rPr>
          <w:delText>“</w:delText>
        </w:r>
        <w:r w:rsidDel="00866AF5">
          <w:rPr>
            <w:lang w:val="en-US" w:eastAsia="en-US"/>
          </w:rPr>
          <w:delText>OK</w:delText>
        </w:r>
        <w:r w:rsidRPr="00B77C3F" w:rsidDel="00866AF5">
          <w:rPr>
            <w:lang w:eastAsia="en-US"/>
          </w:rPr>
          <w:delText>”</w:delText>
        </w:r>
        <w:r w:rsidDel="00866AF5">
          <w:rPr>
            <w:lang w:eastAsia="en-US"/>
          </w:rPr>
          <w:delText xml:space="preserve">, вызывается функция </w:delText>
        </w:r>
        <w:r w:rsidRPr="00E651FE" w:rsidDel="00866AF5">
          <w:rPr>
            <w:lang w:eastAsia="en-US"/>
          </w:rPr>
          <w:delText>finish_window</w:delText>
        </w:r>
        <w:r w:rsidDel="00866AF5">
          <w:rPr>
            <w:lang w:eastAsia="en-US"/>
          </w:rPr>
          <w:delText xml:space="preserve"> </w:delText>
        </w:r>
        <w:r w:rsidRPr="00581CF3" w:rsidDel="00866AF5">
          <w:rPr>
            <w:lang w:eastAsia="en-US"/>
          </w:rPr>
          <w:delText>{200-240}</w:delText>
        </w:r>
        <w:r w:rsidDel="00866AF5">
          <w:rPr>
            <w:lang w:eastAsia="en-US"/>
          </w:rPr>
          <w:delText xml:space="preserve">, которая выведет пользователю диалоговое окно с просьбой отметить те серийные номера, названия которых отсутствуют в папке со сформированными </w:delText>
        </w:r>
        <w:r w:rsidDel="00866AF5">
          <w:rPr>
            <w:lang w:val="en-US" w:eastAsia="en-US"/>
          </w:rPr>
          <w:delText>QR</w:delText>
        </w:r>
        <w:r w:rsidRPr="00581CF3" w:rsidDel="00866AF5">
          <w:rPr>
            <w:lang w:eastAsia="en-US"/>
          </w:rPr>
          <w:delText>-</w:delText>
        </w:r>
        <w:r w:rsidDel="00866AF5">
          <w:rPr>
            <w:lang w:eastAsia="en-US"/>
          </w:rPr>
          <w:delText xml:space="preserve">кодами. Переменные, ассоциированные с серийными номерами, которые пользователь отметил галочками, передаются в запросе к БД и напротив них в таблице </w:delText>
        </w:r>
        <w:r w:rsidRPr="00581CF3" w:rsidDel="00866AF5">
          <w:rPr>
            <w:lang w:eastAsia="en-US"/>
          </w:rPr>
          <w:delText>“</w:delText>
        </w:r>
        <w:r w:rsidDel="00866AF5">
          <w:rPr>
            <w:lang w:val="en-US" w:eastAsia="en-US"/>
          </w:rPr>
          <w:delText>SystemProcessing</w:delText>
        </w:r>
        <w:r w:rsidRPr="00581CF3" w:rsidDel="00866AF5">
          <w:rPr>
            <w:lang w:eastAsia="en-US"/>
          </w:rPr>
          <w:delText>”</w:delText>
        </w:r>
        <w:r w:rsidDel="00866AF5">
          <w:rPr>
            <w:lang w:eastAsia="en-US"/>
          </w:rPr>
          <w:delText xml:space="preserve"> в колонке</w:delText>
        </w:r>
        <w:r w:rsidRPr="00581CF3" w:rsidDel="00866AF5">
          <w:rPr>
            <w:lang w:eastAsia="en-US"/>
          </w:rPr>
          <w:delText xml:space="preserve"> </w:delText>
        </w:r>
        <w:r w:rsidRPr="00191756" w:rsidDel="00866AF5">
          <w:rPr>
            <w:lang w:eastAsia="en-US"/>
          </w:rPr>
          <w:delText>“</w:delText>
        </w:r>
        <w:r w:rsidDel="00866AF5">
          <w:rPr>
            <w:lang w:val="en-US" w:eastAsia="en-US"/>
          </w:rPr>
          <w:delText>MarkerResult</w:delText>
        </w:r>
        <w:r w:rsidRPr="00191756" w:rsidDel="00866AF5">
          <w:rPr>
            <w:lang w:eastAsia="en-US"/>
          </w:rPr>
          <w:delText>”</w:delText>
        </w:r>
        <w:r w:rsidDel="00866AF5">
          <w:rPr>
            <w:lang w:eastAsia="en-US"/>
          </w:rPr>
          <w:delText xml:space="preserve">, будет установлен 0, что будет свидетельствовать о вычислительной ошибке. Запись о ней будет сохранена триггером из Листинга </w:delText>
        </w:r>
      </w:del>
      <w:del w:id="3360" w:author="Анастасия ." w:date="2023-05-21T14:45:00Z">
        <w:r w:rsidDel="009D6EFB">
          <w:rPr>
            <w:lang w:eastAsia="en-US"/>
          </w:rPr>
          <w:delText>А</w:delText>
        </w:r>
      </w:del>
      <w:del w:id="3361" w:author="Анастасия ." w:date="2023-10-11T17:39:00Z">
        <w:r w:rsidDel="00866AF5">
          <w:rPr>
            <w:lang w:eastAsia="en-US"/>
          </w:rPr>
          <w:delText>.7. Программа завершается после выхода из первого диалогового окна.</w:delText>
        </w:r>
      </w:del>
    </w:p>
    <w:p w:rsidR="004E58D4" w:rsidRPr="004E58D4" w:rsidDel="00866AF5" w:rsidRDefault="009C7409" w:rsidP="00866AF5">
      <w:pPr>
        <w:pStyle w:val="a6"/>
        <w:numPr>
          <w:ilvl w:val="0"/>
          <w:numId w:val="1"/>
        </w:numPr>
        <w:spacing w:after="200"/>
        <w:ind w:left="0" w:firstLine="709"/>
        <w:contextualSpacing w:val="0"/>
        <w:jc w:val="left"/>
        <w:outlineLvl w:val="0"/>
        <w:rPr>
          <w:del w:id="3362" w:author="Анастасия ." w:date="2023-10-11T17:39:00Z"/>
          <w:b/>
          <w:sz w:val="32"/>
        </w:rPr>
        <w:pPrChange w:id="3363" w:author="Анастасия ." w:date="2023-10-11T17:39:00Z">
          <w:pPr>
            <w:pStyle w:val="a6"/>
            <w:numPr>
              <w:ilvl w:val="1"/>
              <w:numId w:val="2"/>
            </w:numPr>
            <w:spacing w:before="300" w:after="200"/>
            <w:ind w:left="0" w:hanging="720"/>
            <w:contextualSpacing w:val="0"/>
            <w:jc w:val="left"/>
            <w:outlineLvl w:val="1"/>
          </w:pPr>
        </w:pPrChange>
      </w:pPr>
      <w:bookmarkStart w:id="3364" w:name="_Toc135666542"/>
      <w:del w:id="3365" w:author="Анастасия ." w:date="2023-10-11T17:39:00Z">
        <w:r w:rsidRPr="004E58D4" w:rsidDel="00866AF5">
          <w:rPr>
            <w:b/>
            <w:sz w:val="32"/>
          </w:rPr>
          <w:delText>Верификация программного обеспечения</w:delText>
        </w:r>
        <w:bookmarkEnd w:id="3364"/>
        <w:r w:rsidR="004E58D4" w:rsidRPr="004E58D4" w:rsidDel="00866AF5">
          <w:rPr>
            <w:b/>
            <w:sz w:val="32"/>
          </w:rPr>
          <w:delText xml:space="preserve"> </w:delText>
        </w:r>
      </w:del>
    </w:p>
    <w:p w:rsidR="004E58D4" w:rsidRPr="009D6EFB" w:rsidDel="00866AF5" w:rsidRDefault="004E58D4" w:rsidP="00866AF5">
      <w:pPr>
        <w:pStyle w:val="a6"/>
        <w:numPr>
          <w:ilvl w:val="0"/>
          <w:numId w:val="1"/>
        </w:numPr>
        <w:spacing w:after="200"/>
        <w:ind w:left="0" w:firstLine="709"/>
        <w:contextualSpacing w:val="0"/>
        <w:jc w:val="left"/>
        <w:outlineLvl w:val="0"/>
        <w:rPr>
          <w:del w:id="3366" w:author="Анастасия ." w:date="2023-10-11T17:39:00Z"/>
          <w:b/>
          <w:rPrChange w:id="3367" w:author="Анастасия ." w:date="2023-05-21T14:45:00Z">
            <w:rPr>
              <w:del w:id="3368" w:author="Анастасия ." w:date="2023-10-11T17:39:00Z"/>
            </w:rPr>
          </w:rPrChange>
        </w:rPr>
        <w:pPrChange w:id="3369" w:author="Анастасия ." w:date="2023-10-11T17:39:00Z">
          <w:pPr>
            <w:pStyle w:val="20"/>
          </w:pPr>
        </w:pPrChange>
      </w:pPr>
      <w:bookmarkStart w:id="3370" w:name="_Toc135666543"/>
      <w:del w:id="3371" w:author="Анастасия ." w:date="2023-10-11T17:39:00Z">
        <w:r w:rsidRPr="009D6EFB" w:rsidDel="00866AF5">
          <w:rPr>
            <w:b/>
            <w:rPrChange w:id="3372" w:author="Анастасия ." w:date="2023-05-21T14:45:00Z">
              <w:rPr>
                <w:bCs w:val="0"/>
              </w:rPr>
            </w:rPrChange>
          </w:rPr>
          <w:delText>Тестирование</w:delText>
        </w:r>
        <w:bookmarkEnd w:id="3370"/>
      </w:del>
    </w:p>
    <w:p w:rsidR="004E58D4" w:rsidDel="00866AF5" w:rsidRDefault="004E58D4" w:rsidP="00866AF5">
      <w:pPr>
        <w:pStyle w:val="a6"/>
        <w:numPr>
          <w:ilvl w:val="0"/>
          <w:numId w:val="1"/>
        </w:numPr>
        <w:spacing w:after="200"/>
        <w:ind w:left="0" w:firstLine="709"/>
        <w:contextualSpacing w:val="0"/>
        <w:jc w:val="left"/>
        <w:outlineLvl w:val="0"/>
        <w:rPr>
          <w:del w:id="3373" w:author="Анастасия ." w:date="2023-10-11T17:39:00Z"/>
          <w:lang w:eastAsia="en-US"/>
        </w:rPr>
        <w:pPrChange w:id="3374" w:author="Анастасия ." w:date="2023-10-11T17:39:00Z">
          <w:pPr>
            <w:pStyle w:val="ae"/>
          </w:pPr>
        </w:pPrChange>
      </w:pPr>
      <w:del w:id="3375" w:author="Анастасия ." w:date="2023-10-11T17:39:00Z">
        <w:r w:rsidDel="00866AF5">
          <w:rPr>
            <w:lang w:eastAsia="en-US"/>
          </w:rPr>
          <w:delText>Сценарий первого теста:</w:delText>
        </w:r>
      </w:del>
    </w:p>
    <w:p w:rsidR="004E58D4" w:rsidDel="00866AF5" w:rsidRDefault="004E58D4" w:rsidP="00866AF5">
      <w:pPr>
        <w:pStyle w:val="a6"/>
        <w:numPr>
          <w:ilvl w:val="0"/>
          <w:numId w:val="1"/>
        </w:numPr>
        <w:spacing w:after="200"/>
        <w:ind w:left="0" w:firstLine="709"/>
        <w:contextualSpacing w:val="0"/>
        <w:jc w:val="left"/>
        <w:outlineLvl w:val="0"/>
        <w:rPr>
          <w:del w:id="3376" w:author="Анастасия ." w:date="2023-10-11T17:39:00Z"/>
          <w:lang w:eastAsia="en-US"/>
        </w:rPr>
        <w:pPrChange w:id="3377" w:author="Анастасия ." w:date="2023-10-11T17:39:00Z">
          <w:pPr>
            <w:pStyle w:val="ae"/>
            <w:numPr>
              <w:numId w:val="20"/>
            </w:numPr>
          </w:pPr>
        </w:pPrChange>
      </w:pPr>
      <w:del w:id="3378" w:author="Анастасия ." w:date="2023-10-11T17:39:00Z">
        <w:r w:rsidDel="00866AF5">
          <w:rPr>
            <w:lang w:eastAsia="en-US"/>
          </w:rPr>
          <w:delText>Просмотреть ошибки.</w:delText>
        </w:r>
      </w:del>
    </w:p>
    <w:p w:rsidR="004E58D4" w:rsidDel="00866AF5" w:rsidRDefault="004E58D4" w:rsidP="00866AF5">
      <w:pPr>
        <w:pStyle w:val="a6"/>
        <w:numPr>
          <w:ilvl w:val="0"/>
          <w:numId w:val="1"/>
        </w:numPr>
        <w:spacing w:after="200"/>
        <w:ind w:left="0" w:firstLine="709"/>
        <w:contextualSpacing w:val="0"/>
        <w:jc w:val="left"/>
        <w:outlineLvl w:val="0"/>
        <w:rPr>
          <w:del w:id="3379" w:author="Анастасия ." w:date="2023-10-11T17:39:00Z"/>
          <w:lang w:eastAsia="en-US"/>
        </w:rPr>
        <w:pPrChange w:id="3380" w:author="Анастасия ." w:date="2023-10-11T17:39:00Z">
          <w:pPr>
            <w:pStyle w:val="ae"/>
            <w:numPr>
              <w:numId w:val="20"/>
            </w:numPr>
          </w:pPr>
        </w:pPrChange>
      </w:pPr>
      <w:del w:id="3381" w:author="Анастасия ." w:date="2023-10-11T17:39:00Z">
        <w:r w:rsidDel="00866AF5">
          <w:rPr>
            <w:lang w:eastAsia="en-US"/>
          </w:rPr>
          <w:delText xml:space="preserve">Запустить формирование </w:delText>
        </w:r>
        <w:r w:rsidDel="00866AF5">
          <w:rPr>
            <w:lang w:val="en-US" w:eastAsia="en-US"/>
          </w:rPr>
          <w:delText>QR</w:delText>
        </w:r>
        <w:r w:rsidRPr="00866AF5" w:rsidDel="00866AF5">
          <w:rPr>
            <w:lang w:eastAsia="en-US"/>
            <w:rPrChange w:id="3382" w:author="Анастасия ." w:date="2023-10-11T17:39:00Z">
              <w:rPr>
                <w:lang w:val="en-US" w:eastAsia="en-US"/>
              </w:rPr>
            </w:rPrChange>
          </w:rPr>
          <w:delText>-</w:delText>
        </w:r>
        <w:r w:rsidDel="00866AF5">
          <w:rPr>
            <w:lang w:eastAsia="en-US"/>
          </w:rPr>
          <w:delText>кодов.</w:delText>
        </w:r>
      </w:del>
    </w:p>
    <w:p w:rsidR="004E58D4" w:rsidDel="00866AF5" w:rsidRDefault="004E58D4" w:rsidP="00866AF5">
      <w:pPr>
        <w:pStyle w:val="a6"/>
        <w:numPr>
          <w:ilvl w:val="0"/>
          <w:numId w:val="1"/>
        </w:numPr>
        <w:spacing w:after="200"/>
        <w:ind w:left="0" w:firstLine="709"/>
        <w:contextualSpacing w:val="0"/>
        <w:jc w:val="left"/>
        <w:outlineLvl w:val="0"/>
        <w:rPr>
          <w:del w:id="3383" w:author="Анастасия ." w:date="2023-10-11T17:39:00Z"/>
          <w:lang w:eastAsia="en-US"/>
        </w:rPr>
        <w:pPrChange w:id="3384" w:author="Анастасия ." w:date="2023-10-11T17:39:00Z">
          <w:pPr>
            <w:pStyle w:val="ae"/>
            <w:numPr>
              <w:numId w:val="20"/>
            </w:numPr>
          </w:pPr>
        </w:pPrChange>
      </w:pPr>
      <w:del w:id="3385" w:author="Анастасия ." w:date="2023-10-11T17:39:00Z">
        <w:r w:rsidDel="00866AF5">
          <w:rPr>
            <w:lang w:eastAsia="en-US"/>
          </w:rPr>
          <w:delText xml:space="preserve">Получить </w:delText>
        </w:r>
        <w:r w:rsidDel="00866AF5">
          <w:rPr>
            <w:lang w:val="en-US" w:eastAsia="en-US"/>
          </w:rPr>
          <w:delText>QR</w:delText>
        </w:r>
        <w:r w:rsidRPr="009A20C1" w:rsidDel="00866AF5">
          <w:rPr>
            <w:lang w:eastAsia="en-US"/>
          </w:rPr>
          <w:delText>-</w:delText>
        </w:r>
        <w:r w:rsidDel="00866AF5">
          <w:rPr>
            <w:lang w:eastAsia="en-US"/>
          </w:rPr>
          <w:delText>коды. Должны быть получены 2.</w:delText>
        </w:r>
      </w:del>
    </w:p>
    <w:p w:rsidR="004E58D4" w:rsidDel="00866AF5" w:rsidRDefault="004E58D4" w:rsidP="00866AF5">
      <w:pPr>
        <w:pStyle w:val="a6"/>
        <w:numPr>
          <w:ilvl w:val="0"/>
          <w:numId w:val="1"/>
        </w:numPr>
        <w:spacing w:after="200"/>
        <w:ind w:left="0" w:firstLine="709"/>
        <w:contextualSpacing w:val="0"/>
        <w:jc w:val="left"/>
        <w:outlineLvl w:val="0"/>
        <w:rPr>
          <w:del w:id="3386" w:author="Анастасия ." w:date="2023-10-11T17:39:00Z"/>
          <w:lang w:eastAsia="en-US"/>
        </w:rPr>
        <w:pPrChange w:id="3387" w:author="Анастасия ." w:date="2023-10-11T17:39:00Z">
          <w:pPr>
            <w:pStyle w:val="ae"/>
            <w:numPr>
              <w:numId w:val="20"/>
            </w:numPr>
          </w:pPr>
        </w:pPrChange>
      </w:pPr>
      <w:del w:id="3388" w:author="Анастасия ." w:date="2023-10-11T17:39:00Z">
        <w:r w:rsidDel="00866AF5">
          <w:rPr>
            <w:lang w:eastAsia="en-US"/>
          </w:rPr>
          <w:delText xml:space="preserve">Отсканировать </w:delText>
        </w:r>
        <w:r w:rsidDel="00866AF5">
          <w:rPr>
            <w:lang w:val="en-US" w:eastAsia="en-US"/>
          </w:rPr>
          <w:delText>QR</w:delText>
        </w:r>
        <w:r w:rsidRPr="009832EA" w:rsidDel="00866AF5">
          <w:rPr>
            <w:lang w:eastAsia="en-US"/>
          </w:rPr>
          <w:delText>-</w:delText>
        </w:r>
        <w:r w:rsidDel="00866AF5">
          <w:rPr>
            <w:lang w:eastAsia="en-US"/>
          </w:rPr>
          <w:delText xml:space="preserve">коды приложением для </w:delText>
        </w:r>
        <w:r w:rsidDel="00866AF5">
          <w:rPr>
            <w:lang w:val="en-US" w:eastAsia="en-US"/>
          </w:rPr>
          <w:delText>c</w:delText>
        </w:r>
        <w:r w:rsidDel="00866AF5">
          <w:rPr>
            <w:lang w:eastAsia="en-US"/>
          </w:rPr>
          <w:delText>мартфона.</w:delText>
        </w:r>
      </w:del>
    </w:p>
    <w:p w:rsidR="004E58D4" w:rsidDel="00866AF5" w:rsidRDefault="004E58D4" w:rsidP="00866AF5">
      <w:pPr>
        <w:pStyle w:val="a6"/>
        <w:numPr>
          <w:ilvl w:val="0"/>
          <w:numId w:val="1"/>
        </w:numPr>
        <w:spacing w:after="200"/>
        <w:ind w:left="0" w:firstLine="709"/>
        <w:contextualSpacing w:val="0"/>
        <w:jc w:val="left"/>
        <w:outlineLvl w:val="0"/>
        <w:rPr>
          <w:del w:id="3389" w:author="Анастасия ." w:date="2023-10-11T17:39:00Z"/>
          <w:lang w:eastAsia="en-US"/>
        </w:rPr>
        <w:pPrChange w:id="3390" w:author="Анастасия ." w:date="2023-10-11T17:39:00Z">
          <w:pPr>
            <w:pStyle w:val="ae"/>
            <w:numPr>
              <w:numId w:val="20"/>
            </w:numPr>
          </w:pPr>
        </w:pPrChange>
      </w:pPr>
      <w:del w:id="3391" w:author="Анастасия ." w:date="2023-10-11T17:39:00Z">
        <w:r w:rsidDel="00866AF5">
          <w:rPr>
            <w:lang w:eastAsia="en-US"/>
          </w:rPr>
          <w:delText>Проанализировать результаты сканирования.</w:delText>
        </w:r>
      </w:del>
    </w:p>
    <w:p w:rsidR="004E58D4" w:rsidRPr="00751737" w:rsidDel="00866AF5" w:rsidRDefault="004E58D4" w:rsidP="00866AF5">
      <w:pPr>
        <w:pStyle w:val="a6"/>
        <w:numPr>
          <w:ilvl w:val="0"/>
          <w:numId w:val="1"/>
        </w:numPr>
        <w:spacing w:after="200"/>
        <w:ind w:left="0" w:firstLine="709"/>
        <w:contextualSpacing w:val="0"/>
        <w:jc w:val="left"/>
        <w:outlineLvl w:val="0"/>
        <w:rPr>
          <w:del w:id="3392" w:author="Анастасия ." w:date="2023-10-11T17:39:00Z"/>
          <w:lang w:eastAsia="en-US"/>
        </w:rPr>
        <w:pPrChange w:id="3393" w:author="Анастасия ." w:date="2023-10-11T17:39:00Z">
          <w:pPr>
            <w:pStyle w:val="ae"/>
            <w:numPr>
              <w:numId w:val="20"/>
            </w:numPr>
          </w:pPr>
        </w:pPrChange>
      </w:pPr>
      <w:del w:id="3394" w:author="Анастасия ." w:date="2023-10-11T17:39:00Z">
        <w:r w:rsidDel="00866AF5">
          <w:rPr>
            <w:lang w:eastAsia="en-US"/>
          </w:rPr>
          <w:delText>Проанализировать изменения в БД. В таблице</w:delText>
        </w:r>
        <w:r w:rsidRPr="00F90976" w:rsidDel="00866AF5">
          <w:rPr>
            <w:lang w:eastAsia="en-US"/>
          </w:rPr>
          <w:delText>“</w:delText>
        </w:r>
        <w:r w:rsidRPr="00F90976" w:rsidDel="00866AF5">
          <w:rPr>
            <w:lang w:val="en-US" w:eastAsia="en-US"/>
          </w:rPr>
          <w:delText>SystemProcessing</w:delText>
        </w:r>
        <w:r w:rsidRPr="00F90976" w:rsidDel="00866AF5">
          <w:rPr>
            <w:lang w:eastAsia="en-US"/>
          </w:rPr>
          <w:delText>”</w:delText>
        </w:r>
        <w:r w:rsidDel="00866AF5">
          <w:rPr>
            <w:lang w:eastAsia="en-US"/>
          </w:rPr>
          <w:delText xml:space="preserve"> должны стоять 0 в колонке </w:delText>
        </w:r>
        <w:r w:rsidRPr="00191756" w:rsidDel="00866AF5">
          <w:rPr>
            <w:lang w:eastAsia="en-US"/>
          </w:rPr>
          <w:delText>“</w:delText>
        </w:r>
        <w:r w:rsidDel="00866AF5">
          <w:rPr>
            <w:lang w:val="en-US" w:eastAsia="en-US"/>
          </w:rPr>
          <w:delText>MarkerResult</w:delText>
        </w:r>
        <w:r w:rsidRPr="00191756" w:rsidDel="00866AF5">
          <w:rPr>
            <w:lang w:eastAsia="en-US"/>
          </w:rPr>
          <w:delText>”</w:delText>
        </w:r>
        <w:r w:rsidDel="00866AF5">
          <w:rPr>
            <w:lang w:eastAsia="en-US"/>
          </w:rPr>
          <w:delText xml:space="preserve">. </w:delText>
        </w:r>
      </w:del>
    </w:p>
    <w:p w:rsidR="004E58D4" w:rsidRPr="004005FD" w:rsidDel="00866AF5" w:rsidRDefault="004E58D4" w:rsidP="00866AF5">
      <w:pPr>
        <w:pStyle w:val="a6"/>
        <w:numPr>
          <w:ilvl w:val="0"/>
          <w:numId w:val="1"/>
        </w:numPr>
        <w:spacing w:after="200"/>
        <w:ind w:left="0" w:firstLine="709"/>
        <w:contextualSpacing w:val="0"/>
        <w:jc w:val="left"/>
        <w:outlineLvl w:val="0"/>
        <w:rPr>
          <w:del w:id="3395" w:author="Анастасия ." w:date="2023-10-11T17:39:00Z"/>
          <w:lang w:eastAsia="en-US"/>
        </w:rPr>
        <w:pPrChange w:id="3396" w:author="Анастасия ." w:date="2023-10-11T17:39:00Z">
          <w:pPr>
            <w:pStyle w:val="ae"/>
          </w:pPr>
        </w:pPrChange>
      </w:pPr>
      <w:del w:id="3397" w:author="Анастасия ." w:date="2023-10-11T17:39:00Z">
        <w:r w:rsidDel="00866AF5">
          <w:rPr>
            <w:lang w:eastAsia="en-US"/>
          </w:rPr>
          <w:delText>Результаты тестирования представлены на Рисунках 3.</w:delText>
        </w:r>
        <w:r w:rsidRPr="004E58D4" w:rsidDel="00866AF5">
          <w:rPr>
            <w:lang w:eastAsia="en-US"/>
          </w:rPr>
          <w:delText>4</w:delText>
        </w:r>
        <w:r w:rsidDel="00866AF5">
          <w:rPr>
            <w:lang w:eastAsia="en-US"/>
          </w:rPr>
          <w:delText>-3.</w:delText>
        </w:r>
        <w:r w:rsidRPr="004E58D4" w:rsidDel="00866AF5">
          <w:rPr>
            <w:lang w:eastAsia="en-US"/>
          </w:rPr>
          <w:delText>12</w:delText>
        </w:r>
        <w:r w:rsidDel="00866AF5">
          <w:rPr>
            <w:lang w:eastAsia="en-US"/>
          </w:rPr>
          <w:delText>.</w:delText>
        </w:r>
      </w:del>
    </w:p>
    <w:p w:rsidR="004E58D4" w:rsidDel="00866AF5" w:rsidRDefault="004E58D4" w:rsidP="00866AF5">
      <w:pPr>
        <w:pStyle w:val="a6"/>
        <w:numPr>
          <w:ilvl w:val="0"/>
          <w:numId w:val="1"/>
        </w:numPr>
        <w:spacing w:after="200"/>
        <w:ind w:left="0" w:firstLine="709"/>
        <w:contextualSpacing w:val="0"/>
        <w:jc w:val="left"/>
        <w:outlineLvl w:val="0"/>
        <w:rPr>
          <w:del w:id="3398" w:author="Анастасия ." w:date="2023-10-11T17:39:00Z"/>
          <w:lang w:eastAsia="en-US"/>
        </w:rPr>
        <w:pPrChange w:id="3399" w:author="Анастасия ." w:date="2023-10-11T17:39:00Z">
          <w:pPr>
            <w:pStyle w:val="ae"/>
            <w:spacing w:line="240" w:lineRule="auto"/>
            <w:ind w:firstLine="0"/>
            <w:jc w:val="center"/>
          </w:pPr>
        </w:pPrChange>
      </w:pPr>
      <w:del w:id="3400" w:author="Анастасия ." w:date="2023-10-11T17:39:00Z">
        <w:r w:rsidDel="00866AF5">
          <w:rPr>
            <w:noProof/>
          </w:rPr>
          <w:drawing>
            <wp:inline distT="0" distB="0" distL="0" distR="0" wp14:anchorId="19FC52A5" wp14:editId="7FFB3C5C">
              <wp:extent cx="6095465" cy="2677886"/>
              <wp:effectExtent l="0" t="0" r="63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45).png"/>
                      <pic:cNvPicPr/>
                    </pic:nvPicPr>
                    <pic:blipFill rotWithShape="1">
                      <a:blip r:embed="rId33">
                        <a:extLst>
                          <a:ext uri="{28A0092B-C50C-407E-A947-70E740481C1C}">
                            <a14:useLocalDpi xmlns:a14="http://schemas.microsoft.com/office/drawing/2010/main" val="0"/>
                          </a:ext>
                        </a:extLst>
                      </a:blip>
                      <a:srcRect l="7275" t="12243" r="29583" b="38438"/>
                      <a:stretch/>
                    </pic:blipFill>
                    <pic:spPr bwMode="auto">
                      <a:xfrm>
                        <a:off x="0" y="0"/>
                        <a:ext cx="6093874" cy="2677187"/>
                      </a:xfrm>
                      <a:prstGeom prst="rect">
                        <a:avLst/>
                      </a:prstGeom>
                      <a:ln>
                        <a:noFill/>
                      </a:ln>
                      <a:extLst>
                        <a:ext uri="{53640926-AAD7-44D8-BBD7-CCE9431645EC}">
                          <a14:shadowObscured xmlns:a14="http://schemas.microsoft.com/office/drawing/2010/main"/>
                        </a:ext>
                      </a:extLst>
                    </pic:spPr>
                  </pic:pic>
                </a:graphicData>
              </a:graphic>
            </wp:inline>
          </w:drawing>
        </w:r>
      </w:del>
    </w:p>
    <w:p w:rsidR="00B074F0" w:rsidRPr="00B074F0" w:rsidDel="00866AF5" w:rsidRDefault="004E58D4" w:rsidP="00866AF5">
      <w:pPr>
        <w:pStyle w:val="a6"/>
        <w:numPr>
          <w:ilvl w:val="0"/>
          <w:numId w:val="1"/>
        </w:numPr>
        <w:spacing w:after="200"/>
        <w:ind w:left="0" w:firstLine="709"/>
        <w:contextualSpacing w:val="0"/>
        <w:jc w:val="left"/>
        <w:outlineLvl w:val="0"/>
        <w:rPr>
          <w:del w:id="3401" w:author="Анастасия ." w:date="2023-10-11T17:39:00Z"/>
          <w:lang w:eastAsia="en-US"/>
          <w:rPrChange w:id="3402" w:author="Анастасия ." w:date="2023-05-22T15:55:00Z">
            <w:rPr>
              <w:del w:id="3403" w:author="Анастасия ." w:date="2023-10-11T17:39:00Z"/>
              <w:b/>
              <w:sz w:val="24"/>
              <w:lang w:eastAsia="en-US"/>
            </w:rPr>
          </w:rPrChange>
        </w:rPr>
        <w:pPrChange w:id="3404" w:author="Анастасия ." w:date="2023-10-11T17:39:00Z">
          <w:pPr>
            <w:pStyle w:val="ae"/>
            <w:spacing w:after="120" w:line="240" w:lineRule="auto"/>
            <w:ind w:firstLine="0"/>
            <w:jc w:val="center"/>
          </w:pPr>
        </w:pPrChange>
      </w:pPr>
      <w:del w:id="3405" w:author="Анастасия ." w:date="2023-10-11T17:39:00Z">
        <w:r w:rsidRPr="00751737" w:rsidDel="00866AF5">
          <w:rPr>
            <w:b/>
            <w:sz w:val="24"/>
            <w:lang w:eastAsia="en-US"/>
          </w:rPr>
          <w:delText>Рисунок 3.</w:delText>
        </w:r>
        <w:r w:rsidRPr="004E58D4" w:rsidDel="00866AF5">
          <w:rPr>
            <w:b/>
            <w:sz w:val="24"/>
            <w:lang w:eastAsia="en-US"/>
          </w:rPr>
          <w:delText>4</w:delText>
        </w:r>
        <w:r w:rsidRPr="00751737" w:rsidDel="00866AF5">
          <w:rPr>
            <w:b/>
            <w:sz w:val="24"/>
            <w:lang w:eastAsia="en-US"/>
          </w:rPr>
          <w:delText xml:space="preserve"> — Выбор опции «Просмотр логов»</w:delText>
        </w:r>
      </w:del>
    </w:p>
    <w:p w:rsidR="004E58D4" w:rsidDel="00866AF5" w:rsidRDefault="004E58D4" w:rsidP="00866AF5">
      <w:pPr>
        <w:pStyle w:val="a6"/>
        <w:numPr>
          <w:ilvl w:val="0"/>
          <w:numId w:val="1"/>
        </w:numPr>
        <w:spacing w:after="200"/>
        <w:ind w:left="0" w:firstLine="709"/>
        <w:contextualSpacing w:val="0"/>
        <w:jc w:val="left"/>
        <w:outlineLvl w:val="0"/>
        <w:rPr>
          <w:del w:id="3406" w:author="Анастасия ." w:date="2023-10-11T17:39:00Z"/>
          <w:b/>
          <w:sz w:val="24"/>
          <w:lang w:eastAsia="en-US"/>
        </w:rPr>
        <w:pPrChange w:id="3407" w:author="Анастасия ." w:date="2023-10-11T17:39:00Z">
          <w:pPr>
            <w:pStyle w:val="ae"/>
            <w:spacing w:line="240" w:lineRule="auto"/>
            <w:ind w:firstLine="0"/>
            <w:jc w:val="center"/>
          </w:pPr>
        </w:pPrChange>
      </w:pPr>
      <w:del w:id="3408" w:author="Анастасия ." w:date="2023-10-11T17:39:00Z">
        <w:r w:rsidDel="00866AF5">
          <w:rPr>
            <w:b/>
            <w:noProof/>
            <w:sz w:val="24"/>
          </w:rPr>
          <w:drawing>
            <wp:inline distT="0" distB="0" distL="0" distR="0" wp14:anchorId="32A1D76E" wp14:editId="05D259A7">
              <wp:extent cx="6114996" cy="2951018"/>
              <wp:effectExtent l="0" t="0" r="63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51).png"/>
                      <pic:cNvPicPr/>
                    </pic:nvPicPr>
                    <pic:blipFill rotWithShape="1">
                      <a:blip r:embed="rId34">
                        <a:extLst>
                          <a:ext uri="{28A0092B-C50C-407E-A947-70E740481C1C}">
                            <a14:useLocalDpi xmlns:a14="http://schemas.microsoft.com/office/drawing/2010/main" val="0"/>
                          </a:ext>
                        </a:extLst>
                      </a:blip>
                      <a:srcRect l="6693" t="10864" r="34821" b="38954"/>
                      <a:stretch/>
                    </pic:blipFill>
                    <pic:spPr bwMode="auto">
                      <a:xfrm>
                        <a:off x="0" y="0"/>
                        <a:ext cx="6119033" cy="2952966"/>
                      </a:xfrm>
                      <a:prstGeom prst="rect">
                        <a:avLst/>
                      </a:prstGeom>
                      <a:ln>
                        <a:noFill/>
                      </a:ln>
                      <a:extLst>
                        <a:ext uri="{53640926-AAD7-44D8-BBD7-CCE9431645EC}">
                          <a14:shadowObscured xmlns:a14="http://schemas.microsoft.com/office/drawing/2010/main"/>
                        </a:ext>
                      </a:extLst>
                    </pic:spPr>
                  </pic:pic>
                </a:graphicData>
              </a:graphic>
            </wp:inline>
          </w:drawing>
        </w:r>
      </w:del>
    </w:p>
    <w:p w:rsidR="00B074F0" w:rsidRPr="00F251B1" w:rsidDel="00866AF5" w:rsidRDefault="004E58D4" w:rsidP="00866AF5">
      <w:pPr>
        <w:pStyle w:val="a6"/>
        <w:numPr>
          <w:ilvl w:val="0"/>
          <w:numId w:val="1"/>
        </w:numPr>
        <w:spacing w:after="200"/>
        <w:ind w:left="0" w:firstLine="709"/>
        <w:contextualSpacing w:val="0"/>
        <w:jc w:val="left"/>
        <w:outlineLvl w:val="0"/>
        <w:rPr>
          <w:del w:id="3409" w:author="Анастасия ." w:date="2023-10-11T17:39:00Z"/>
          <w:lang w:eastAsia="en-US"/>
          <w:rPrChange w:id="3410" w:author="Анастасия ." w:date="2023-05-22T16:03:00Z">
            <w:rPr>
              <w:del w:id="3411" w:author="Анастасия ." w:date="2023-10-11T17:39:00Z"/>
              <w:b/>
              <w:sz w:val="24"/>
              <w:lang w:eastAsia="en-US"/>
            </w:rPr>
          </w:rPrChange>
        </w:rPr>
        <w:pPrChange w:id="3412" w:author="Анастасия ." w:date="2023-10-11T17:39:00Z">
          <w:pPr>
            <w:pStyle w:val="ae"/>
            <w:spacing w:after="120" w:line="240" w:lineRule="auto"/>
            <w:ind w:firstLine="0"/>
            <w:jc w:val="center"/>
          </w:pPr>
        </w:pPrChange>
      </w:pPr>
      <w:del w:id="3413" w:author="Анастасия ." w:date="2023-10-11T17:39:00Z">
        <w:r w:rsidRPr="00751737" w:rsidDel="00866AF5">
          <w:rPr>
            <w:b/>
            <w:sz w:val="24"/>
            <w:lang w:eastAsia="en-US"/>
          </w:rPr>
          <w:delText>Рисунок 3.</w:delText>
        </w:r>
        <w:r w:rsidRPr="009B0C1B" w:rsidDel="00866AF5">
          <w:rPr>
            <w:b/>
            <w:sz w:val="24"/>
            <w:lang w:eastAsia="en-US"/>
            <w:rPrChange w:id="3414" w:author="Анастасия ." w:date="2023-05-22T16:45:00Z">
              <w:rPr>
                <w:b/>
                <w:sz w:val="24"/>
                <w:lang w:val="en-US" w:eastAsia="en-US"/>
              </w:rPr>
            </w:rPrChange>
          </w:rPr>
          <w:delText>5</w:delText>
        </w:r>
        <w:r w:rsidRPr="00751737" w:rsidDel="00866AF5">
          <w:rPr>
            <w:b/>
            <w:sz w:val="24"/>
            <w:lang w:eastAsia="en-US"/>
          </w:rPr>
          <w:delText xml:space="preserve"> </w:delText>
        </w:r>
        <w:r w:rsidDel="00866AF5">
          <w:rPr>
            <w:b/>
            <w:sz w:val="24"/>
            <w:lang w:eastAsia="en-US"/>
          </w:rPr>
          <w:delText>— Вывод информационного окна</w:delText>
        </w:r>
      </w:del>
    </w:p>
    <w:p w:rsidR="004E58D4" w:rsidDel="00866AF5" w:rsidRDefault="004E58D4" w:rsidP="00866AF5">
      <w:pPr>
        <w:pStyle w:val="a6"/>
        <w:numPr>
          <w:ilvl w:val="0"/>
          <w:numId w:val="1"/>
        </w:numPr>
        <w:spacing w:after="200"/>
        <w:ind w:left="0" w:firstLine="709"/>
        <w:contextualSpacing w:val="0"/>
        <w:jc w:val="left"/>
        <w:outlineLvl w:val="0"/>
        <w:rPr>
          <w:del w:id="3415" w:author="Анастасия ." w:date="2023-10-11T17:39:00Z"/>
          <w:b/>
          <w:sz w:val="24"/>
          <w:lang w:eastAsia="en-US"/>
        </w:rPr>
        <w:pPrChange w:id="3416" w:author="Анастасия ." w:date="2023-10-11T17:39:00Z">
          <w:pPr>
            <w:pStyle w:val="ae"/>
            <w:spacing w:line="240" w:lineRule="auto"/>
            <w:ind w:firstLine="0"/>
            <w:jc w:val="center"/>
          </w:pPr>
        </w:pPrChange>
      </w:pPr>
      <w:del w:id="3417" w:author="Анастасия ." w:date="2023-10-11T17:39:00Z">
        <w:r w:rsidDel="00866AF5">
          <w:rPr>
            <w:b/>
            <w:noProof/>
            <w:sz w:val="24"/>
          </w:rPr>
          <w:drawing>
            <wp:inline distT="0" distB="0" distL="0" distR="0" wp14:anchorId="23EB6E72" wp14:editId="19F8DD17">
              <wp:extent cx="5361709" cy="2660072"/>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47).png"/>
                      <pic:cNvPicPr/>
                    </pic:nvPicPr>
                    <pic:blipFill rotWithShape="1">
                      <a:blip r:embed="rId35">
                        <a:extLst>
                          <a:ext uri="{28A0092B-C50C-407E-A947-70E740481C1C}">
                            <a14:useLocalDpi xmlns:a14="http://schemas.microsoft.com/office/drawing/2010/main" val="0"/>
                          </a:ext>
                        </a:extLst>
                      </a:blip>
                      <a:srcRect l="3395" t="11271" r="53928" b="51085"/>
                      <a:stretch/>
                    </pic:blipFill>
                    <pic:spPr bwMode="auto">
                      <a:xfrm>
                        <a:off x="0" y="0"/>
                        <a:ext cx="5360664" cy="2659554"/>
                      </a:xfrm>
                      <a:prstGeom prst="rect">
                        <a:avLst/>
                      </a:prstGeom>
                      <a:ln>
                        <a:noFill/>
                      </a:ln>
                      <a:extLst>
                        <a:ext uri="{53640926-AAD7-44D8-BBD7-CCE9431645EC}">
                          <a14:shadowObscured xmlns:a14="http://schemas.microsoft.com/office/drawing/2010/main"/>
                        </a:ext>
                      </a:extLst>
                    </pic:spPr>
                  </pic:pic>
                </a:graphicData>
              </a:graphic>
            </wp:inline>
          </w:drawing>
        </w:r>
      </w:del>
    </w:p>
    <w:p w:rsidR="004E58D4" w:rsidDel="00866AF5" w:rsidRDefault="004E58D4" w:rsidP="00866AF5">
      <w:pPr>
        <w:pStyle w:val="a6"/>
        <w:numPr>
          <w:ilvl w:val="0"/>
          <w:numId w:val="1"/>
        </w:numPr>
        <w:spacing w:after="200"/>
        <w:ind w:left="0" w:firstLine="709"/>
        <w:contextualSpacing w:val="0"/>
        <w:jc w:val="left"/>
        <w:outlineLvl w:val="0"/>
        <w:rPr>
          <w:del w:id="3418" w:author="Анастасия ." w:date="2023-10-11T17:39:00Z"/>
          <w:b/>
          <w:sz w:val="24"/>
          <w:lang w:eastAsia="en-US"/>
        </w:rPr>
        <w:pPrChange w:id="3419" w:author="Анастасия ." w:date="2023-10-11T17:39:00Z">
          <w:pPr>
            <w:pStyle w:val="ae"/>
            <w:spacing w:after="120" w:line="240" w:lineRule="auto"/>
            <w:ind w:firstLine="0"/>
            <w:jc w:val="center"/>
          </w:pPr>
        </w:pPrChange>
      </w:pPr>
      <w:del w:id="3420" w:author="Анастасия ." w:date="2023-10-11T17:39:00Z">
        <w:r w:rsidRPr="00751737" w:rsidDel="00866AF5">
          <w:rPr>
            <w:b/>
            <w:sz w:val="24"/>
            <w:lang w:eastAsia="en-US"/>
          </w:rPr>
          <w:delText>Рисунок 3.</w:delText>
        </w:r>
        <w:r w:rsidRPr="004E58D4" w:rsidDel="00866AF5">
          <w:rPr>
            <w:b/>
            <w:sz w:val="24"/>
            <w:lang w:eastAsia="en-US"/>
          </w:rPr>
          <w:delText>6</w:delText>
        </w:r>
        <w:r w:rsidRPr="00751737" w:rsidDel="00866AF5">
          <w:rPr>
            <w:b/>
            <w:sz w:val="24"/>
            <w:lang w:eastAsia="en-US"/>
          </w:rPr>
          <w:delText xml:space="preserve"> </w:delText>
        </w:r>
        <w:r w:rsidDel="00866AF5">
          <w:rPr>
            <w:b/>
            <w:sz w:val="24"/>
            <w:lang w:eastAsia="en-US"/>
          </w:rPr>
          <w:delText>— Вывод информационного окна</w:delText>
        </w:r>
      </w:del>
    </w:p>
    <w:p w:rsidR="004E58D4" w:rsidRPr="00F222B6" w:rsidDel="00866AF5" w:rsidRDefault="004E58D4" w:rsidP="00866AF5">
      <w:pPr>
        <w:pStyle w:val="a6"/>
        <w:numPr>
          <w:ilvl w:val="0"/>
          <w:numId w:val="1"/>
        </w:numPr>
        <w:spacing w:after="200"/>
        <w:ind w:left="0" w:firstLine="709"/>
        <w:contextualSpacing w:val="0"/>
        <w:jc w:val="left"/>
        <w:outlineLvl w:val="0"/>
        <w:rPr>
          <w:del w:id="3421" w:author="Анастасия ." w:date="2023-10-11T17:39:00Z"/>
          <w:lang w:eastAsia="en-US"/>
        </w:rPr>
        <w:pPrChange w:id="3422" w:author="Анастасия ." w:date="2023-10-11T17:39:00Z">
          <w:pPr>
            <w:pStyle w:val="ae"/>
          </w:pPr>
        </w:pPrChange>
      </w:pPr>
      <w:del w:id="3423" w:author="Анастасия ." w:date="2023-10-11T17:39:00Z">
        <w:r w:rsidRPr="00F222B6" w:rsidDel="00866AF5">
          <w:rPr>
            <w:lang w:eastAsia="en-US"/>
          </w:rPr>
          <w:delText>Как видно из Рисунка 3.</w:delText>
        </w:r>
        <w:r w:rsidRPr="004E58D4" w:rsidDel="00866AF5">
          <w:rPr>
            <w:lang w:eastAsia="en-US"/>
          </w:rPr>
          <w:delText>6</w:delText>
        </w:r>
        <w:r w:rsidRPr="00F222B6" w:rsidDel="00866AF5">
          <w:rPr>
            <w:lang w:eastAsia="en-US"/>
          </w:rPr>
          <w:delText xml:space="preserve"> </w:delText>
        </w:r>
        <w:r w:rsidRPr="00F222B6" w:rsidDel="00866AF5">
          <w:rPr>
            <w:lang w:val="en-US" w:eastAsia="en-US"/>
          </w:rPr>
          <w:delText>QR</w:delText>
        </w:r>
        <w:r w:rsidRPr="00F222B6" w:rsidDel="00866AF5">
          <w:rPr>
            <w:lang w:eastAsia="en-US"/>
          </w:rPr>
          <w:delText xml:space="preserve">-коды всех шин с валидными серийными номерами находятся в папке </w:delText>
        </w:r>
        <w:r w:rsidRPr="00F222B6" w:rsidDel="00866AF5">
          <w:rPr>
            <w:lang w:val="en-US" w:eastAsia="en-US"/>
          </w:rPr>
          <w:delText>Ready</w:delText>
        </w:r>
        <w:r w:rsidRPr="00F222B6" w:rsidDel="00866AF5">
          <w:rPr>
            <w:lang w:eastAsia="en-US"/>
          </w:rPr>
          <w:delText>.</w:delText>
        </w:r>
        <w:r w:rsidDel="00866AF5">
          <w:rPr>
            <w:lang w:eastAsia="en-US"/>
          </w:rPr>
          <w:delText xml:space="preserve"> По завершении программы получаем два </w:delText>
        </w:r>
        <w:r w:rsidDel="00866AF5">
          <w:rPr>
            <w:lang w:val="en-US" w:eastAsia="en-US"/>
          </w:rPr>
          <w:delText>QR</w:delText>
        </w:r>
        <w:r w:rsidRPr="004E58D4" w:rsidDel="00866AF5">
          <w:rPr>
            <w:lang w:eastAsia="en-US"/>
          </w:rPr>
          <w:delText>-</w:delText>
        </w:r>
        <w:r w:rsidDel="00866AF5">
          <w:rPr>
            <w:lang w:eastAsia="en-US"/>
          </w:rPr>
          <w:delText>кода (Рисунок 3.</w:delText>
        </w:r>
        <w:r w:rsidRPr="00866AF5" w:rsidDel="00866AF5">
          <w:rPr>
            <w:lang w:eastAsia="en-US"/>
            <w:rPrChange w:id="3424" w:author="Анастасия ." w:date="2023-10-11T17:39:00Z">
              <w:rPr>
                <w:lang w:val="en-US" w:eastAsia="en-US"/>
              </w:rPr>
            </w:rPrChange>
          </w:rPr>
          <w:delText>7</w:delText>
        </w:r>
        <w:r w:rsidDel="00866AF5">
          <w:rPr>
            <w:lang w:eastAsia="en-US"/>
          </w:rPr>
          <w:delText>-3.</w:delText>
        </w:r>
        <w:r w:rsidRPr="00866AF5" w:rsidDel="00866AF5">
          <w:rPr>
            <w:lang w:eastAsia="en-US"/>
            <w:rPrChange w:id="3425" w:author="Анастасия ." w:date="2023-10-11T17:39:00Z">
              <w:rPr>
                <w:lang w:val="en-US" w:eastAsia="en-US"/>
              </w:rPr>
            </w:rPrChange>
          </w:rPr>
          <w:delText>8</w:delText>
        </w:r>
        <w:r w:rsidDel="00866AF5">
          <w:rPr>
            <w:lang w:eastAsia="en-US"/>
          </w:rPr>
          <w:delText>).</w:delText>
        </w:r>
      </w:del>
    </w:p>
    <w:p w:rsidR="004E58D4" w:rsidDel="00866AF5" w:rsidRDefault="004E58D4" w:rsidP="00866AF5">
      <w:pPr>
        <w:pStyle w:val="a6"/>
        <w:numPr>
          <w:ilvl w:val="0"/>
          <w:numId w:val="1"/>
        </w:numPr>
        <w:spacing w:after="200"/>
        <w:ind w:left="0" w:firstLine="709"/>
        <w:contextualSpacing w:val="0"/>
        <w:jc w:val="left"/>
        <w:outlineLvl w:val="0"/>
        <w:rPr>
          <w:del w:id="3426" w:author="Анастасия ." w:date="2023-10-11T17:39:00Z"/>
          <w:lang w:eastAsia="en-US"/>
        </w:rPr>
        <w:pPrChange w:id="3427" w:author="Анастасия ." w:date="2023-10-11T17:39:00Z">
          <w:pPr>
            <w:pStyle w:val="ae"/>
            <w:spacing w:line="240" w:lineRule="auto"/>
            <w:ind w:firstLine="0"/>
            <w:jc w:val="center"/>
          </w:pPr>
        </w:pPrChange>
      </w:pPr>
      <w:del w:id="3428" w:author="Анастасия ." w:date="2023-10-11T17:39:00Z">
        <w:r w:rsidDel="00866AF5">
          <w:rPr>
            <w:noProof/>
          </w:rPr>
          <w:drawing>
            <wp:inline distT="0" distB="0" distL="0" distR="0" wp14:anchorId="0EAF8ECC" wp14:editId="0005EF5F">
              <wp:extent cx="3614056" cy="3614056"/>
              <wp:effectExtent l="0" t="0" r="5715" b="5715"/>
              <wp:docPr id="30" name="Рисунок 30" descr="D:\qr_dev\Ready\QRof 654SDF.45GFD.IU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r_dev\Ready\QRof 654SDF.45GFD.IU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4019" cy="3614019"/>
                      </a:xfrm>
                      <a:prstGeom prst="rect">
                        <a:avLst/>
                      </a:prstGeom>
                      <a:noFill/>
                      <a:ln>
                        <a:noFill/>
                      </a:ln>
                    </pic:spPr>
                  </pic:pic>
                </a:graphicData>
              </a:graphic>
            </wp:inline>
          </w:drawing>
        </w:r>
      </w:del>
    </w:p>
    <w:p w:rsidR="00A57F56" w:rsidRPr="00360F68" w:rsidDel="00866AF5" w:rsidRDefault="004E58D4" w:rsidP="00866AF5">
      <w:pPr>
        <w:pStyle w:val="a6"/>
        <w:numPr>
          <w:ilvl w:val="0"/>
          <w:numId w:val="1"/>
        </w:numPr>
        <w:spacing w:after="200"/>
        <w:ind w:left="0" w:firstLine="709"/>
        <w:contextualSpacing w:val="0"/>
        <w:jc w:val="left"/>
        <w:outlineLvl w:val="0"/>
        <w:rPr>
          <w:del w:id="3429" w:author="Анастасия ." w:date="2023-10-11T17:39:00Z"/>
          <w:lang w:eastAsia="en-US"/>
          <w:rPrChange w:id="3430" w:author="Анастасия ." w:date="2023-05-22T16:23:00Z">
            <w:rPr>
              <w:del w:id="3431" w:author="Анастасия ." w:date="2023-10-11T17:39:00Z"/>
              <w:b/>
              <w:sz w:val="24"/>
              <w:lang w:eastAsia="en-US"/>
            </w:rPr>
          </w:rPrChange>
        </w:rPr>
        <w:pPrChange w:id="3432" w:author="Анастасия ." w:date="2023-10-11T17:39:00Z">
          <w:pPr>
            <w:pStyle w:val="ae"/>
            <w:spacing w:after="120" w:line="240" w:lineRule="auto"/>
            <w:ind w:firstLine="0"/>
            <w:jc w:val="center"/>
          </w:pPr>
        </w:pPrChange>
      </w:pPr>
      <w:del w:id="3433" w:author="Анастасия ." w:date="2023-10-11T17:39:00Z">
        <w:r w:rsidRPr="00751737" w:rsidDel="00866AF5">
          <w:rPr>
            <w:b/>
            <w:sz w:val="24"/>
            <w:lang w:eastAsia="en-US"/>
          </w:rPr>
          <w:delText>Рисунок 3.</w:delText>
        </w:r>
        <w:r w:rsidRPr="004E58D4" w:rsidDel="00866AF5">
          <w:rPr>
            <w:b/>
            <w:sz w:val="24"/>
            <w:lang w:eastAsia="en-US"/>
          </w:rPr>
          <w:delText>7</w:delText>
        </w:r>
        <w:r w:rsidRPr="00751737" w:rsidDel="00866AF5">
          <w:rPr>
            <w:b/>
            <w:sz w:val="24"/>
            <w:lang w:eastAsia="en-US"/>
          </w:rPr>
          <w:delText xml:space="preserve"> </w:delText>
        </w:r>
        <w:r w:rsidDel="00866AF5">
          <w:rPr>
            <w:b/>
            <w:sz w:val="24"/>
            <w:lang w:eastAsia="en-US"/>
          </w:rPr>
          <w:delText xml:space="preserve">— Первый полученный </w:delText>
        </w:r>
        <w:r w:rsidDel="00866AF5">
          <w:rPr>
            <w:b/>
            <w:sz w:val="24"/>
            <w:lang w:val="en-US" w:eastAsia="en-US"/>
          </w:rPr>
          <w:delText>QR</w:delText>
        </w:r>
        <w:r w:rsidRPr="004E58D4" w:rsidDel="00866AF5">
          <w:rPr>
            <w:b/>
            <w:sz w:val="24"/>
            <w:lang w:eastAsia="en-US"/>
          </w:rPr>
          <w:delText>-</w:delText>
        </w:r>
        <w:r w:rsidDel="00866AF5">
          <w:rPr>
            <w:b/>
            <w:sz w:val="24"/>
            <w:lang w:eastAsia="en-US"/>
          </w:rPr>
          <w:delText>код</w:delText>
        </w:r>
      </w:del>
    </w:p>
    <w:p w:rsidR="004E58D4" w:rsidDel="00866AF5" w:rsidRDefault="004E58D4" w:rsidP="00866AF5">
      <w:pPr>
        <w:pStyle w:val="a6"/>
        <w:numPr>
          <w:ilvl w:val="0"/>
          <w:numId w:val="1"/>
        </w:numPr>
        <w:spacing w:after="200"/>
        <w:ind w:left="0" w:firstLine="709"/>
        <w:contextualSpacing w:val="0"/>
        <w:jc w:val="left"/>
        <w:outlineLvl w:val="0"/>
        <w:rPr>
          <w:del w:id="3434" w:author="Анастасия ." w:date="2023-10-11T17:39:00Z"/>
          <w:lang w:eastAsia="en-US"/>
        </w:rPr>
        <w:pPrChange w:id="3435" w:author="Анастасия ." w:date="2023-10-11T17:39:00Z">
          <w:pPr>
            <w:pStyle w:val="ae"/>
            <w:spacing w:line="240" w:lineRule="auto"/>
            <w:ind w:firstLine="0"/>
            <w:jc w:val="center"/>
          </w:pPr>
        </w:pPrChange>
      </w:pPr>
      <w:del w:id="3436" w:author="Анастасия ." w:date="2023-10-11T17:39:00Z">
        <w:r w:rsidDel="00866AF5">
          <w:rPr>
            <w:noProof/>
          </w:rPr>
          <w:drawing>
            <wp:inline distT="0" distB="0" distL="0" distR="0" wp14:anchorId="66729F74" wp14:editId="565C0A38">
              <wp:extent cx="3657600" cy="3657600"/>
              <wp:effectExtent l="0" t="0" r="0" b="0"/>
              <wp:docPr id="31" name="Рисунок 31" descr="D:\qr_dev\Ready\QRof 234RFG.8765F.I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r_dev\Ready\QRof 234RFG.8765F.IU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561" cy="3657561"/>
                      </a:xfrm>
                      <a:prstGeom prst="rect">
                        <a:avLst/>
                      </a:prstGeom>
                      <a:noFill/>
                      <a:ln>
                        <a:noFill/>
                      </a:ln>
                    </pic:spPr>
                  </pic:pic>
                </a:graphicData>
              </a:graphic>
            </wp:inline>
          </w:drawing>
        </w:r>
      </w:del>
    </w:p>
    <w:p w:rsidR="004E58D4" w:rsidDel="00866AF5" w:rsidRDefault="004E58D4" w:rsidP="00866AF5">
      <w:pPr>
        <w:pStyle w:val="a6"/>
        <w:numPr>
          <w:ilvl w:val="0"/>
          <w:numId w:val="1"/>
        </w:numPr>
        <w:spacing w:after="200"/>
        <w:ind w:left="0" w:firstLine="709"/>
        <w:contextualSpacing w:val="0"/>
        <w:jc w:val="left"/>
        <w:outlineLvl w:val="0"/>
        <w:rPr>
          <w:del w:id="3437" w:author="Анастасия ." w:date="2023-10-11T17:39:00Z"/>
          <w:b/>
          <w:sz w:val="24"/>
          <w:lang w:eastAsia="en-US"/>
        </w:rPr>
        <w:pPrChange w:id="3438" w:author="Анастасия ." w:date="2023-10-11T17:39:00Z">
          <w:pPr>
            <w:pStyle w:val="ae"/>
            <w:spacing w:after="120" w:line="240" w:lineRule="auto"/>
            <w:ind w:firstLine="0"/>
            <w:jc w:val="center"/>
          </w:pPr>
        </w:pPrChange>
      </w:pPr>
      <w:del w:id="3439" w:author="Анастасия ." w:date="2023-10-11T17:39:00Z">
        <w:r w:rsidRPr="00751737" w:rsidDel="00866AF5">
          <w:rPr>
            <w:b/>
            <w:sz w:val="24"/>
            <w:lang w:eastAsia="en-US"/>
          </w:rPr>
          <w:delText>Рисунок 3.</w:delText>
        </w:r>
        <w:r w:rsidRPr="004E58D4" w:rsidDel="00866AF5">
          <w:rPr>
            <w:b/>
            <w:sz w:val="24"/>
            <w:lang w:eastAsia="en-US"/>
          </w:rPr>
          <w:delText>8</w:delText>
        </w:r>
        <w:r w:rsidRPr="00751737" w:rsidDel="00866AF5">
          <w:rPr>
            <w:b/>
            <w:sz w:val="24"/>
            <w:lang w:eastAsia="en-US"/>
          </w:rPr>
          <w:delText xml:space="preserve"> </w:delText>
        </w:r>
        <w:r w:rsidDel="00866AF5">
          <w:rPr>
            <w:b/>
            <w:sz w:val="24"/>
            <w:lang w:eastAsia="en-US"/>
          </w:rPr>
          <w:delText xml:space="preserve">— Второй полученный </w:delText>
        </w:r>
        <w:r w:rsidDel="00866AF5">
          <w:rPr>
            <w:b/>
            <w:sz w:val="24"/>
            <w:lang w:val="en-US" w:eastAsia="en-US"/>
          </w:rPr>
          <w:delText>QR</w:delText>
        </w:r>
        <w:r w:rsidRPr="00F222B6" w:rsidDel="00866AF5">
          <w:rPr>
            <w:b/>
            <w:sz w:val="24"/>
            <w:lang w:eastAsia="en-US"/>
          </w:rPr>
          <w:delText>-</w:delText>
        </w:r>
        <w:r w:rsidDel="00866AF5">
          <w:rPr>
            <w:b/>
            <w:sz w:val="24"/>
            <w:lang w:eastAsia="en-US"/>
          </w:rPr>
          <w:delText>код</w:delText>
        </w:r>
      </w:del>
    </w:p>
    <w:p w:rsidR="004E58D4" w:rsidRPr="00F251B1" w:rsidDel="00A57F56" w:rsidRDefault="004E58D4" w:rsidP="00866AF5">
      <w:pPr>
        <w:pStyle w:val="a6"/>
        <w:numPr>
          <w:ilvl w:val="0"/>
          <w:numId w:val="1"/>
        </w:numPr>
        <w:spacing w:after="200"/>
        <w:ind w:left="0" w:firstLine="709"/>
        <w:contextualSpacing w:val="0"/>
        <w:jc w:val="left"/>
        <w:outlineLvl w:val="0"/>
        <w:rPr>
          <w:del w:id="3440" w:author="Анастасия ." w:date="2023-05-22T16:10:00Z"/>
          <w:lang w:eastAsia="en-US"/>
          <w:rPrChange w:id="3441" w:author="Анастасия ." w:date="2023-05-22T16:04:00Z">
            <w:rPr>
              <w:del w:id="3442" w:author="Анастасия ." w:date="2023-05-22T16:10:00Z"/>
              <w:sz w:val="24"/>
              <w:lang w:eastAsia="en-US"/>
            </w:rPr>
          </w:rPrChange>
        </w:rPr>
        <w:pPrChange w:id="3443" w:author="Анастасия ." w:date="2023-10-11T17:39:00Z">
          <w:pPr>
            <w:pStyle w:val="ae"/>
          </w:pPr>
        </w:pPrChange>
      </w:pPr>
      <w:del w:id="3444" w:author="Анастасия ." w:date="2023-05-22T16:10:00Z">
        <w:r w:rsidRPr="00F251B1" w:rsidDel="00A57F56">
          <w:rPr>
            <w:rFonts w:eastAsia="Times New Roman" w:cs="Times New Roman"/>
            <w:szCs w:val="24"/>
            <w:lang w:eastAsia="en-US"/>
            <w:rPrChange w:id="3445" w:author="Анастасия ." w:date="2023-05-22T16:04:00Z">
              <w:rPr>
                <w:sz w:val="24"/>
                <w:lang w:eastAsia="en-US"/>
              </w:rPr>
            </w:rPrChange>
          </w:rPr>
          <w:delText xml:space="preserve">На Рисунках 3.9-3.10 представлена расшифровка </w:delText>
        </w:r>
        <w:r w:rsidRPr="00F251B1" w:rsidDel="00A57F56">
          <w:rPr>
            <w:rFonts w:eastAsia="Times New Roman" w:cs="Times New Roman"/>
            <w:szCs w:val="24"/>
            <w:lang w:val="en-US" w:eastAsia="en-US"/>
            <w:rPrChange w:id="3446" w:author="Анастасия ." w:date="2023-05-22T16:04:00Z">
              <w:rPr>
                <w:sz w:val="24"/>
                <w:lang w:val="en-US" w:eastAsia="en-US"/>
              </w:rPr>
            </w:rPrChange>
          </w:rPr>
          <w:delText>QR</w:delText>
        </w:r>
        <w:r w:rsidRPr="00F251B1" w:rsidDel="00A57F56">
          <w:rPr>
            <w:rFonts w:eastAsia="Times New Roman" w:cs="Times New Roman"/>
            <w:szCs w:val="24"/>
            <w:lang w:eastAsia="en-US"/>
            <w:rPrChange w:id="3447" w:author="Анастасия ." w:date="2023-05-22T16:04:00Z">
              <w:rPr>
                <w:sz w:val="24"/>
                <w:lang w:eastAsia="en-US"/>
              </w:rPr>
            </w:rPrChange>
          </w:rPr>
          <w:delText>-кодов. Все символы читаются, текст соответствует значениям полей в БД.</w:delText>
        </w:r>
      </w:del>
    </w:p>
    <w:p w:rsidR="004E58D4" w:rsidRPr="00866AF5" w:rsidDel="00866AF5" w:rsidRDefault="004E58D4" w:rsidP="00866AF5">
      <w:pPr>
        <w:pStyle w:val="a6"/>
        <w:numPr>
          <w:ilvl w:val="0"/>
          <w:numId w:val="1"/>
        </w:numPr>
        <w:spacing w:after="200"/>
        <w:ind w:left="0" w:firstLine="709"/>
        <w:contextualSpacing w:val="0"/>
        <w:jc w:val="left"/>
        <w:outlineLvl w:val="0"/>
        <w:rPr>
          <w:del w:id="3448" w:author="Анастасия ." w:date="2023-10-11T17:39:00Z"/>
          <w:b/>
          <w:lang w:eastAsia="en-US"/>
          <w:rPrChange w:id="3449" w:author="Анастасия ." w:date="2023-10-11T17:39:00Z">
            <w:rPr>
              <w:del w:id="3450" w:author="Анастасия ." w:date="2023-10-11T17:39:00Z"/>
              <w:b/>
              <w:lang w:val="en-US" w:eastAsia="en-US"/>
            </w:rPr>
          </w:rPrChange>
        </w:rPr>
        <w:pPrChange w:id="3451" w:author="Анастасия ." w:date="2023-10-11T17:39:00Z">
          <w:pPr>
            <w:pStyle w:val="ae"/>
            <w:spacing w:line="240" w:lineRule="auto"/>
            <w:ind w:firstLine="0"/>
            <w:jc w:val="center"/>
          </w:pPr>
        </w:pPrChange>
      </w:pPr>
      <w:del w:id="3452" w:author="Анастасия ." w:date="2023-10-11T17:39:00Z">
        <w:r w:rsidDel="00866AF5">
          <w:rPr>
            <w:b/>
            <w:noProof/>
          </w:rPr>
          <w:drawing>
            <wp:inline distT="0" distB="0" distL="0" distR="0" wp14:anchorId="0C2E6C7B" wp14:editId="6C046BF2">
              <wp:extent cx="2273300" cy="49276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20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8009" cy="4937807"/>
                      </a:xfrm>
                      <a:prstGeom prst="rect">
                        <a:avLst/>
                      </a:prstGeom>
                    </pic:spPr>
                  </pic:pic>
                </a:graphicData>
              </a:graphic>
            </wp:inline>
          </w:drawing>
        </w:r>
        <w:r w:rsidDel="00866AF5">
          <w:rPr>
            <w:b/>
            <w:noProof/>
          </w:rPr>
          <w:drawing>
            <wp:inline distT="0" distB="0" distL="0" distR="0" wp14:anchorId="2EF9DC19" wp14:editId="427D7F74">
              <wp:extent cx="2274276" cy="4929553"/>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201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3213" cy="4948924"/>
                      </a:xfrm>
                      <a:prstGeom prst="rect">
                        <a:avLst/>
                      </a:prstGeom>
                    </pic:spPr>
                  </pic:pic>
                </a:graphicData>
              </a:graphic>
            </wp:inline>
          </w:drawing>
        </w:r>
      </w:del>
    </w:p>
    <w:p w:rsidR="004E58D4" w:rsidDel="00A57F56" w:rsidRDefault="004E58D4" w:rsidP="00866AF5">
      <w:pPr>
        <w:pStyle w:val="a6"/>
        <w:numPr>
          <w:ilvl w:val="0"/>
          <w:numId w:val="1"/>
        </w:numPr>
        <w:spacing w:after="200"/>
        <w:ind w:left="0" w:firstLine="709"/>
        <w:contextualSpacing w:val="0"/>
        <w:jc w:val="left"/>
        <w:outlineLvl w:val="0"/>
        <w:rPr>
          <w:del w:id="3453" w:author="Анастасия ." w:date="2023-05-22T16:11:00Z"/>
          <w:b/>
          <w:sz w:val="24"/>
          <w:lang w:eastAsia="en-US"/>
        </w:rPr>
        <w:pPrChange w:id="3454" w:author="Анастасия ." w:date="2023-10-11T17:39:00Z">
          <w:pPr>
            <w:pStyle w:val="ae"/>
            <w:spacing w:after="120" w:line="240" w:lineRule="auto"/>
            <w:ind w:firstLine="0"/>
            <w:jc w:val="center"/>
          </w:pPr>
        </w:pPrChange>
      </w:pPr>
      <w:del w:id="3455" w:author="Анастасия ." w:date="2023-10-11T17:39:00Z">
        <w:r w:rsidRPr="00751737" w:rsidDel="00866AF5">
          <w:rPr>
            <w:b/>
            <w:sz w:val="24"/>
            <w:lang w:eastAsia="en-US"/>
          </w:rPr>
          <w:delText>Рисунок 3.</w:delText>
        </w:r>
        <w:r w:rsidRPr="004E58D4" w:rsidDel="00866AF5">
          <w:rPr>
            <w:b/>
            <w:sz w:val="24"/>
            <w:lang w:eastAsia="en-US"/>
          </w:rPr>
          <w:delText>9</w:delText>
        </w:r>
        <w:r w:rsidRPr="00751737" w:rsidDel="00866AF5">
          <w:rPr>
            <w:b/>
            <w:sz w:val="24"/>
            <w:lang w:eastAsia="en-US"/>
          </w:rPr>
          <w:delText xml:space="preserve"> </w:delText>
        </w:r>
        <w:r w:rsidDel="00866AF5">
          <w:rPr>
            <w:b/>
            <w:sz w:val="24"/>
            <w:lang w:eastAsia="en-US"/>
          </w:rPr>
          <w:delText xml:space="preserve">— Результат сканирования первого </w:delText>
        </w:r>
        <w:r w:rsidDel="00866AF5">
          <w:rPr>
            <w:b/>
            <w:sz w:val="24"/>
            <w:lang w:val="en-US" w:eastAsia="en-US"/>
          </w:rPr>
          <w:delText>QR</w:delText>
        </w:r>
        <w:r w:rsidRPr="00F222B6" w:rsidDel="00866AF5">
          <w:rPr>
            <w:b/>
            <w:sz w:val="24"/>
            <w:lang w:eastAsia="en-US"/>
          </w:rPr>
          <w:delText>-</w:delText>
        </w:r>
        <w:r w:rsidDel="00866AF5">
          <w:rPr>
            <w:b/>
            <w:sz w:val="24"/>
            <w:lang w:eastAsia="en-US"/>
          </w:rPr>
          <w:delText>кода</w:delText>
        </w:r>
      </w:del>
    </w:p>
    <w:p w:rsidR="004E58D4" w:rsidDel="00866AF5" w:rsidRDefault="004E58D4" w:rsidP="00866AF5">
      <w:pPr>
        <w:pStyle w:val="a6"/>
        <w:numPr>
          <w:ilvl w:val="0"/>
          <w:numId w:val="1"/>
        </w:numPr>
        <w:spacing w:after="200"/>
        <w:ind w:left="0" w:firstLine="709"/>
        <w:contextualSpacing w:val="0"/>
        <w:jc w:val="left"/>
        <w:outlineLvl w:val="0"/>
        <w:rPr>
          <w:del w:id="3456" w:author="Анастасия ." w:date="2023-10-11T17:39:00Z"/>
          <w:b/>
          <w:sz w:val="24"/>
          <w:lang w:eastAsia="en-US"/>
        </w:rPr>
        <w:pPrChange w:id="3457" w:author="Анастасия ." w:date="2023-10-11T17:39:00Z">
          <w:pPr>
            <w:pStyle w:val="ae"/>
            <w:spacing w:line="240" w:lineRule="auto"/>
            <w:ind w:firstLine="0"/>
            <w:jc w:val="center"/>
          </w:pPr>
        </w:pPrChange>
      </w:pPr>
      <w:del w:id="3458" w:author="Анастасия ." w:date="2023-10-11T17:39:00Z">
        <w:r w:rsidDel="00866AF5">
          <w:rPr>
            <w:b/>
            <w:noProof/>
            <w:sz w:val="24"/>
          </w:rPr>
          <w:drawing>
            <wp:inline distT="0" distB="0" distL="0" distR="0" wp14:anchorId="61DDE9A8" wp14:editId="1959B52A">
              <wp:extent cx="2375104" cy="527760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k24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5104" cy="5277600"/>
                      </a:xfrm>
                      <a:prstGeom prst="rect">
                        <a:avLst/>
                      </a:prstGeom>
                    </pic:spPr>
                  </pic:pic>
                </a:graphicData>
              </a:graphic>
            </wp:inline>
          </w:drawing>
        </w:r>
        <w:r w:rsidDel="00866AF5">
          <w:rPr>
            <w:b/>
            <w:noProof/>
            <w:sz w:val="24"/>
          </w:rPr>
          <w:drawing>
            <wp:inline distT="0" distB="0" distL="0" distR="0" wp14:anchorId="719C6C67" wp14:editId="18F7A81A">
              <wp:extent cx="2375101" cy="52776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k241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5101" cy="5277600"/>
                      </a:xfrm>
                      <a:prstGeom prst="rect">
                        <a:avLst/>
                      </a:prstGeom>
                    </pic:spPr>
                  </pic:pic>
                </a:graphicData>
              </a:graphic>
            </wp:inline>
          </w:drawing>
        </w:r>
      </w:del>
    </w:p>
    <w:p w:rsidR="00360F68" w:rsidRPr="00360F68" w:rsidDel="00866AF5" w:rsidRDefault="004E58D4" w:rsidP="00866AF5">
      <w:pPr>
        <w:pStyle w:val="a6"/>
        <w:numPr>
          <w:ilvl w:val="0"/>
          <w:numId w:val="1"/>
        </w:numPr>
        <w:spacing w:after="200"/>
        <w:ind w:left="0" w:firstLine="709"/>
        <w:contextualSpacing w:val="0"/>
        <w:jc w:val="left"/>
        <w:outlineLvl w:val="0"/>
        <w:rPr>
          <w:del w:id="3459" w:author="Анастасия ." w:date="2023-10-11T17:39:00Z"/>
          <w:lang w:eastAsia="en-US"/>
          <w:rPrChange w:id="3460" w:author="Анастасия ." w:date="2023-05-22T16:25:00Z">
            <w:rPr>
              <w:del w:id="3461" w:author="Анастасия ." w:date="2023-10-11T17:39:00Z"/>
              <w:b/>
              <w:sz w:val="24"/>
              <w:lang w:eastAsia="en-US"/>
            </w:rPr>
          </w:rPrChange>
        </w:rPr>
        <w:pPrChange w:id="3462" w:author="Анастасия ." w:date="2023-10-11T17:39:00Z">
          <w:pPr>
            <w:pStyle w:val="ae"/>
            <w:spacing w:after="120" w:line="240" w:lineRule="auto"/>
            <w:ind w:firstLine="0"/>
            <w:jc w:val="center"/>
          </w:pPr>
        </w:pPrChange>
      </w:pPr>
      <w:del w:id="3463" w:author="Анастасия ." w:date="2023-10-11T17:39:00Z">
        <w:r w:rsidRPr="00751737" w:rsidDel="00866AF5">
          <w:rPr>
            <w:b/>
            <w:sz w:val="24"/>
            <w:lang w:eastAsia="en-US"/>
          </w:rPr>
          <w:delText>Рисунок 3.</w:delText>
        </w:r>
        <w:r w:rsidRPr="004E58D4" w:rsidDel="00866AF5">
          <w:rPr>
            <w:b/>
            <w:sz w:val="24"/>
            <w:lang w:eastAsia="en-US"/>
          </w:rPr>
          <w:delText>10</w:delText>
        </w:r>
        <w:r w:rsidRPr="00751737" w:rsidDel="00866AF5">
          <w:rPr>
            <w:b/>
            <w:sz w:val="24"/>
            <w:lang w:eastAsia="en-US"/>
          </w:rPr>
          <w:delText xml:space="preserve"> </w:delText>
        </w:r>
        <w:r w:rsidDel="00866AF5">
          <w:rPr>
            <w:b/>
            <w:sz w:val="24"/>
            <w:lang w:eastAsia="en-US"/>
          </w:rPr>
          <w:delText xml:space="preserve">— Результат сканирования второго </w:delText>
        </w:r>
        <w:r w:rsidDel="00866AF5">
          <w:rPr>
            <w:b/>
            <w:sz w:val="24"/>
            <w:lang w:val="en-US" w:eastAsia="en-US"/>
          </w:rPr>
          <w:delText>QR</w:delText>
        </w:r>
        <w:r w:rsidRPr="00F222B6" w:rsidDel="00866AF5">
          <w:rPr>
            <w:b/>
            <w:sz w:val="24"/>
            <w:lang w:eastAsia="en-US"/>
          </w:rPr>
          <w:delText>-</w:delText>
        </w:r>
        <w:r w:rsidDel="00866AF5">
          <w:rPr>
            <w:b/>
            <w:sz w:val="24"/>
            <w:lang w:eastAsia="en-US"/>
          </w:rPr>
          <w:delText>кода</w:delText>
        </w:r>
      </w:del>
      <w:moveToRangeStart w:id="3464" w:author="Анастасия ." w:date="2023-05-22T16:25:00Z" w:name="move135665119"/>
      <w:moveTo w:id="3465" w:author="Анастасия ." w:date="2023-05-22T16:25:00Z">
        <w:del w:id="3466" w:author="Анастасия ." w:date="2023-10-11T17:39:00Z">
          <w:r w:rsidR="00360F68" w:rsidRPr="0002293D" w:rsidDel="00866AF5">
            <w:rPr>
              <w:lang w:eastAsia="en-US"/>
            </w:rPr>
            <w:delText>В сообщениях об ошибках (Рисунок 3.</w:delText>
          </w:r>
          <w:r w:rsidR="00360F68" w:rsidRPr="004E58D4" w:rsidDel="00866AF5">
            <w:rPr>
              <w:lang w:eastAsia="en-US"/>
            </w:rPr>
            <w:delText>4</w:delText>
          </w:r>
          <w:r w:rsidR="00360F68" w:rsidRPr="0002293D" w:rsidDel="00866AF5">
            <w:rPr>
              <w:lang w:eastAsia="en-US"/>
            </w:rPr>
            <w:delText>) было сказано, что одна из шин прибыла на этап контроля с опозданием, это не является критической ошибкой, так как, судя по Рисунку 3.</w:delText>
          </w:r>
          <w:r w:rsidR="00360F68" w:rsidRPr="004E58D4" w:rsidDel="00866AF5">
            <w:rPr>
              <w:lang w:eastAsia="en-US"/>
            </w:rPr>
            <w:delText>11</w:delText>
          </w:r>
          <w:r w:rsidR="00360F68" w:rsidDel="00866AF5">
            <w:rPr>
              <w:lang w:eastAsia="en-US"/>
            </w:rPr>
            <w:delText>,</w:delText>
          </w:r>
          <w:r w:rsidR="00360F68" w:rsidRPr="0002293D" w:rsidDel="00866AF5">
            <w:rPr>
              <w:lang w:eastAsia="en-US"/>
            </w:rPr>
            <w:delText xml:space="preserve"> отметка о нормоконтроле у нее стоит положительная.</w:delText>
          </w:r>
          <w:r w:rsidR="00360F68" w:rsidRPr="00F90976" w:rsidDel="00866AF5">
            <w:rPr>
              <w:lang w:eastAsia="en-US"/>
            </w:rPr>
            <w:delText xml:space="preserve"> </w:delText>
          </w:r>
          <w:r w:rsidR="00360F68" w:rsidRPr="00360F68" w:rsidDel="00866AF5">
            <w:rPr>
              <w:lang w:eastAsia="en-US"/>
              <w:rPrChange w:id="3467" w:author="Анастасия ." w:date="2023-05-22T16:25:00Z">
                <w:rPr>
                  <w:lang w:val="en-US" w:eastAsia="en-US"/>
                </w:rPr>
              </w:rPrChange>
            </w:rPr>
            <w:delText>Null</w:delText>
          </w:r>
          <w:r w:rsidR="00360F68" w:rsidRPr="00F90976" w:rsidDel="00866AF5">
            <w:rPr>
              <w:lang w:eastAsia="en-US"/>
            </w:rPr>
            <w:delText xml:space="preserve"> </w:delText>
          </w:r>
          <w:r w:rsidR="00360F68" w:rsidDel="00866AF5">
            <w:rPr>
              <w:lang w:eastAsia="en-US"/>
            </w:rPr>
            <w:delText xml:space="preserve">в третьей строчке стоит потому, что данная шина не прошла нормоконтроль, для нее формировать </w:delText>
          </w:r>
          <w:r w:rsidR="00360F68" w:rsidRPr="00360F68" w:rsidDel="00866AF5">
            <w:rPr>
              <w:lang w:eastAsia="en-US"/>
              <w:rPrChange w:id="3468" w:author="Анастасия ." w:date="2023-05-22T16:25:00Z">
                <w:rPr>
                  <w:lang w:val="en-US" w:eastAsia="en-US"/>
                </w:rPr>
              </w:rPrChange>
            </w:rPr>
            <w:delText>QR</w:delText>
          </w:r>
          <w:r w:rsidR="00360F68" w:rsidRPr="00F90976" w:rsidDel="00866AF5">
            <w:rPr>
              <w:lang w:eastAsia="en-US"/>
            </w:rPr>
            <w:delText>-</w:delText>
          </w:r>
          <w:r w:rsidR="00360F68" w:rsidDel="00866AF5">
            <w:rPr>
              <w:lang w:eastAsia="en-US"/>
            </w:rPr>
            <w:delText>код не нужно.</w:delText>
          </w:r>
        </w:del>
      </w:moveTo>
      <w:moveToRangeEnd w:id="3464"/>
    </w:p>
    <w:p w:rsidR="004E58D4" w:rsidDel="00866AF5" w:rsidRDefault="004E58D4" w:rsidP="00866AF5">
      <w:pPr>
        <w:pStyle w:val="a6"/>
        <w:numPr>
          <w:ilvl w:val="0"/>
          <w:numId w:val="1"/>
        </w:numPr>
        <w:spacing w:after="200"/>
        <w:ind w:left="0" w:firstLine="709"/>
        <w:contextualSpacing w:val="0"/>
        <w:jc w:val="left"/>
        <w:outlineLvl w:val="0"/>
        <w:rPr>
          <w:del w:id="3469" w:author="Анастасия ." w:date="2023-10-11T17:39:00Z"/>
          <w:b/>
          <w:lang w:eastAsia="en-US"/>
        </w:rPr>
        <w:pPrChange w:id="3470" w:author="Анастасия ." w:date="2023-10-11T17:39:00Z">
          <w:pPr>
            <w:pStyle w:val="ae"/>
            <w:spacing w:line="240" w:lineRule="auto"/>
            <w:ind w:firstLine="0"/>
            <w:jc w:val="center"/>
          </w:pPr>
        </w:pPrChange>
      </w:pPr>
      <w:del w:id="3471" w:author="Анастасия ." w:date="2023-10-11T17:39:00Z">
        <w:r w:rsidDel="00866AF5">
          <w:rPr>
            <w:b/>
            <w:noProof/>
          </w:rPr>
          <w:drawing>
            <wp:inline distT="0" distB="0" distL="0" distR="0" wp14:anchorId="024A794B" wp14:editId="7E1BE9FD">
              <wp:extent cx="4562272" cy="263619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49).png"/>
                      <pic:cNvPicPr/>
                    </pic:nvPicPr>
                    <pic:blipFill rotWithShape="1">
                      <a:blip r:embed="rId42">
                        <a:extLst>
                          <a:ext uri="{28A0092B-C50C-407E-A947-70E740481C1C}">
                            <a14:useLocalDpi xmlns:a14="http://schemas.microsoft.com/office/drawing/2010/main" val="0"/>
                          </a:ext>
                        </a:extLst>
                      </a:blip>
                      <a:srcRect l="11313" t="11616" r="65902" b="64977"/>
                      <a:stretch/>
                    </pic:blipFill>
                    <pic:spPr bwMode="auto">
                      <a:xfrm>
                        <a:off x="0" y="0"/>
                        <a:ext cx="4583223" cy="2648302"/>
                      </a:xfrm>
                      <a:prstGeom prst="rect">
                        <a:avLst/>
                      </a:prstGeom>
                      <a:ln>
                        <a:noFill/>
                      </a:ln>
                      <a:extLst>
                        <a:ext uri="{53640926-AAD7-44D8-BBD7-CCE9431645EC}">
                          <a14:shadowObscured xmlns:a14="http://schemas.microsoft.com/office/drawing/2010/main"/>
                        </a:ext>
                      </a:extLst>
                    </pic:spPr>
                  </pic:pic>
                </a:graphicData>
              </a:graphic>
            </wp:inline>
          </w:drawing>
        </w:r>
      </w:del>
    </w:p>
    <w:p w:rsidR="004E58D4" w:rsidDel="00866AF5" w:rsidRDefault="004E58D4" w:rsidP="00866AF5">
      <w:pPr>
        <w:pStyle w:val="a6"/>
        <w:numPr>
          <w:ilvl w:val="0"/>
          <w:numId w:val="1"/>
        </w:numPr>
        <w:spacing w:after="200"/>
        <w:ind w:left="0" w:firstLine="709"/>
        <w:contextualSpacing w:val="0"/>
        <w:jc w:val="left"/>
        <w:outlineLvl w:val="0"/>
        <w:rPr>
          <w:del w:id="3472" w:author="Анастасия ." w:date="2023-10-11T17:39:00Z"/>
          <w:b/>
          <w:sz w:val="24"/>
          <w:lang w:eastAsia="en-US"/>
        </w:rPr>
        <w:pPrChange w:id="3473" w:author="Анастасия ." w:date="2023-10-11T17:39:00Z">
          <w:pPr>
            <w:pStyle w:val="ae"/>
            <w:spacing w:after="120" w:line="240" w:lineRule="auto"/>
            <w:ind w:firstLine="0"/>
            <w:jc w:val="center"/>
          </w:pPr>
        </w:pPrChange>
      </w:pPr>
      <w:del w:id="3474" w:author="Анастасия ." w:date="2023-10-11T17:39:00Z">
        <w:r w:rsidRPr="00751737" w:rsidDel="00866AF5">
          <w:rPr>
            <w:b/>
            <w:sz w:val="24"/>
            <w:lang w:eastAsia="en-US"/>
          </w:rPr>
          <w:delText>Рисунок 3.</w:delText>
        </w:r>
        <w:r w:rsidRPr="004E58D4" w:rsidDel="00866AF5">
          <w:rPr>
            <w:b/>
            <w:sz w:val="24"/>
            <w:lang w:eastAsia="en-US"/>
          </w:rPr>
          <w:delText>11</w:delText>
        </w:r>
        <w:r w:rsidRPr="00751737" w:rsidDel="00866AF5">
          <w:rPr>
            <w:b/>
            <w:sz w:val="24"/>
            <w:lang w:eastAsia="en-US"/>
          </w:rPr>
          <w:delText xml:space="preserve"> </w:delText>
        </w:r>
        <w:r w:rsidDel="00866AF5">
          <w:rPr>
            <w:b/>
            <w:sz w:val="24"/>
            <w:lang w:eastAsia="en-US"/>
          </w:rPr>
          <w:delText xml:space="preserve">— Отметки о наличии </w:delText>
        </w:r>
        <w:r w:rsidDel="00866AF5">
          <w:rPr>
            <w:b/>
            <w:sz w:val="24"/>
            <w:lang w:val="en-US" w:eastAsia="en-US"/>
          </w:rPr>
          <w:delText>QR</w:delText>
        </w:r>
        <w:r w:rsidRPr="00BA12BF" w:rsidDel="00866AF5">
          <w:rPr>
            <w:b/>
            <w:sz w:val="24"/>
            <w:lang w:eastAsia="en-US"/>
          </w:rPr>
          <w:delText>-</w:delText>
        </w:r>
        <w:r w:rsidDel="00866AF5">
          <w:rPr>
            <w:b/>
            <w:sz w:val="24"/>
            <w:lang w:eastAsia="en-US"/>
          </w:rPr>
          <w:delText>кодов проставлены</w:delText>
        </w:r>
      </w:del>
    </w:p>
    <w:p w:rsidR="004E58D4" w:rsidDel="00866AF5" w:rsidRDefault="004E58D4" w:rsidP="00866AF5">
      <w:pPr>
        <w:pStyle w:val="a6"/>
        <w:numPr>
          <w:ilvl w:val="0"/>
          <w:numId w:val="1"/>
        </w:numPr>
        <w:spacing w:after="200"/>
        <w:ind w:left="0" w:firstLine="709"/>
        <w:contextualSpacing w:val="0"/>
        <w:jc w:val="left"/>
        <w:outlineLvl w:val="0"/>
        <w:rPr>
          <w:del w:id="3475" w:author="Анастасия ." w:date="2023-10-11T17:39:00Z"/>
          <w:lang w:eastAsia="en-US"/>
        </w:rPr>
        <w:pPrChange w:id="3476" w:author="Анастасия ." w:date="2023-10-11T17:39:00Z">
          <w:pPr>
            <w:pStyle w:val="ae"/>
          </w:pPr>
        </w:pPrChange>
      </w:pPr>
      <w:moveFromRangeStart w:id="3477" w:author="Анастасия ." w:date="2023-05-22T16:25:00Z" w:name="move135665119"/>
      <w:moveFrom w:id="3478" w:author="Анастасия ." w:date="2023-05-22T16:25:00Z">
        <w:del w:id="3479" w:author="Анастасия ." w:date="2023-10-11T17:39:00Z">
          <w:r w:rsidRPr="0002293D" w:rsidDel="00866AF5">
            <w:rPr>
              <w:lang w:eastAsia="en-US"/>
            </w:rPr>
            <w:delText>В сообщениях об ошибках (Рисунок 3.</w:delText>
          </w:r>
          <w:r w:rsidRPr="004E58D4" w:rsidDel="00866AF5">
            <w:rPr>
              <w:lang w:eastAsia="en-US"/>
            </w:rPr>
            <w:delText>4</w:delText>
          </w:r>
          <w:r w:rsidRPr="0002293D" w:rsidDel="00866AF5">
            <w:rPr>
              <w:lang w:eastAsia="en-US"/>
            </w:rPr>
            <w:delText>) было сказано, что одна из шин прибыла на этап контроля с опозданием, это не является критической ошибкой, так как, судя по Рисунку 3.</w:delText>
          </w:r>
          <w:r w:rsidRPr="004E58D4" w:rsidDel="00866AF5">
            <w:rPr>
              <w:lang w:eastAsia="en-US"/>
            </w:rPr>
            <w:delText>11</w:delText>
          </w:r>
          <w:r w:rsidDel="00866AF5">
            <w:rPr>
              <w:lang w:eastAsia="en-US"/>
            </w:rPr>
            <w:delText>,</w:delText>
          </w:r>
          <w:r w:rsidRPr="0002293D" w:rsidDel="00866AF5">
            <w:rPr>
              <w:lang w:eastAsia="en-US"/>
            </w:rPr>
            <w:delText xml:space="preserve"> отметка о нормоконтроле у нее стоит положительная.</w:delText>
          </w:r>
          <w:r w:rsidRPr="00F90976" w:rsidDel="00866AF5">
            <w:rPr>
              <w:lang w:eastAsia="en-US"/>
            </w:rPr>
            <w:delText xml:space="preserve"> </w:delText>
          </w:r>
          <w:r w:rsidDel="00866AF5">
            <w:rPr>
              <w:lang w:val="en-US" w:eastAsia="en-US"/>
            </w:rPr>
            <w:delText>Null</w:delText>
          </w:r>
          <w:r w:rsidRPr="00F90976" w:rsidDel="00866AF5">
            <w:rPr>
              <w:lang w:eastAsia="en-US"/>
            </w:rPr>
            <w:delText xml:space="preserve"> </w:delText>
          </w:r>
          <w:r w:rsidDel="00866AF5">
            <w:rPr>
              <w:lang w:eastAsia="en-US"/>
            </w:rPr>
            <w:delText xml:space="preserve">в третьей строчке стоит потому, что данная шина не прошла нормоконтроль, для нее формировать </w:delText>
          </w:r>
          <w:r w:rsidDel="00866AF5">
            <w:rPr>
              <w:lang w:val="en-US" w:eastAsia="en-US"/>
            </w:rPr>
            <w:delText>QR</w:delText>
          </w:r>
          <w:r w:rsidRPr="00F90976" w:rsidDel="00866AF5">
            <w:rPr>
              <w:lang w:eastAsia="en-US"/>
            </w:rPr>
            <w:delText>-</w:delText>
          </w:r>
          <w:r w:rsidDel="00866AF5">
            <w:rPr>
              <w:lang w:eastAsia="en-US"/>
            </w:rPr>
            <w:delText>код не нужно.</w:delText>
          </w:r>
          <w:r w:rsidRPr="0002293D" w:rsidDel="00866AF5">
            <w:rPr>
              <w:lang w:eastAsia="en-US"/>
            </w:rPr>
            <w:delText xml:space="preserve"> </w:delText>
          </w:r>
        </w:del>
      </w:moveFrom>
      <w:moveFromRangeEnd w:id="3477"/>
      <w:del w:id="3480" w:author="Анастасия ." w:date="2023-10-11T17:39:00Z">
        <w:r w:rsidRPr="0002293D" w:rsidDel="00866AF5">
          <w:rPr>
            <w:lang w:eastAsia="en-US"/>
          </w:rPr>
          <w:delText>Чтобы проверить правильность срабатывания триггера, отвечающего за размещение ошибок об опоздании в таблице “</w:delText>
        </w:r>
        <w:r w:rsidRPr="0002293D" w:rsidDel="00866AF5">
          <w:rPr>
            <w:lang w:val="en-US" w:eastAsia="en-US"/>
          </w:rPr>
          <w:delText>Errors</w:delText>
        </w:r>
        <w:r w:rsidRPr="0002293D" w:rsidDel="00866AF5">
          <w:rPr>
            <w:lang w:eastAsia="en-US"/>
          </w:rPr>
          <w:delText>”, был выполнен запрос, показанный на Рисунке 3.</w:delText>
        </w:r>
        <w:r w:rsidRPr="004E58D4" w:rsidDel="00866AF5">
          <w:rPr>
            <w:lang w:eastAsia="en-US"/>
          </w:rPr>
          <w:delText>12</w:delText>
        </w:r>
        <w:r w:rsidRPr="0002293D" w:rsidDel="00866AF5">
          <w:rPr>
            <w:lang w:eastAsia="en-US"/>
          </w:rPr>
          <w:delText>.</w:delText>
        </w:r>
      </w:del>
    </w:p>
    <w:p w:rsidR="004E58D4" w:rsidDel="00866AF5" w:rsidRDefault="004E58D4" w:rsidP="00866AF5">
      <w:pPr>
        <w:pStyle w:val="a6"/>
        <w:numPr>
          <w:ilvl w:val="0"/>
          <w:numId w:val="1"/>
        </w:numPr>
        <w:spacing w:after="200"/>
        <w:ind w:left="0" w:firstLine="709"/>
        <w:contextualSpacing w:val="0"/>
        <w:jc w:val="left"/>
        <w:outlineLvl w:val="0"/>
        <w:rPr>
          <w:del w:id="3481" w:author="Анастасия ." w:date="2023-10-11T17:39:00Z"/>
          <w:lang w:eastAsia="en-US"/>
        </w:rPr>
        <w:pPrChange w:id="3482" w:author="Анастасия ." w:date="2023-10-11T17:39:00Z">
          <w:pPr>
            <w:pStyle w:val="ae"/>
            <w:spacing w:line="240" w:lineRule="auto"/>
            <w:ind w:firstLine="0"/>
            <w:jc w:val="center"/>
          </w:pPr>
        </w:pPrChange>
      </w:pPr>
      <w:del w:id="3483" w:author="Анастасия ." w:date="2023-10-11T17:39:00Z">
        <w:r w:rsidDel="00866AF5">
          <w:rPr>
            <w:noProof/>
          </w:rPr>
          <w:drawing>
            <wp:inline distT="0" distB="0" distL="0" distR="0" wp14:anchorId="1C6B7C16" wp14:editId="628407DF">
              <wp:extent cx="6078709" cy="27432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50).png"/>
                      <pic:cNvPicPr/>
                    </pic:nvPicPr>
                    <pic:blipFill rotWithShape="1">
                      <a:blip r:embed="rId43">
                        <a:extLst>
                          <a:ext uri="{28A0092B-C50C-407E-A947-70E740481C1C}">
                            <a14:useLocalDpi xmlns:a14="http://schemas.microsoft.com/office/drawing/2010/main" val="0"/>
                          </a:ext>
                        </a:extLst>
                      </a:blip>
                      <a:srcRect l="11632" t="12748" r="39930" b="48387"/>
                      <a:stretch/>
                    </pic:blipFill>
                    <pic:spPr bwMode="auto">
                      <a:xfrm>
                        <a:off x="0" y="0"/>
                        <a:ext cx="6100318" cy="2752952"/>
                      </a:xfrm>
                      <a:prstGeom prst="rect">
                        <a:avLst/>
                      </a:prstGeom>
                      <a:ln>
                        <a:noFill/>
                      </a:ln>
                      <a:extLst>
                        <a:ext uri="{53640926-AAD7-44D8-BBD7-CCE9431645EC}">
                          <a14:shadowObscured xmlns:a14="http://schemas.microsoft.com/office/drawing/2010/main"/>
                        </a:ext>
                      </a:extLst>
                    </pic:spPr>
                  </pic:pic>
                </a:graphicData>
              </a:graphic>
            </wp:inline>
          </w:drawing>
        </w:r>
      </w:del>
    </w:p>
    <w:p w:rsidR="004E58D4" w:rsidRPr="0002293D" w:rsidDel="00866AF5" w:rsidRDefault="004E58D4" w:rsidP="00866AF5">
      <w:pPr>
        <w:pStyle w:val="a6"/>
        <w:numPr>
          <w:ilvl w:val="0"/>
          <w:numId w:val="1"/>
        </w:numPr>
        <w:spacing w:after="200"/>
        <w:ind w:left="0" w:firstLine="709"/>
        <w:contextualSpacing w:val="0"/>
        <w:jc w:val="left"/>
        <w:outlineLvl w:val="0"/>
        <w:rPr>
          <w:del w:id="3484" w:author="Анастасия ." w:date="2023-10-11T17:39:00Z"/>
          <w:b/>
          <w:lang w:eastAsia="en-US"/>
        </w:rPr>
        <w:pPrChange w:id="3485" w:author="Анастасия ." w:date="2023-10-11T17:39:00Z">
          <w:pPr>
            <w:pStyle w:val="ae"/>
            <w:spacing w:after="120" w:line="240" w:lineRule="auto"/>
            <w:ind w:firstLine="0"/>
            <w:jc w:val="center"/>
          </w:pPr>
        </w:pPrChange>
      </w:pPr>
      <w:del w:id="3486" w:author="Анастасия ." w:date="2023-10-11T17:39:00Z">
        <w:r w:rsidRPr="0002293D" w:rsidDel="00866AF5">
          <w:rPr>
            <w:b/>
            <w:lang w:eastAsia="en-US"/>
          </w:rPr>
          <w:delText>Рисунок 3.</w:delText>
        </w:r>
        <w:r w:rsidRPr="004005FD" w:rsidDel="00866AF5">
          <w:rPr>
            <w:b/>
            <w:lang w:eastAsia="en-US"/>
          </w:rPr>
          <w:delText>12</w:delText>
        </w:r>
        <w:r w:rsidRPr="0002293D" w:rsidDel="00866AF5">
          <w:rPr>
            <w:b/>
            <w:lang w:eastAsia="en-US"/>
          </w:rPr>
          <w:delText xml:space="preserve"> — Результат работы триггера</w:delText>
        </w:r>
      </w:del>
    </w:p>
    <w:p w:rsidR="004E58D4" w:rsidRPr="0002293D" w:rsidDel="00866AF5" w:rsidRDefault="004E58D4" w:rsidP="00866AF5">
      <w:pPr>
        <w:pStyle w:val="a6"/>
        <w:numPr>
          <w:ilvl w:val="0"/>
          <w:numId w:val="1"/>
        </w:numPr>
        <w:spacing w:after="200"/>
        <w:ind w:left="0" w:firstLine="709"/>
        <w:contextualSpacing w:val="0"/>
        <w:jc w:val="left"/>
        <w:outlineLvl w:val="0"/>
        <w:rPr>
          <w:del w:id="3487" w:author="Анастасия ." w:date="2023-10-11T17:39:00Z"/>
          <w:lang w:eastAsia="en-US"/>
        </w:rPr>
        <w:pPrChange w:id="3488" w:author="Анастасия ." w:date="2023-10-11T17:39:00Z">
          <w:pPr>
            <w:pStyle w:val="ae"/>
          </w:pPr>
        </w:pPrChange>
      </w:pPr>
      <w:del w:id="3489" w:author="Анастасия ." w:date="2023-10-11T17:39:00Z">
        <w:r w:rsidRPr="0002293D" w:rsidDel="00866AF5">
          <w:rPr>
            <w:lang w:eastAsia="en-US"/>
          </w:rPr>
          <w:delText>Данная запись означает, с момента отправки шины на вулканизацию до ее поступления на контроль в цех финальной инспекции, прошло 105,3 минуты, что превышает регламентированные 20.</w:delText>
        </w:r>
      </w:del>
    </w:p>
    <w:p w:rsidR="004E58D4" w:rsidDel="00866AF5" w:rsidRDefault="004E58D4" w:rsidP="00866AF5">
      <w:pPr>
        <w:pStyle w:val="a6"/>
        <w:numPr>
          <w:ilvl w:val="0"/>
          <w:numId w:val="1"/>
        </w:numPr>
        <w:spacing w:after="200"/>
        <w:ind w:left="0" w:firstLine="709"/>
        <w:contextualSpacing w:val="0"/>
        <w:jc w:val="left"/>
        <w:outlineLvl w:val="0"/>
        <w:rPr>
          <w:del w:id="3490" w:author="Анастасия ." w:date="2023-10-11T17:39:00Z"/>
          <w:lang w:eastAsia="en-US"/>
        </w:rPr>
        <w:pPrChange w:id="3491" w:author="Анастасия ." w:date="2023-10-11T17:39:00Z">
          <w:pPr>
            <w:pStyle w:val="ae"/>
          </w:pPr>
        </w:pPrChange>
      </w:pPr>
      <w:del w:id="3492" w:author="Анастасия ." w:date="2023-10-11T17:39:00Z">
        <w:r w:rsidDel="00866AF5">
          <w:rPr>
            <w:lang w:eastAsia="en-US"/>
          </w:rPr>
          <w:delText>Сценарий второго теста:</w:delText>
        </w:r>
      </w:del>
    </w:p>
    <w:p w:rsidR="004E58D4" w:rsidDel="00866AF5" w:rsidRDefault="004E58D4" w:rsidP="00866AF5">
      <w:pPr>
        <w:pStyle w:val="a6"/>
        <w:numPr>
          <w:ilvl w:val="0"/>
          <w:numId w:val="1"/>
        </w:numPr>
        <w:spacing w:after="200"/>
        <w:ind w:left="0" w:firstLine="709"/>
        <w:contextualSpacing w:val="0"/>
        <w:jc w:val="left"/>
        <w:outlineLvl w:val="0"/>
        <w:rPr>
          <w:del w:id="3493" w:author="Анастасия ." w:date="2023-10-11T17:39:00Z"/>
          <w:lang w:eastAsia="en-US"/>
        </w:rPr>
        <w:pPrChange w:id="3494" w:author="Анастасия ." w:date="2023-10-11T17:39:00Z">
          <w:pPr>
            <w:pStyle w:val="ae"/>
            <w:numPr>
              <w:numId w:val="21"/>
            </w:numPr>
          </w:pPr>
        </w:pPrChange>
      </w:pPr>
      <w:del w:id="3495" w:author="Анастасия ." w:date="2023-10-11T17:39:00Z">
        <w:r w:rsidDel="00866AF5">
          <w:rPr>
            <w:lang w:eastAsia="en-US"/>
          </w:rPr>
          <w:delText xml:space="preserve">Просмотреть ошибки. </w:delText>
        </w:r>
      </w:del>
    </w:p>
    <w:p w:rsidR="004E58D4" w:rsidDel="00866AF5" w:rsidRDefault="004E58D4" w:rsidP="00866AF5">
      <w:pPr>
        <w:pStyle w:val="a6"/>
        <w:numPr>
          <w:ilvl w:val="0"/>
          <w:numId w:val="1"/>
        </w:numPr>
        <w:spacing w:after="200"/>
        <w:ind w:left="0" w:firstLine="709"/>
        <w:contextualSpacing w:val="0"/>
        <w:jc w:val="left"/>
        <w:outlineLvl w:val="0"/>
        <w:rPr>
          <w:del w:id="3496" w:author="Анастасия ." w:date="2023-10-11T17:39:00Z"/>
          <w:lang w:eastAsia="en-US"/>
        </w:rPr>
        <w:pPrChange w:id="3497" w:author="Анастасия ." w:date="2023-10-11T17:39:00Z">
          <w:pPr>
            <w:pStyle w:val="ae"/>
            <w:numPr>
              <w:numId w:val="21"/>
            </w:numPr>
          </w:pPr>
        </w:pPrChange>
      </w:pPr>
      <w:del w:id="3498" w:author="Анастасия ." w:date="2023-10-11T17:39:00Z">
        <w:r w:rsidDel="00866AF5">
          <w:rPr>
            <w:lang w:eastAsia="en-US"/>
          </w:rPr>
          <w:delText xml:space="preserve">Запустить формирование </w:delText>
        </w:r>
        <w:r w:rsidDel="00866AF5">
          <w:rPr>
            <w:lang w:val="en-US" w:eastAsia="en-US"/>
          </w:rPr>
          <w:delText>QR</w:delText>
        </w:r>
        <w:r w:rsidRPr="00866AF5" w:rsidDel="00866AF5">
          <w:rPr>
            <w:lang w:eastAsia="en-US"/>
            <w:rPrChange w:id="3499" w:author="Анастасия ." w:date="2023-10-11T17:39:00Z">
              <w:rPr>
                <w:lang w:val="en-US" w:eastAsia="en-US"/>
              </w:rPr>
            </w:rPrChange>
          </w:rPr>
          <w:delText>-</w:delText>
        </w:r>
        <w:r w:rsidDel="00866AF5">
          <w:rPr>
            <w:lang w:eastAsia="en-US"/>
          </w:rPr>
          <w:delText>кодов.</w:delText>
        </w:r>
      </w:del>
    </w:p>
    <w:p w:rsidR="004E58D4" w:rsidDel="00866AF5" w:rsidRDefault="004E58D4" w:rsidP="00866AF5">
      <w:pPr>
        <w:pStyle w:val="a6"/>
        <w:numPr>
          <w:ilvl w:val="0"/>
          <w:numId w:val="1"/>
        </w:numPr>
        <w:spacing w:after="200"/>
        <w:ind w:left="0" w:firstLine="709"/>
        <w:contextualSpacing w:val="0"/>
        <w:jc w:val="left"/>
        <w:outlineLvl w:val="0"/>
        <w:rPr>
          <w:del w:id="3500" w:author="Анастасия ." w:date="2023-10-11T17:39:00Z"/>
          <w:lang w:eastAsia="en-US"/>
        </w:rPr>
        <w:pPrChange w:id="3501" w:author="Анастасия ." w:date="2023-10-11T17:39:00Z">
          <w:pPr>
            <w:pStyle w:val="ae"/>
            <w:numPr>
              <w:numId w:val="21"/>
            </w:numPr>
          </w:pPr>
        </w:pPrChange>
      </w:pPr>
      <w:del w:id="3502" w:author="Анастасия ." w:date="2023-10-11T17:39:00Z">
        <w:r w:rsidDel="00866AF5">
          <w:rPr>
            <w:lang w:eastAsia="en-US"/>
          </w:rPr>
          <w:delText xml:space="preserve">Получить </w:delText>
        </w:r>
        <w:r w:rsidDel="00866AF5">
          <w:rPr>
            <w:lang w:val="en-US" w:eastAsia="en-US"/>
          </w:rPr>
          <w:delText>QR</w:delText>
        </w:r>
        <w:r w:rsidRPr="009A20C1" w:rsidDel="00866AF5">
          <w:rPr>
            <w:lang w:eastAsia="en-US"/>
          </w:rPr>
          <w:delText>-</w:delText>
        </w:r>
        <w:r w:rsidDel="00866AF5">
          <w:rPr>
            <w:lang w:eastAsia="en-US"/>
          </w:rPr>
          <w:delText>коды. Отметить галочками все или один, как неполученные.</w:delText>
        </w:r>
      </w:del>
    </w:p>
    <w:p w:rsidR="004E58D4" w:rsidDel="00866AF5" w:rsidRDefault="004E58D4" w:rsidP="00866AF5">
      <w:pPr>
        <w:pStyle w:val="a6"/>
        <w:numPr>
          <w:ilvl w:val="0"/>
          <w:numId w:val="1"/>
        </w:numPr>
        <w:spacing w:after="200"/>
        <w:ind w:left="0" w:firstLine="709"/>
        <w:contextualSpacing w:val="0"/>
        <w:jc w:val="left"/>
        <w:outlineLvl w:val="0"/>
        <w:rPr>
          <w:del w:id="3503" w:author="Анастасия ." w:date="2023-10-11T17:39:00Z"/>
          <w:lang w:eastAsia="en-US"/>
        </w:rPr>
        <w:pPrChange w:id="3504" w:author="Анастасия ." w:date="2023-10-11T17:39:00Z">
          <w:pPr>
            <w:pStyle w:val="ae"/>
            <w:numPr>
              <w:numId w:val="21"/>
            </w:numPr>
          </w:pPr>
        </w:pPrChange>
      </w:pPr>
      <w:del w:id="3505" w:author="Анастасия ." w:date="2023-10-11T17:39:00Z">
        <w:r w:rsidDel="00866AF5">
          <w:rPr>
            <w:lang w:eastAsia="en-US"/>
          </w:rPr>
          <w:delText xml:space="preserve">Проанализировать изменения в БД. В таблице </w:delText>
        </w:r>
        <w:r w:rsidRPr="00F90976" w:rsidDel="00866AF5">
          <w:rPr>
            <w:lang w:eastAsia="en-US"/>
          </w:rPr>
          <w:delText>“</w:delText>
        </w:r>
        <w:r w:rsidRPr="00F90976" w:rsidDel="00866AF5">
          <w:rPr>
            <w:lang w:val="en-US" w:eastAsia="en-US"/>
          </w:rPr>
          <w:delText>SystemProcessing</w:delText>
        </w:r>
        <w:r w:rsidRPr="00F90976" w:rsidDel="00866AF5">
          <w:rPr>
            <w:lang w:eastAsia="en-US"/>
          </w:rPr>
          <w:delText>”</w:delText>
        </w:r>
        <w:r w:rsidDel="00866AF5">
          <w:rPr>
            <w:lang w:eastAsia="en-US"/>
          </w:rPr>
          <w:delText xml:space="preserve"> должны быть проставлены 0 и 1 в соответствии с отмеченными серийными номерами.</w:delText>
        </w:r>
      </w:del>
    </w:p>
    <w:p w:rsidR="004E58D4" w:rsidRPr="00690750" w:rsidDel="00866AF5" w:rsidRDefault="004E58D4" w:rsidP="00866AF5">
      <w:pPr>
        <w:pStyle w:val="a6"/>
        <w:numPr>
          <w:ilvl w:val="0"/>
          <w:numId w:val="1"/>
        </w:numPr>
        <w:spacing w:after="200"/>
        <w:ind w:left="0" w:firstLine="709"/>
        <w:contextualSpacing w:val="0"/>
        <w:jc w:val="left"/>
        <w:outlineLvl w:val="0"/>
        <w:rPr>
          <w:del w:id="3506" w:author="Анастасия ." w:date="2023-10-11T17:39:00Z"/>
          <w:lang w:eastAsia="en-US"/>
        </w:rPr>
        <w:pPrChange w:id="3507" w:author="Анастасия ." w:date="2023-10-11T17:39:00Z">
          <w:pPr>
            <w:pStyle w:val="ae"/>
            <w:numPr>
              <w:numId w:val="21"/>
            </w:numPr>
          </w:pPr>
        </w:pPrChange>
      </w:pPr>
      <w:del w:id="3508" w:author="Анастасия ." w:date="2023-10-11T17:39:00Z">
        <w:r w:rsidDel="00866AF5">
          <w:rPr>
            <w:lang w:eastAsia="en-US"/>
          </w:rPr>
          <w:delText>Просмотреть ошибки еще раз. Должна быть добавлена новая запись о вычислительной ошибке.</w:delText>
        </w:r>
      </w:del>
    </w:p>
    <w:p w:rsidR="004E58D4" w:rsidRPr="00690750" w:rsidDel="00866AF5" w:rsidRDefault="004E58D4" w:rsidP="00866AF5">
      <w:pPr>
        <w:pStyle w:val="a6"/>
        <w:numPr>
          <w:ilvl w:val="0"/>
          <w:numId w:val="1"/>
        </w:numPr>
        <w:spacing w:after="200"/>
        <w:ind w:left="0" w:firstLine="709"/>
        <w:contextualSpacing w:val="0"/>
        <w:jc w:val="left"/>
        <w:outlineLvl w:val="0"/>
        <w:rPr>
          <w:del w:id="3509" w:author="Анастасия ." w:date="2023-10-11T17:39:00Z"/>
          <w:lang w:eastAsia="en-US"/>
        </w:rPr>
        <w:pPrChange w:id="3510" w:author="Анастасия ." w:date="2023-10-11T17:39:00Z">
          <w:pPr>
            <w:pStyle w:val="ae"/>
            <w:ind w:left="709" w:firstLine="0"/>
          </w:pPr>
        </w:pPrChange>
      </w:pPr>
      <w:del w:id="3511" w:author="Анастасия ." w:date="2023-10-11T17:39:00Z">
        <w:r w:rsidDel="00866AF5">
          <w:rPr>
            <w:lang w:eastAsia="en-US"/>
          </w:rPr>
          <w:delText>Результаты второго теста представлены на Рисунках 3.1</w:delText>
        </w:r>
        <w:r w:rsidR="00FB4E2D" w:rsidRPr="00FB4E2D" w:rsidDel="00866AF5">
          <w:rPr>
            <w:lang w:eastAsia="en-US"/>
          </w:rPr>
          <w:delText>3</w:delText>
        </w:r>
        <w:r w:rsidDel="00866AF5">
          <w:rPr>
            <w:lang w:eastAsia="en-US"/>
          </w:rPr>
          <w:delText>-3.1</w:delText>
        </w:r>
        <w:r w:rsidR="00FB4E2D" w:rsidRPr="00FB4E2D" w:rsidDel="00866AF5">
          <w:rPr>
            <w:lang w:eastAsia="en-US"/>
          </w:rPr>
          <w:delText>6</w:delText>
        </w:r>
        <w:r w:rsidDel="00866AF5">
          <w:rPr>
            <w:lang w:eastAsia="en-US"/>
          </w:rPr>
          <w:delText>.</w:delText>
        </w:r>
      </w:del>
    </w:p>
    <w:p w:rsidR="00FB4E2D" w:rsidRPr="00866AF5" w:rsidDel="00866AF5" w:rsidRDefault="00FB4E2D" w:rsidP="00866AF5">
      <w:pPr>
        <w:pStyle w:val="a6"/>
        <w:numPr>
          <w:ilvl w:val="0"/>
          <w:numId w:val="1"/>
        </w:numPr>
        <w:spacing w:after="200"/>
        <w:ind w:left="0" w:firstLine="709"/>
        <w:contextualSpacing w:val="0"/>
        <w:jc w:val="left"/>
        <w:outlineLvl w:val="0"/>
        <w:rPr>
          <w:del w:id="3512" w:author="Анастасия ." w:date="2023-10-11T17:39:00Z"/>
          <w:lang w:eastAsia="en-US"/>
          <w:rPrChange w:id="3513" w:author="Анастасия ." w:date="2023-10-11T17:39:00Z">
            <w:rPr>
              <w:del w:id="3514" w:author="Анастасия ." w:date="2023-10-11T17:39:00Z"/>
              <w:lang w:val="en-US" w:eastAsia="en-US"/>
            </w:rPr>
          </w:rPrChange>
        </w:rPr>
        <w:pPrChange w:id="3515" w:author="Анастасия ." w:date="2023-10-11T17:39:00Z">
          <w:pPr>
            <w:pStyle w:val="ae"/>
            <w:spacing w:line="240" w:lineRule="auto"/>
            <w:ind w:firstLine="0"/>
            <w:jc w:val="center"/>
          </w:pPr>
        </w:pPrChange>
      </w:pPr>
      <w:del w:id="3516" w:author="Анастасия ." w:date="2023-10-11T17:39:00Z">
        <w:r w:rsidRPr="009149FC" w:rsidDel="00866AF5">
          <w:rPr>
            <w:noProof/>
          </w:rPr>
          <w:drawing>
            <wp:inline distT="0" distB="0" distL="0" distR="0" wp14:anchorId="7539CE7F" wp14:editId="45B3CCE1">
              <wp:extent cx="6120130" cy="261506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20130" cy="2615062"/>
                      </a:xfrm>
                      <a:prstGeom prst="rect">
                        <a:avLst/>
                      </a:prstGeom>
                    </pic:spPr>
                  </pic:pic>
                </a:graphicData>
              </a:graphic>
            </wp:inline>
          </w:drawing>
        </w:r>
      </w:del>
    </w:p>
    <w:p w:rsidR="00A03510" w:rsidRPr="00A03510" w:rsidDel="00866AF5" w:rsidRDefault="00FB4E2D" w:rsidP="00866AF5">
      <w:pPr>
        <w:pStyle w:val="a6"/>
        <w:numPr>
          <w:ilvl w:val="0"/>
          <w:numId w:val="1"/>
        </w:numPr>
        <w:spacing w:after="200"/>
        <w:ind w:left="0" w:firstLine="709"/>
        <w:contextualSpacing w:val="0"/>
        <w:jc w:val="left"/>
        <w:outlineLvl w:val="0"/>
        <w:rPr>
          <w:del w:id="3517" w:author="Анастасия ." w:date="2023-10-11T17:39:00Z"/>
          <w:lang w:eastAsia="en-US"/>
          <w:rPrChange w:id="3518" w:author="Анастасия ." w:date="2023-05-22T16:27:00Z">
            <w:rPr>
              <w:del w:id="3519" w:author="Анастасия ." w:date="2023-10-11T17:39:00Z"/>
              <w:b/>
              <w:sz w:val="24"/>
              <w:lang w:eastAsia="en-US"/>
            </w:rPr>
          </w:rPrChange>
        </w:rPr>
        <w:pPrChange w:id="3520" w:author="Анастасия ." w:date="2023-10-11T17:39:00Z">
          <w:pPr>
            <w:pStyle w:val="ae"/>
            <w:tabs>
              <w:tab w:val="left" w:pos="3477"/>
            </w:tabs>
            <w:spacing w:after="120" w:line="240" w:lineRule="auto"/>
            <w:ind w:firstLine="0"/>
            <w:jc w:val="center"/>
          </w:pPr>
        </w:pPrChange>
      </w:pPr>
      <w:del w:id="3521" w:author="Анастасия ." w:date="2023-10-11T17:39:00Z">
        <w:r w:rsidRPr="00690750" w:rsidDel="00866AF5">
          <w:rPr>
            <w:b/>
            <w:sz w:val="24"/>
            <w:lang w:eastAsia="en-US"/>
          </w:rPr>
          <w:delText>Рисунок 3.1</w:delText>
        </w:r>
        <w:r w:rsidRPr="009B0C1B" w:rsidDel="00866AF5">
          <w:rPr>
            <w:b/>
            <w:sz w:val="24"/>
            <w:lang w:eastAsia="en-US"/>
            <w:rPrChange w:id="3522" w:author="Анастасия ." w:date="2023-05-22T16:45:00Z">
              <w:rPr>
                <w:b/>
                <w:sz w:val="24"/>
                <w:lang w:val="en-US" w:eastAsia="en-US"/>
              </w:rPr>
            </w:rPrChange>
          </w:rPr>
          <w:delText>3</w:delText>
        </w:r>
        <w:r w:rsidRPr="00690750" w:rsidDel="00866AF5">
          <w:rPr>
            <w:b/>
            <w:sz w:val="24"/>
            <w:lang w:eastAsia="en-US"/>
          </w:rPr>
          <w:delText xml:space="preserve"> — Второй просмотр ошибок</w:delText>
        </w:r>
      </w:del>
    </w:p>
    <w:p w:rsidR="00FB4E2D" w:rsidDel="00866AF5" w:rsidRDefault="00FB4E2D" w:rsidP="00866AF5">
      <w:pPr>
        <w:pStyle w:val="a6"/>
        <w:numPr>
          <w:ilvl w:val="0"/>
          <w:numId w:val="1"/>
        </w:numPr>
        <w:spacing w:after="200"/>
        <w:ind w:left="0" w:firstLine="709"/>
        <w:contextualSpacing w:val="0"/>
        <w:jc w:val="left"/>
        <w:outlineLvl w:val="0"/>
        <w:rPr>
          <w:del w:id="3523" w:author="Анастасия ." w:date="2023-10-11T17:39:00Z"/>
          <w:lang w:eastAsia="en-US"/>
        </w:rPr>
        <w:pPrChange w:id="3524" w:author="Анастасия ." w:date="2023-10-11T17:39:00Z">
          <w:pPr>
            <w:pStyle w:val="ae"/>
            <w:spacing w:line="240" w:lineRule="auto"/>
            <w:ind w:firstLine="0"/>
            <w:jc w:val="center"/>
          </w:pPr>
        </w:pPrChange>
      </w:pPr>
      <w:del w:id="3525" w:author="Анастасия ." w:date="2023-10-11T17:39:00Z">
        <w:r w:rsidDel="00866AF5">
          <w:rPr>
            <w:noProof/>
          </w:rPr>
          <w:drawing>
            <wp:inline distT="0" distB="0" distL="0" distR="0" wp14:anchorId="7D1045E0" wp14:editId="7455A280">
              <wp:extent cx="6095982" cy="3881337"/>
              <wp:effectExtent l="0" t="0" r="635" b="5080"/>
              <wp:docPr id="36" name="Рисунок 36" descr="C:\Users\1315475\Pictures\Screenshots\Снимок экрана (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315475\Pictures\Screenshots\Снимок экрана (95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3815" t="12149" r="53736" b="39828"/>
                      <a:stretch/>
                    </pic:blipFill>
                    <pic:spPr bwMode="auto">
                      <a:xfrm>
                        <a:off x="0" y="0"/>
                        <a:ext cx="6095982" cy="3881337"/>
                      </a:xfrm>
                      <a:prstGeom prst="rect">
                        <a:avLst/>
                      </a:prstGeom>
                      <a:noFill/>
                      <a:ln>
                        <a:noFill/>
                      </a:ln>
                      <a:extLst>
                        <a:ext uri="{53640926-AAD7-44D8-BBD7-CCE9431645EC}">
                          <a14:shadowObscured xmlns:a14="http://schemas.microsoft.com/office/drawing/2010/main"/>
                        </a:ext>
                      </a:extLst>
                    </pic:spPr>
                  </pic:pic>
                </a:graphicData>
              </a:graphic>
            </wp:inline>
          </w:drawing>
        </w:r>
      </w:del>
    </w:p>
    <w:p w:rsidR="00FB4E2D" w:rsidDel="00866AF5" w:rsidRDefault="00FB4E2D" w:rsidP="00866AF5">
      <w:pPr>
        <w:pStyle w:val="a6"/>
        <w:numPr>
          <w:ilvl w:val="0"/>
          <w:numId w:val="1"/>
        </w:numPr>
        <w:spacing w:after="200"/>
        <w:ind w:left="0" w:firstLine="709"/>
        <w:contextualSpacing w:val="0"/>
        <w:jc w:val="left"/>
        <w:outlineLvl w:val="0"/>
        <w:rPr>
          <w:del w:id="3526" w:author="Анастасия ." w:date="2023-10-11T17:39:00Z"/>
          <w:b/>
          <w:sz w:val="24"/>
          <w:lang w:eastAsia="en-US"/>
        </w:rPr>
        <w:pPrChange w:id="3527" w:author="Анастасия ." w:date="2023-10-11T17:39:00Z">
          <w:pPr>
            <w:pStyle w:val="ae"/>
            <w:tabs>
              <w:tab w:val="left" w:pos="3477"/>
            </w:tabs>
            <w:spacing w:after="120" w:line="240" w:lineRule="auto"/>
            <w:ind w:firstLine="0"/>
            <w:jc w:val="center"/>
          </w:pPr>
        </w:pPrChange>
      </w:pPr>
      <w:del w:id="3528" w:author="Анастасия ." w:date="2023-10-11T17:39:00Z">
        <w:r w:rsidRPr="00690750" w:rsidDel="00866AF5">
          <w:rPr>
            <w:b/>
            <w:sz w:val="24"/>
            <w:lang w:eastAsia="en-US"/>
          </w:rPr>
          <w:delText>Рисунок 3.1</w:delText>
        </w:r>
        <w:r w:rsidRPr="00FB4E2D" w:rsidDel="00866AF5">
          <w:rPr>
            <w:b/>
            <w:sz w:val="24"/>
            <w:lang w:eastAsia="en-US"/>
          </w:rPr>
          <w:delText>4</w:delText>
        </w:r>
        <w:r w:rsidRPr="00690750" w:rsidDel="00866AF5">
          <w:rPr>
            <w:b/>
            <w:sz w:val="24"/>
            <w:lang w:eastAsia="en-US"/>
          </w:rPr>
          <w:delText xml:space="preserve"> — </w:delText>
        </w:r>
        <w:r w:rsidDel="00866AF5">
          <w:rPr>
            <w:b/>
            <w:sz w:val="24"/>
            <w:lang w:eastAsia="en-US"/>
          </w:rPr>
          <w:delText>Выбор первого серийного номера как отсутствующего</w:delText>
        </w:r>
      </w:del>
    </w:p>
    <w:p w:rsidR="00FB4E2D" w:rsidRPr="006900DF" w:rsidDel="00866AF5" w:rsidRDefault="00FB4E2D" w:rsidP="00866AF5">
      <w:pPr>
        <w:pStyle w:val="a6"/>
        <w:numPr>
          <w:ilvl w:val="0"/>
          <w:numId w:val="1"/>
        </w:numPr>
        <w:spacing w:after="200"/>
        <w:ind w:left="0" w:firstLine="709"/>
        <w:contextualSpacing w:val="0"/>
        <w:jc w:val="left"/>
        <w:outlineLvl w:val="0"/>
        <w:rPr>
          <w:del w:id="3529" w:author="Анастасия ." w:date="2023-10-11T17:39:00Z"/>
          <w:lang w:eastAsia="en-US"/>
        </w:rPr>
        <w:pPrChange w:id="3530" w:author="Анастасия ." w:date="2023-10-11T17:39:00Z">
          <w:pPr>
            <w:pStyle w:val="ae"/>
            <w:tabs>
              <w:tab w:val="left" w:pos="3477"/>
            </w:tabs>
          </w:pPr>
        </w:pPrChange>
      </w:pPr>
      <w:del w:id="3531" w:author="Анастасия ." w:date="2023-05-22T11:36:00Z">
        <w:r w:rsidRPr="00A03510" w:rsidDel="00E01BCE">
          <w:rPr>
            <w:lang w:eastAsia="en-US"/>
          </w:rPr>
          <w:delText xml:space="preserve">По Рисунку </w:delText>
        </w:r>
      </w:del>
      <w:del w:id="3532" w:author="Анастасия ." w:date="2023-10-11T17:39:00Z">
        <w:r w:rsidRPr="00A03510" w:rsidDel="00866AF5">
          <w:rPr>
            <w:lang w:eastAsia="en-US"/>
          </w:rPr>
          <w:delText xml:space="preserve">3.14 видно, что сформировались успешно оба </w:delText>
        </w:r>
        <w:r w:rsidRPr="00A03510" w:rsidDel="00866AF5">
          <w:rPr>
            <w:lang w:val="en-US" w:eastAsia="en-US"/>
          </w:rPr>
          <w:delText>QR</w:delText>
        </w:r>
        <w:r w:rsidRPr="00A03510" w:rsidDel="00866AF5">
          <w:rPr>
            <w:lang w:eastAsia="en-US"/>
          </w:rPr>
          <w:delText xml:space="preserve">-кода, но ради теста было отмечено отсутствие первого номера. </w:delText>
        </w:r>
      </w:del>
      <w:moveFromRangeStart w:id="3533" w:author="Анастасия ." w:date="2023-05-22T16:28:00Z" w:name="move135665336"/>
      <w:moveFrom w:id="3534" w:author="Анастасия ." w:date="2023-05-22T16:28:00Z">
        <w:del w:id="3535" w:author="Анастасия ." w:date="2023-10-11T17:39:00Z">
          <w:r w:rsidRPr="00A03510" w:rsidDel="00866AF5">
            <w:rPr>
              <w:lang w:eastAsia="en-US"/>
            </w:rPr>
            <w:delText>На Рисунке 3.15 пользователь вновь вызывает функцию</w:delText>
          </w:r>
          <w:r w:rsidDel="00866AF5">
            <w:rPr>
              <w:lang w:eastAsia="en-US"/>
            </w:rPr>
            <w:delText xml:space="preserve"> просмотра логов, и теперь в списке ошибок есть запись о том, что при формировании </w:delText>
          </w:r>
          <w:r w:rsidDel="00866AF5">
            <w:rPr>
              <w:lang w:val="en-US" w:eastAsia="en-US"/>
            </w:rPr>
            <w:delText>QR</w:delText>
          </w:r>
          <w:r w:rsidRPr="006900DF" w:rsidDel="00866AF5">
            <w:rPr>
              <w:lang w:eastAsia="en-US"/>
            </w:rPr>
            <w:delText>-</w:delText>
          </w:r>
          <w:r w:rsidDel="00866AF5">
            <w:rPr>
              <w:lang w:eastAsia="en-US"/>
            </w:rPr>
            <w:delText>кода для отмеченного серийного номера возникла ошибка.</w:delText>
          </w:r>
        </w:del>
      </w:moveFrom>
      <w:moveFromRangeEnd w:id="3533"/>
    </w:p>
    <w:p w:rsidR="00FB4E2D" w:rsidDel="00866AF5" w:rsidRDefault="00FB4E2D" w:rsidP="00866AF5">
      <w:pPr>
        <w:pStyle w:val="a6"/>
        <w:numPr>
          <w:ilvl w:val="0"/>
          <w:numId w:val="1"/>
        </w:numPr>
        <w:spacing w:after="200"/>
        <w:ind w:left="0" w:firstLine="709"/>
        <w:contextualSpacing w:val="0"/>
        <w:jc w:val="left"/>
        <w:outlineLvl w:val="0"/>
        <w:rPr>
          <w:del w:id="3536" w:author="Анастасия ." w:date="2023-10-11T17:39:00Z"/>
          <w:lang w:eastAsia="en-US"/>
        </w:rPr>
        <w:pPrChange w:id="3537" w:author="Анастасия ." w:date="2023-10-11T17:39:00Z">
          <w:pPr>
            <w:pStyle w:val="ae"/>
            <w:tabs>
              <w:tab w:val="left" w:pos="3477"/>
            </w:tabs>
            <w:spacing w:line="240" w:lineRule="auto"/>
            <w:ind w:firstLine="0"/>
            <w:jc w:val="center"/>
          </w:pPr>
        </w:pPrChange>
      </w:pPr>
      <w:del w:id="3538" w:author="Анастасия ." w:date="2023-10-11T17:39:00Z">
        <w:r w:rsidDel="00866AF5">
          <w:rPr>
            <w:noProof/>
          </w:rPr>
          <w:drawing>
            <wp:inline distT="0" distB="0" distL="0" distR="0" wp14:anchorId="1DFA7AB6" wp14:editId="2D4266CB">
              <wp:extent cx="5739319" cy="3570051"/>
              <wp:effectExtent l="0" t="0" r="0" b="0"/>
              <wp:docPr id="37" name="Рисунок 37" descr="C:\Users\1315475\Pictures\Screenshots\Снимок экрана (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315475\Pictures\Screenshots\Снимок экрана (95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7330" t="21424" r="37679" b="28847"/>
                      <a:stretch/>
                    </pic:blipFill>
                    <pic:spPr bwMode="auto">
                      <a:xfrm>
                        <a:off x="0" y="0"/>
                        <a:ext cx="5746585" cy="3574571"/>
                      </a:xfrm>
                      <a:prstGeom prst="rect">
                        <a:avLst/>
                      </a:prstGeom>
                      <a:noFill/>
                      <a:ln>
                        <a:noFill/>
                      </a:ln>
                      <a:extLst>
                        <a:ext uri="{53640926-AAD7-44D8-BBD7-CCE9431645EC}">
                          <a14:shadowObscured xmlns:a14="http://schemas.microsoft.com/office/drawing/2010/main"/>
                        </a:ext>
                      </a:extLst>
                    </pic:spPr>
                  </pic:pic>
                </a:graphicData>
              </a:graphic>
            </wp:inline>
          </w:drawing>
        </w:r>
      </w:del>
    </w:p>
    <w:p w:rsidR="00FB4E2D" w:rsidDel="00866AF5" w:rsidRDefault="00FB4E2D" w:rsidP="00866AF5">
      <w:pPr>
        <w:pStyle w:val="a6"/>
        <w:numPr>
          <w:ilvl w:val="0"/>
          <w:numId w:val="1"/>
        </w:numPr>
        <w:spacing w:after="200"/>
        <w:ind w:left="0" w:firstLine="709"/>
        <w:contextualSpacing w:val="0"/>
        <w:jc w:val="left"/>
        <w:outlineLvl w:val="0"/>
        <w:rPr>
          <w:del w:id="3539" w:author="Анастасия ." w:date="2023-10-11T17:39:00Z"/>
          <w:b/>
          <w:sz w:val="24"/>
          <w:lang w:eastAsia="en-US"/>
        </w:rPr>
        <w:pPrChange w:id="3540" w:author="Анастасия ." w:date="2023-10-11T17:39:00Z">
          <w:pPr>
            <w:pStyle w:val="ae"/>
            <w:tabs>
              <w:tab w:val="left" w:pos="3477"/>
            </w:tabs>
            <w:spacing w:after="120" w:line="240" w:lineRule="auto"/>
            <w:ind w:firstLine="0"/>
            <w:jc w:val="center"/>
          </w:pPr>
        </w:pPrChange>
      </w:pPr>
      <w:del w:id="3541" w:author="Анастасия ." w:date="2023-10-11T17:39:00Z">
        <w:r w:rsidRPr="00F90976" w:rsidDel="00866AF5">
          <w:rPr>
            <w:b/>
            <w:sz w:val="24"/>
            <w:lang w:eastAsia="en-US"/>
          </w:rPr>
          <w:delText>Рисунок 3.1</w:delText>
        </w:r>
        <w:r w:rsidRPr="00FB4E2D" w:rsidDel="00866AF5">
          <w:rPr>
            <w:b/>
            <w:sz w:val="24"/>
            <w:lang w:eastAsia="en-US"/>
          </w:rPr>
          <w:delText>5</w:delText>
        </w:r>
        <w:r w:rsidRPr="00F90976" w:rsidDel="00866AF5">
          <w:rPr>
            <w:b/>
            <w:sz w:val="24"/>
            <w:lang w:eastAsia="en-US"/>
          </w:rPr>
          <w:delText xml:space="preserve"> — Обновление ошибок</w:delText>
        </w:r>
      </w:del>
    </w:p>
    <w:p w:rsidR="00A03510" w:rsidRPr="006900DF" w:rsidDel="00866AF5" w:rsidRDefault="00A03510" w:rsidP="00866AF5">
      <w:pPr>
        <w:pStyle w:val="a6"/>
        <w:numPr>
          <w:ilvl w:val="0"/>
          <w:numId w:val="1"/>
        </w:numPr>
        <w:spacing w:after="200"/>
        <w:ind w:left="0" w:firstLine="709"/>
        <w:contextualSpacing w:val="0"/>
        <w:jc w:val="left"/>
        <w:outlineLvl w:val="0"/>
        <w:rPr>
          <w:del w:id="3542" w:author="Анастасия ." w:date="2023-10-11T17:39:00Z"/>
          <w:lang w:eastAsia="en-US"/>
        </w:rPr>
        <w:pPrChange w:id="3543" w:author="Анастасия ." w:date="2023-10-11T17:39:00Z">
          <w:pPr>
            <w:pStyle w:val="ae"/>
            <w:tabs>
              <w:tab w:val="left" w:pos="3477"/>
            </w:tabs>
          </w:pPr>
        </w:pPrChange>
      </w:pPr>
      <w:moveToRangeStart w:id="3544" w:author="Анастасия ." w:date="2023-05-22T16:28:00Z" w:name="move135665336"/>
      <w:moveTo w:id="3545" w:author="Анастасия ." w:date="2023-05-22T16:28:00Z">
        <w:del w:id="3546" w:author="Анастасия ." w:date="2023-10-11T17:39:00Z">
          <w:r w:rsidRPr="001152C2" w:rsidDel="00866AF5">
            <w:rPr>
              <w:lang w:eastAsia="en-US"/>
            </w:rPr>
            <w:delText>На Рисунке 3.15 пользователь вновь вызывает функцию</w:delText>
          </w:r>
          <w:r w:rsidDel="00866AF5">
            <w:rPr>
              <w:lang w:eastAsia="en-US"/>
            </w:rPr>
            <w:delText xml:space="preserve"> просмотра логов, и теперь в списке ошибок есть запись о том, что при формировании </w:delText>
          </w:r>
          <w:r w:rsidDel="00866AF5">
            <w:rPr>
              <w:lang w:val="en-US" w:eastAsia="en-US"/>
            </w:rPr>
            <w:delText>QR</w:delText>
          </w:r>
          <w:r w:rsidRPr="006900DF" w:rsidDel="00866AF5">
            <w:rPr>
              <w:lang w:eastAsia="en-US"/>
            </w:rPr>
            <w:delText>-</w:delText>
          </w:r>
          <w:r w:rsidDel="00866AF5">
            <w:rPr>
              <w:lang w:eastAsia="en-US"/>
            </w:rPr>
            <w:delText>кода для отмеченного серийного номера возникла ошибка.</w:delText>
          </w:r>
        </w:del>
      </w:moveTo>
    </w:p>
    <w:moveToRangeEnd w:id="3544"/>
    <w:p w:rsidR="00FB4E2D" w:rsidRPr="00F90976" w:rsidDel="00866AF5" w:rsidRDefault="00FB4E2D" w:rsidP="00866AF5">
      <w:pPr>
        <w:pStyle w:val="a6"/>
        <w:numPr>
          <w:ilvl w:val="0"/>
          <w:numId w:val="1"/>
        </w:numPr>
        <w:spacing w:after="200"/>
        <w:ind w:left="0" w:firstLine="709"/>
        <w:contextualSpacing w:val="0"/>
        <w:jc w:val="left"/>
        <w:outlineLvl w:val="0"/>
        <w:rPr>
          <w:del w:id="3547" w:author="Анастасия ." w:date="2023-10-11T17:39:00Z"/>
          <w:lang w:eastAsia="en-US"/>
        </w:rPr>
        <w:pPrChange w:id="3548" w:author="Анастасия ." w:date="2023-10-11T17:39:00Z">
          <w:pPr>
            <w:pStyle w:val="ae"/>
            <w:tabs>
              <w:tab w:val="left" w:pos="3477"/>
            </w:tabs>
          </w:pPr>
        </w:pPrChange>
      </w:pPr>
      <w:del w:id="3549" w:author="Анастасия ." w:date="2023-10-11T17:39:00Z">
        <w:r w:rsidRPr="00F90976" w:rsidDel="00866AF5">
          <w:rPr>
            <w:lang w:eastAsia="en-US"/>
          </w:rPr>
          <w:delText>На Рисунке 3.1</w:delText>
        </w:r>
        <w:r w:rsidRPr="00FB4E2D" w:rsidDel="00866AF5">
          <w:rPr>
            <w:lang w:eastAsia="en-US"/>
          </w:rPr>
          <w:delText>6</w:delText>
        </w:r>
        <w:r w:rsidRPr="00F90976" w:rsidDel="00866AF5">
          <w:rPr>
            <w:lang w:eastAsia="en-US"/>
          </w:rPr>
          <w:delText xml:space="preserve"> представлен обновленный вид таблицы “</w:delText>
        </w:r>
        <w:r w:rsidRPr="00F90976" w:rsidDel="00866AF5">
          <w:rPr>
            <w:lang w:val="en-US" w:eastAsia="en-US"/>
          </w:rPr>
          <w:delText>SystemProcessing</w:delText>
        </w:r>
        <w:r w:rsidRPr="00F90976" w:rsidDel="00866AF5">
          <w:rPr>
            <w:lang w:eastAsia="en-US"/>
          </w:rPr>
          <w:delText xml:space="preserve">” после обработки пользовательского ввода напротив серийного номера со сформированным </w:delText>
        </w:r>
        <w:r w:rsidRPr="00F90976" w:rsidDel="00866AF5">
          <w:rPr>
            <w:lang w:val="en-US" w:eastAsia="en-US"/>
          </w:rPr>
          <w:delText>QR</w:delText>
        </w:r>
        <w:r w:rsidRPr="00F90976" w:rsidDel="00866AF5">
          <w:rPr>
            <w:lang w:eastAsia="en-US"/>
          </w:rPr>
          <w:delText xml:space="preserve">-кдом стоит </w:delText>
        </w:r>
        <w:r w:rsidDel="00866AF5">
          <w:rPr>
            <w:lang w:eastAsia="en-US"/>
          </w:rPr>
          <w:delText xml:space="preserve">1, </w:delText>
        </w:r>
        <w:r w:rsidRPr="00F90976" w:rsidDel="00866AF5">
          <w:rPr>
            <w:lang w:eastAsia="en-US"/>
          </w:rPr>
          <w:delText>у отмеченного значение 0.</w:delText>
        </w:r>
      </w:del>
    </w:p>
    <w:p w:rsidR="00FB4E2D" w:rsidDel="00866AF5" w:rsidRDefault="00FB4E2D" w:rsidP="00866AF5">
      <w:pPr>
        <w:pStyle w:val="a6"/>
        <w:numPr>
          <w:ilvl w:val="0"/>
          <w:numId w:val="1"/>
        </w:numPr>
        <w:spacing w:after="200"/>
        <w:ind w:left="0" w:firstLine="709"/>
        <w:contextualSpacing w:val="0"/>
        <w:jc w:val="left"/>
        <w:outlineLvl w:val="0"/>
        <w:rPr>
          <w:del w:id="3550" w:author="Анастасия ." w:date="2023-10-11T17:39:00Z"/>
          <w:lang w:eastAsia="en-US"/>
        </w:rPr>
        <w:pPrChange w:id="3551" w:author="Анастасия ." w:date="2023-10-11T17:39:00Z">
          <w:pPr>
            <w:tabs>
              <w:tab w:val="left" w:pos="4427"/>
            </w:tabs>
            <w:spacing w:line="240" w:lineRule="auto"/>
            <w:ind w:firstLine="0"/>
            <w:jc w:val="center"/>
          </w:pPr>
        </w:pPrChange>
      </w:pPr>
      <w:del w:id="3552" w:author="Анастасия ." w:date="2023-10-11T17:39:00Z">
        <w:r w:rsidDel="00866AF5">
          <w:rPr>
            <w:noProof/>
          </w:rPr>
          <w:drawing>
            <wp:inline distT="0" distB="0" distL="0" distR="0" wp14:anchorId="6DA4DD47" wp14:editId="68C9DC36">
              <wp:extent cx="4325104" cy="2766647"/>
              <wp:effectExtent l="0" t="0" r="0" b="0"/>
              <wp:docPr id="19" name="Рисунок 19" descr="C:\Users\1315475\Pictures\Screenshots\Снимок экрана (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315475\Pictures\Screenshots\Снимок экрана (955).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1765" t="15552" r="64388" b="57343"/>
                      <a:stretch/>
                    </pic:blipFill>
                    <pic:spPr bwMode="auto">
                      <a:xfrm>
                        <a:off x="0" y="0"/>
                        <a:ext cx="4325104" cy="2766647"/>
                      </a:xfrm>
                      <a:prstGeom prst="rect">
                        <a:avLst/>
                      </a:prstGeom>
                      <a:noFill/>
                      <a:ln>
                        <a:noFill/>
                      </a:ln>
                      <a:extLst>
                        <a:ext uri="{53640926-AAD7-44D8-BBD7-CCE9431645EC}">
                          <a14:shadowObscured xmlns:a14="http://schemas.microsoft.com/office/drawing/2010/main"/>
                        </a:ext>
                      </a:extLst>
                    </pic:spPr>
                  </pic:pic>
                </a:graphicData>
              </a:graphic>
            </wp:inline>
          </w:drawing>
        </w:r>
      </w:del>
    </w:p>
    <w:p w:rsidR="00FB4E2D" w:rsidRPr="00F90976" w:rsidDel="00866AF5" w:rsidRDefault="00FB4E2D" w:rsidP="00866AF5">
      <w:pPr>
        <w:pStyle w:val="a6"/>
        <w:numPr>
          <w:ilvl w:val="0"/>
          <w:numId w:val="1"/>
        </w:numPr>
        <w:spacing w:after="200"/>
        <w:ind w:left="0" w:firstLine="709"/>
        <w:contextualSpacing w:val="0"/>
        <w:jc w:val="left"/>
        <w:outlineLvl w:val="0"/>
        <w:rPr>
          <w:del w:id="3553" w:author="Анастасия ." w:date="2023-10-11T17:39:00Z"/>
          <w:b/>
          <w:sz w:val="24"/>
          <w:lang w:eastAsia="en-US"/>
        </w:rPr>
        <w:pPrChange w:id="3554" w:author="Анастасия ." w:date="2023-10-11T17:39:00Z">
          <w:pPr>
            <w:pStyle w:val="ae"/>
            <w:tabs>
              <w:tab w:val="left" w:pos="3477"/>
            </w:tabs>
            <w:spacing w:after="120" w:line="240" w:lineRule="auto"/>
            <w:ind w:firstLine="0"/>
            <w:jc w:val="center"/>
          </w:pPr>
        </w:pPrChange>
      </w:pPr>
      <w:del w:id="3555" w:author="Анастасия ." w:date="2023-10-11T17:39:00Z">
        <w:r w:rsidRPr="00F90976" w:rsidDel="00866AF5">
          <w:rPr>
            <w:b/>
            <w:sz w:val="24"/>
            <w:lang w:eastAsia="en-US"/>
          </w:rPr>
          <w:delText>Рисунок 3.1</w:delText>
        </w:r>
        <w:r w:rsidRPr="00FB4E2D" w:rsidDel="00866AF5">
          <w:rPr>
            <w:b/>
            <w:sz w:val="24"/>
            <w:lang w:eastAsia="en-US"/>
          </w:rPr>
          <w:delText>6</w:delText>
        </w:r>
        <w:r w:rsidRPr="00F90976" w:rsidDel="00866AF5">
          <w:rPr>
            <w:b/>
            <w:sz w:val="24"/>
            <w:lang w:eastAsia="en-US"/>
          </w:rPr>
          <w:delText xml:space="preserve"> — </w:delText>
        </w:r>
        <w:r w:rsidDel="00866AF5">
          <w:rPr>
            <w:b/>
            <w:sz w:val="24"/>
            <w:lang w:eastAsia="en-US"/>
          </w:rPr>
          <w:delText>Обновление информации в базе данных</w:delText>
        </w:r>
      </w:del>
    </w:p>
    <w:p w:rsidR="00FB4E2D" w:rsidDel="00866AF5" w:rsidRDefault="00FB4E2D" w:rsidP="00866AF5">
      <w:pPr>
        <w:pStyle w:val="a6"/>
        <w:numPr>
          <w:ilvl w:val="0"/>
          <w:numId w:val="1"/>
        </w:numPr>
        <w:spacing w:after="200"/>
        <w:ind w:left="0" w:firstLine="709"/>
        <w:contextualSpacing w:val="0"/>
        <w:jc w:val="left"/>
        <w:outlineLvl w:val="0"/>
        <w:rPr>
          <w:del w:id="3556" w:author="Анастасия ." w:date="2023-10-11T17:39:00Z"/>
          <w:lang w:eastAsia="en-US"/>
        </w:rPr>
        <w:pPrChange w:id="3557" w:author="Анастасия ." w:date="2023-10-11T17:39:00Z">
          <w:pPr/>
        </w:pPrChange>
      </w:pPr>
      <w:del w:id="3558" w:author="Анастасия ." w:date="2023-10-11T17:39:00Z">
        <w:r w:rsidDel="00866AF5">
          <w:rPr>
            <w:lang w:eastAsia="en-US"/>
          </w:rPr>
          <w:delText xml:space="preserve">Оба теста прошли без отклонений от сценария. Полученные результаты соответствуют предъявленным требованиям. Программный модуль формирует </w:delText>
        </w:r>
        <w:r w:rsidDel="00866AF5">
          <w:rPr>
            <w:lang w:val="en-US" w:eastAsia="en-US"/>
          </w:rPr>
          <w:delText>QR</w:delText>
        </w:r>
        <w:r w:rsidRPr="00F53E1D" w:rsidDel="00866AF5">
          <w:rPr>
            <w:lang w:eastAsia="en-US"/>
          </w:rPr>
          <w:delText>-</w:delText>
        </w:r>
        <w:r w:rsidDel="00866AF5">
          <w:rPr>
            <w:lang w:eastAsia="en-US"/>
          </w:rPr>
          <w:delText>коды, корректно реагирует на пользовательский ввод.</w:delText>
        </w:r>
      </w:del>
    </w:p>
    <w:p w:rsidR="00FB4E2D" w:rsidDel="00866AF5" w:rsidRDefault="00FB4E2D" w:rsidP="00866AF5">
      <w:pPr>
        <w:pStyle w:val="a6"/>
        <w:numPr>
          <w:ilvl w:val="0"/>
          <w:numId w:val="1"/>
        </w:numPr>
        <w:spacing w:after="200"/>
        <w:ind w:left="0" w:firstLine="709"/>
        <w:contextualSpacing w:val="0"/>
        <w:jc w:val="left"/>
        <w:outlineLvl w:val="0"/>
        <w:rPr>
          <w:del w:id="3559" w:author="Анастасия ." w:date="2023-10-11T17:39:00Z"/>
          <w:lang w:eastAsia="en-US"/>
        </w:rPr>
        <w:sectPr w:rsidR="00FB4E2D" w:rsidDel="00866AF5" w:rsidSect="00866AF5">
          <w:pgSz w:w="11906" w:h="16838"/>
          <w:pgMar w:top="1134" w:right="567" w:bottom="1134" w:left="1701" w:header="709" w:footer="709" w:gutter="0"/>
          <w:cols w:space="708"/>
          <w:docGrid w:linePitch="360"/>
          <w:sectPrChange w:id="3560" w:author="Анастасия ." w:date="2023-10-11T17:39:00Z">
            <w:sectPr w:rsidR="00FB4E2D" w:rsidDel="00866AF5" w:rsidSect="00866AF5">
              <w:pgMar w:top="1134" w:right="567" w:bottom="1134" w:left="1701" w:header="709" w:footer="709" w:gutter="0"/>
            </w:sectPr>
          </w:sectPrChange>
        </w:sectPr>
        <w:pPrChange w:id="3561" w:author="Анастасия ." w:date="2023-10-11T17:39:00Z">
          <w:pPr/>
        </w:pPrChange>
      </w:pPr>
    </w:p>
    <w:p w:rsidR="00FB4E2D" w:rsidRPr="00FB4E2D" w:rsidDel="00866AF5" w:rsidRDefault="00FB4E2D" w:rsidP="00866AF5">
      <w:pPr>
        <w:pStyle w:val="a6"/>
        <w:numPr>
          <w:ilvl w:val="0"/>
          <w:numId w:val="1"/>
        </w:numPr>
        <w:spacing w:after="200"/>
        <w:ind w:left="0" w:firstLine="709"/>
        <w:contextualSpacing w:val="0"/>
        <w:jc w:val="left"/>
        <w:outlineLvl w:val="0"/>
        <w:rPr>
          <w:del w:id="3562" w:author="Анастасия ." w:date="2023-10-11T17:39:00Z"/>
          <w:b/>
          <w:sz w:val="36"/>
        </w:rPr>
        <w:pPrChange w:id="3563" w:author="Анастасия ." w:date="2023-10-11T17:39:00Z">
          <w:pPr>
            <w:pStyle w:val="a6"/>
            <w:numPr>
              <w:numId w:val="2"/>
            </w:numPr>
            <w:spacing w:after="200"/>
            <w:ind w:left="0" w:hanging="420"/>
            <w:contextualSpacing w:val="0"/>
            <w:jc w:val="left"/>
            <w:outlineLvl w:val="0"/>
          </w:pPr>
        </w:pPrChange>
      </w:pPr>
      <w:bookmarkStart w:id="3564" w:name="_Toc135666544"/>
      <w:bookmarkStart w:id="3565" w:name="_Toc134707212"/>
      <w:del w:id="3566" w:author="Анастасия ." w:date="2023-10-11T17:39:00Z">
        <w:r w:rsidRPr="00FB4E2D" w:rsidDel="00866AF5">
          <w:rPr>
            <w:b/>
            <w:sz w:val="36"/>
          </w:rPr>
          <w:delText>ЭКОНОМИЧЕСКИЙ РАЗДЕЛ</w:delText>
        </w:r>
        <w:bookmarkEnd w:id="3564"/>
      </w:del>
    </w:p>
    <w:p w:rsidR="00FB4E2D" w:rsidRPr="00FB4E2D" w:rsidDel="00866AF5" w:rsidRDefault="00FB4E2D" w:rsidP="00866AF5">
      <w:pPr>
        <w:pStyle w:val="a6"/>
        <w:numPr>
          <w:ilvl w:val="0"/>
          <w:numId w:val="1"/>
        </w:numPr>
        <w:spacing w:after="200"/>
        <w:ind w:left="0" w:firstLine="709"/>
        <w:contextualSpacing w:val="0"/>
        <w:jc w:val="left"/>
        <w:outlineLvl w:val="0"/>
        <w:rPr>
          <w:del w:id="3567" w:author="Анастасия ." w:date="2023-10-11T17:39:00Z"/>
          <w:b/>
          <w:sz w:val="32"/>
        </w:rPr>
        <w:pPrChange w:id="3568" w:author="Анастасия ." w:date="2023-10-11T17:39:00Z">
          <w:pPr>
            <w:pStyle w:val="a6"/>
            <w:numPr>
              <w:ilvl w:val="1"/>
              <w:numId w:val="2"/>
            </w:numPr>
            <w:spacing w:before="300" w:after="200"/>
            <w:ind w:left="0" w:hanging="720"/>
            <w:contextualSpacing w:val="0"/>
            <w:jc w:val="left"/>
            <w:outlineLvl w:val="1"/>
          </w:pPr>
        </w:pPrChange>
      </w:pPr>
      <w:bookmarkStart w:id="3569" w:name="_Toc135666545"/>
      <w:del w:id="3570" w:author="Анастасия ." w:date="2023-10-11T17:39:00Z">
        <w:r w:rsidRPr="00FB4E2D" w:rsidDel="00866AF5">
          <w:rPr>
            <w:b/>
            <w:sz w:val="32"/>
          </w:rPr>
          <w:delText>Организация и планирование работ по теме</w:delText>
        </w:r>
        <w:bookmarkEnd w:id="3569"/>
      </w:del>
    </w:p>
    <w:p w:rsidR="00FB4E2D" w:rsidDel="00866AF5" w:rsidRDefault="00FB4E2D" w:rsidP="00866AF5">
      <w:pPr>
        <w:pStyle w:val="a6"/>
        <w:numPr>
          <w:ilvl w:val="0"/>
          <w:numId w:val="1"/>
        </w:numPr>
        <w:spacing w:after="200"/>
        <w:ind w:left="0" w:firstLine="709"/>
        <w:contextualSpacing w:val="0"/>
        <w:jc w:val="left"/>
        <w:outlineLvl w:val="0"/>
        <w:rPr>
          <w:del w:id="3571" w:author="Анастасия ." w:date="2023-10-11T17:39:00Z"/>
          <w:rFonts w:cs="Times New Roman"/>
          <w:szCs w:val="28"/>
        </w:rPr>
        <w:pPrChange w:id="3572" w:author="Анастасия ." w:date="2023-10-11T17:39:00Z">
          <w:pPr>
            <w:ind w:left="357" w:firstLine="352"/>
          </w:pPr>
        </w:pPrChange>
      </w:pPr>
      <w:del w:id="3573" w:author="Анастасия ." w:date="2023-10-11T17:39:00Z">
        <w:r w:rsidRPr="00A14570" w:rsidDel="00866AF5">
          <w:rPr>
            <w:rFonts w:cs="Times New Roman"/>
            <w:szCs w:val="28"/>
          </w:rPr>
          <w:delText xml:space="preserve">В составе </w:delText>
        </w:r>
        <w:r w:rsidDel="00866AF5">
          <w:rPr>
            <w:rFonts w:cs="Times New Roman"/>
            <w:szCs w:val="28"/>
          </w:rPr>
          <w:delText>работы</w:delText>
        </w:r>
        <w:r w:rsidRPr="00A14570" w:rsidDel="00866AF5">
          <w:rPr>
            <w:rFonts w:cs="Times New Roman"/>
            <w:szCs w:val="28"/>
          </w:rPr>
          <w:delText xml:space="preserve"> задействовано </w:delText>
        </w:r>
        <w:r w:rsidDel="00866AF5">
          <w:rPr>
            <w:rFonts w:cs="Times New Roman"/>
            <w:szCs w:val="28"/>
          </w:rPr>
          <w:delText xml:space="preserve">3 </w:delText>
        </w:r>
        <w:r w:rsidRPr="00A14570" w:rsidDel="00866AF5">
          <w:rPr>
            <w:rFonts w:cs="Times New Roman"/>
            <w:szCs w:val="28"/>
          </w:rPr>
          <w:delText xml:space="preserve">человека: </w:delText>
        </w:r>
      </w:del>
    </w:p>
    <w:p w:rsidR="00FB4E2D" w:rsidRPr="00A14570" w:rsidDel="00866AF5" w:rsidRDefault="00FB4E2D" w:rsidP="00866AF5">
      <w:pPr>
        <w:pStyle w:val="a6"/>
        <w:numPr>
          <w:ilvl w:val="0"/>
          <w:numId w:val="1"/>
        </w:numPr>
        <w:spacing w:after="200"/>
        <w:ind w:left="0" w:firstLine="709"/>
        <w:contextualSpacing w:val="0"/>
        <w:jc w:val="left"/>
        <w:outlineLvl w:val="0"/>
        <w:rPr>
          <w:del w:id="3574" w:author="Анастасия ." w:date="2023-10-11T17:39:00Z"/>
          <w:rFonts w:cs="Times New Roman"/>
          <w:szCs w:val="28"/>
        </w:rPr>
        <w:pPrChange w:id="3575" w:author="Анастасия ." w:date="2023-10-11T17:39:00Z">
          <w:pPr>
            <w:pStyle w:val="a6"/>
            <w:numPr>
              <w:numId w:val="22"/>
            </w:numPr>
            <w:ind w:left="0"/>
            <w:contextualSpacing w:val="0"/>
          </w:pPr>
        </w:pPrChange>
      </w:pPr>
      <w:del w:id="3576" w:author="Анастасия ." w:date="2023-10-11T17:39:00Z">
        <w:r w:rsidRPr="00A14570" w:rsidDel="00866AF5">
          <w:rPr>
            <w:rFonts w:cs="Times New Roman"/>
            <w:szCs w:val="28"/>
          </w:rPr>
          <w:delText xml:space="preserve">руководитель </w:delText>
        </w:r>
        <w:r w:rsidRPr="00761E8F" w:rsidDel="00866AF5">
          <w:rPr>
            <w:rFonts w:cs="Times New Roman"/>
            <w:szCs w:val="28"/>
          </w:rPr>
          <w:delText>(</w:delText>
        </w:r>
        <w:r w:rsidRPr="00761E8F" w:rsidDel="00866AF5">
          <w:rPr>
            <w:rFonts w:eastAsia="Times New Roman" w:cs="Times New Roman"/>
            <w:bCs/>
            <w:sz w:val="27"/>
            <w:szCs w:val="27"/>
          </w:rPr>
          <w:delText>Берберова М.А., к.т.н., доцент кафедры ПИ</w:delText>
        </w:r>
        <w:r w:rsidRPr="00761E8F" w:rsidDel="00866AF5">
          <w:rPr>
            <w:rFonts w:cs="Times New Roman"/>
            <w:szCs w:val="28"/>
          </w:rPr>
          <w:delText>)</w:delText>
        </w:r>
        <w:r w:rsidRPr="00A14570" w:rsidDel="00866AF5">
          <w:rPr>
            <w:rFonts w:cs="Times New Roman"/>
            <w:szCs w:val="28"/>
          </w:rPr>
          <w:delText xml:space="preserve"> </w:delText>
        </w:r>
        <w:r w:rsidDel="00866AF5">
          <w:rPr>
            <w:rFonts w:cs="Times New Roman"/>
            <w:szCs w:val="28"/>
          </w:rPr>
          <w:delText xml:space="preserve">— </w:delText>
        </w:r>
        <w:r w:rsidRPr="00A14570" w:rsidDel="00866AF5">
          <w:rPr>
            <w:rFonts w:cs="Times New Roman"/>
            <w:szCs w:val="28"/>
          </w:rPr>
          <w:delText>отвечает за грамотную постановку задачи, контролирует отдельные этапы работы, вносит необходимые коррективы и оценивает выполненную работу в целом;</w:delText>
        </w:r>
      </w:del>
    </w:p>
    <w:p w:rsidR="00FB4E2D" w:rsidRPr="00A14570" w:rsidDel="00866AF5" w:rsidRDefault="00FB4E2D" w:rsidP="00866AF5">
      <w:pPr>
        <w:pStyle w:val="a6"/>
        <w:numPr>
          <w:ilvl w:val="0"/>
          <w:numId w:val="1"/>
        </w:numPr>
        <w:spacing w:after="200"/>
        <w:ind w:left="0" w:firstLine="709"/>
        <w:contextualSpacing w:val="0"/>
        <w:jc w:val="left"/>
        <w:outlineLvl w:val="0"/>
        <w:rPr>
          <w:del w:id="3577" w:author="Анастасия ." w:date="2023-10-11T17:39:00Z"/>
          <w:rFonts w:cs="Times New Roman"/>
          <w:szCs w:val="28"/>
        </w:rPr>
        <w:pPrChange w:id="3578" w:author="Анастасия ." w:date="2023-10-11T17:39:00Z">
          <w:pPr>
            <w:numPr>
              <w:numId w:val="22"/>
            </w:numPr>
          </w:pPr>
        </w:pPrChange>
      </w:pPr>
      <w:del w:id="3579" w:author="Анастасия ." w:date="2023-10-11T17:39:00Z">
        <w:r w:rsidRPr="00A14570" w:rsidDel="00866AF5">
          <w:rPr>
            <w:rFonts w:cs="Times New Roman"/>
            <w:szCs w:val="28"/>
          </w:rPr>
          <w:delText xml:space="preserve">консультант </w:delText>
        </w:r>
        <w:r w:rsidRPr="00761E8F" w:rsidDel="00866AF5">
          <w:rPr>
            <w:rFonts w:cs="Times New Roman"/>
            <w:szCs w:val="28"/>
          </w:rPr>
          <w:delText>(консультант по экономической части ВКР, заведующий кафедры экономики Шацкая И.В.)</w:delText>
        </w:r>
        <w:r w:rsidRPr="00A14570" w:rsidDel="00866AF5">
          <w:rPr>
            <w:rFonts w:cs="Times New Roman"/>
            <w:szCs w:val="28"/>
          </w:rPr>
          <w:delText xml:space="preserve"> </w:delText>
        </w:r>
        <w:r w:rsidDel="00866AF5">
          <w:rPr>
            <w:rFonts w:cs="Times New Roman"/>
            <w:szCs w:val="28"/>
          </w:rPr>
          <w:delText xml:space="preserve">— </w:delText>
        </w:r>
        <w:r w:rsidRPr="00A14570" w:rsidDel="00866AF5">
          <w:rPr>
            <w:rFonts w:cs="Times New Roman"/>
            <w:szCs w:val="28"/>
          </w:rPr>
          <w:delText xml:space="preserve">отвечает за консультирование </w:delText>
        </w:r>
        <w:r w:rsidDel="00866AF5">
          <w:rPr>
            <w:rFonts w:cs="Times New Roman"/>
            <w:szCs w:val="28"/>
          </w:rPr>
          <w:delText>экономической</w:delText>
        </w:r>
        <w:r w:rsidRPr="00A14570" w:rsidDel="00866AF5">
          <w:rPr>
            <w:rFonts w:cs="Times New Roman"/>
            <w:szCs w:val="28"/>
          </w:rPr>
          <w:delText xml:space="preserve"> части </w:delText>
        </w:r>
        <w:r w:rsidRPr="00C566A2" w:rsidDel="00866AF5">
          <w:rPr>
            <w:rFonts w:cs="Times New Roman"/>
            <w:szCs w:val="28"/>
          </w:rPr>
          <w:delText>выпускной квалификационной работы</w:delText>
        </w:r>
        <w:r w:rsidRPr="00A14570" w:rsidDel="00866AF5">
          <w:rPr>
            <w:rFonts w:cs="Times New Roman"/>
            <w:szCs w:val="28"/>
          </w:rPr>
          <w:delText>;</w:delText>
        </w:r>
      </w:del>
    </w:p>
    <w:p w:rsidR="00FB4E2D" w:rsidDel="00866AF5" w:rsidRDefault="00FB4E2D" w:rsidP="00866AF5">
      <w:pPr>
        <w:pStyle w:val="a6"/>
        <w:numPr>
          <w:ilvl w:val="0"/>
          <w:numId w:val="1"/>
        </w:numPr>
        <w:spacing w:after="200"/>
        <w:ind w:left="0" w:firstLine="709"/>
        <w:contextualSpacing w:val="0"/>
        <w:jc w:val="left"/>
        <w:outlineLvl w:val="0"/>
        <w:rPr>
          <w:del w:id="3580" w:author="Анастасия ." w:date="2023-10-11T17:39:00Z"/>
          <w:rFonts w:cs="Times New Roman"/>
          <w:szCs w:val="28"/>
        </w:rPr>
        <w:pPrChange w:id="3581" w:author="Анастасия ." w:date="2023-10-11T17:39:00Z">
          <w:pPr>
            <w:numPr>
              <w:numId w:val="22"/>
            </w:numPr>
          </w:pPr>
        </w:pPrChange>
      </w:pPr>
      <w:del w:id="3582" w:author="Анастасия ." w:date="2023-10-11T17:39:00Z">
        <w:r w:rsidRPr="00C566A2" w:rsidDel="00866AF5">
          <w:rPr>
            <w:rFonts w:cs="Times New Roman"/>
            <w:szCs w:val="28"/>
          </w:rPr>
          <w:delText>разработчик</w:delText>
        </w:r>
        <w:r w:rsidRPr="00A14570" w:rsidDel="00866AF5">
          <w:rPr>
            <w:rFonts w:cs="Times New Roman"/>
            <w:szCs w:val="28"/>
          </w:rPr>
          <w:delText xml:space="preserve"> </w:delText>
        </w:r>
        <w:r w:rsidDel="00866AF5">
          <w:rPr>
            <w:rFonts w:cs="Times New Roman"/>
            <w:szCs w:val="28"/>
          </w:rPr>
          <w:delText>(Андреева А.С., ИВБО-09-19)</w:delText>
        </w:r>
        <w:r w:rsidRPr="00A14570" w:rsidDel="00866AF5">
          <w:rPr>
            <w:rFonts w:cs="Times New Roman"/>
            <w:szCs w:val="28"/>
          </w:rPr>
          <w:delText xml:space="preserve"> </w:delText>
        </w:r>
        <w:r w:rsidDel="00866AF5">
          <w:rPr>
            <w:rFonts w:cs="Times New Roman"/>
            <w:szCs w:val="28"/>
          </w:rPr>
          <w:delText>—</w:delText>
        </w:r>
        <w:r w:rsidRPr="00A14570" w:rsidDel="00866AF5">
          <w:rPr>
            <w:rFonts w:cs="Times New Roman"/>
            <w:szCs w:val="28"/>
          </w:rPr>
          <w:delText xml:space="preserve"> реализация всех поставленных задач, в том числе проведение тестирования готового продукта и подготовка проектной документации. </w:delText>
        </w:r>
      </w:del>
    </w:p>
    <w:p w:rsidR="00FB4E2D" w:rsidRPr="0040675E" w:rsidDel="00866AF5" w:rsidRDefault="00FB4E2D" w:rsidP="00866AF5">
      <w:pPr>
        <w:pStyle w:val="a6"/>
        <w:numPr>
          <w:ilvl w:val="0"/>
          <w:numId w:val="1"/>
        </w:numPr>
        <w:spacing w:after="200"/>
        <w:ind w:left="0" w:firstLine="709"/>
        <w:contextualSpacing w:val="0"/>
        <w:jc w:val="left"/>
        <w:outlineLvl w:val="0"/>
        <w:rPr>
          <w:del w:id="3583" w:author="Анастасия ." w:date="2023-10-11T17:39:00Z"/>
          <w:rFonts w:cs="Times New Roman"/>
          <w:szCs w:val="28"/>
        </w:rPr>
        <w:pPrChange w:id="3584" w:author="Анастасия ." w:date="2023-10-11T17:39:00Z">
          <w:pPr/>
        </w:pPrChange>
      </w:pPr>
      <w:del w:id="3585" w:author="Анастасия ." w:date="2023-10-11T17:39:00Z">
        <w:r w:rsidRPr="00A14570" w:rsidDel="00866AF5">
          <w:rPr>
            <w:rFonts w:cs="Times New Roman"/>
            <w:szCs w:val="28"/>
          </w:rPr>
          <w:delText xml:space="preserve">Состав задействованных в </w:delText>
        </w:r>
        <w:r w:rsidDel="00866AF5">
          <w:rPr>
            <w:rFonts w:cs="Times New Roman"/>
            <w:szCs w:val="28"/>
          </w:rPr>
          <w:delText>работе</w:delText>
        </w:r>
        <w:r w:rsidRPr="00A14570" w:rsidDel="00866AF5">
          <w:rPr>
            <w:rFonts w:cs="Times New Roman"/>
            <w:szCs w:val="28"/>
          </w:rPr>
          <w:delText xml:space="preserve"> </w:delText>
        </w:r>
        <w:r w:rsidDel="00866AF5">
          <w:rPr>
            <w:rFonts w:cs="Times New Roman"/>
            <w:szCs w:val="28"/>
          </w:rPr>
          <w:delText xml:space="preserve">участников представлен на схеме (Рисунок </w:delText>
        </w:r>
        <w:r w:rsidRPr="00FB4E2D" w:rsidDel="00866AF5">
          <w:rPr>
            <w:rFonts w:cs="Times New Roman"/>
            <w:szCs w:val="28"/>
          </w:rPr>
          <w:delText>4</w:delText>
        </w:r>
        <w:r w:rsidDel="00866AF5">
          <w:rPr>
            <w:rFonts w:cs="Times New Roman"/>
            <w:szCs w:val="28"/>
          </w:rPr>
          <w:delText>.1)</w:delText>
        </w:r>
        <w:r w:rsidRPr="00A14570" w:rsidDel="00866AF5">
          <w:rPr>
            <w:rFonts w:cs="Times New Roman"/>
            <w:szCs w:val="28"/>
          </w:rPr>
          <w:delText xml:space="preserve"> </w:delText>
        </w:r>
      </w:del>
    </w:p>
    <w:p w:rsidR="00FB4E2D" w:rsidDel="00866AF5" w:rsidRDefault="00FB4E2D" w:rsidP="00866AF5">
      <w:pPr>
        <w:pStyle w:val="a6"/>
        <w:numPr>
          <w:ilvl w:val="0"/>
          <w:numId w:val="1"/>
        </w:numPr>
        <w:spacing w:after="200"/>
        <w:ind w:left="0" w:firstLine="709"/>
        <w:contextualSpacing w:val="0"/>
        <w:jc w:val="left"/>
        <w:outlineLvl w:val="0"/>
        <w:rPr>
          <w:del w:id="3586" w:author="Анастасия ." w:date="2023-10-11T17:39:00Z"/>
        </w:rPr>
        <w:pPrChange w:id="3587" w:author="Анастасия ." w:date="2023-10-11T17:39:00Z">
          <w:pPr>
            <w:spacing w:line="240" w:lineRule="auto"/>
            <w:ind w:firstLine="0"/>
            <w:jc w:val="center"/>
          </w:pPr>
        </w:pPrChange>
      </w:pPr>
      <w:del w:id="3588" w:author="Анастасия ." w:date="2023-10-11T17:39:00Z">
        <w:r w:rsidDel="00866AF5">
          <w:rPr>
            <w:noProof/>
          </w:rPr>
          <mc:AlternateContent>
            <mc:Choice Requires="wps">
              <w:drawing>
                <wp:anchor distT="0" distB="0" distL="114300" distR="114300" simplePos="0" relativeHeight="251659264" behindDoc="0" locked="0" layoutInCell="1" allowOverlap="1" wp14:anchorId="7E4CD2A1" wp14:editId="6439660B">
                  <wp:simplePos x="0" y="0"/>
                  <wp:positionH relativeFrom="column">
                    <wp:posOffset>367030</wp:posOffset>
                  </wp:positionH>
                  <wp:positionV relativeFrom="paragraph">
                    <wp:posOffset>26670</wp:posOffset>
                  </wp:positionV>
                  <wp:extent cx="1548130" cy="361950"/>
                  <wp:effectExtent l="0" t="0" r="13970" b="1905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361950"/>
                          </a:xfrm>
                          <a:prstGeom prst="rect">
                            <a:avLst/>
                          </a:prstGeom>
                          <a:solidFill>
                            <a:srgbClr val="FFFFFF"/>
                          </a:solidFill>
                          <a:ln w="9525">
                            <a:solidFill>
                              <a:srgbClr val="000000"/>
                            </a:solidFill>
                            <a:miter lim="800000"/>
                            <a:headEnd/>
                            <a:tailEnd/>
                          </a:ln>
                        </wps:spPr>
                        <wps:txbx>
                          <w:txbxContent>
                            <w:p w:rsidR="00125E78" w:rsidRPr="007D09F7" w:rsidRDefault="00125E78" w:rsidP="00FB4E2D">
                              <w:pPr>
                                <w:ind w:firstLine="0"/>
                                <w:jc w:val="center"/>
                                <w:rPr>
                                  <w:rFonts w:cs="Times New Roman"/>
                                  <w:szCs w:val="28"/>
                                </w:rPr>
                              </w:pPr>
                              <w:r w:rsidRPr="007D09F7">
                                <w:rPr>
                                  <w:rFonts w:cs="Times New Roman"/>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38" o:spid="_x0000_s1026" type="#_x0000_t202" style="position:absolute;left:0;text-align:left;margin-left:28.9pt;margin-top:2.1pt;width:121.9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">
                  <v:textbox>
                    <w:txbxContent>
                      <w:p w:rsidR="00125E78" w:rsidRPr="007D09F7" w:rsidRDefault="00125E78" w:rsidP="00FB4E2D">
                        <w:pPr>
                          <w:ind w:firstLine="0"/>
                          <w:jc w:val="center"/>
                          <w:rPr>
                            <w:rFonts w:cs="Times New Roman"/>
                            <w:szCs w:val="28"/>
                          </w:rPr>
                        </w:pPr>
                        <w:r w:rsidRPr="007D09F7">
                          <w:rPr>
                            <w:rFonts w:cs="Times New Roman"/>
                            <w:szCs w:val="28"/>
                          </w:rPr>
                          <w:t>Руководитель</w:t>
                        </w:r>
                      </w:p>
                    </w:txbxContent>
                  </v:textbox>
                </v:shape>
              </w:pict>
            </mc:Fallback>
          </mc:AlternateContent>
        </w:r>
        <w:r w:rsidDel="00866AF5">
          <w:rPr>
            <w:rFonts w:cs="Times New Roman"/>
            <w:noProof/>
            <w:szCs w:val="28"/>
          </w:rPr>
          <mc:AlternateContent>
            <mc:Choice Requires="wps">
              <w:drawing>
                <wp:anchor distT="0" distB="0" distL="114300" distR="114300" simplePos="0" relativeHeight="251660288" behindDoc="0" locked="0" layoutInCell="1" allowOverlap="1" wp14:anchorId="090CA212" wp14:editId="44B2397F">
                  <wp:simplePos x="0" y="0"/>
                  <wp:positionH relativeFrom="column">
                    <wp:posOffset>4384675</wp:posOffset>
                  </wp:positionH>
                  <wp:positionV relativeFrom="paragraph">
                    <wp:posOffset>26670</wp:posOffset>
                  </wp:positionV>
                  <wp:extent cx="1398905" cy="361950"/>
                  <wp:effectExtent l="0" t="0" r="10795" b="19050"/>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361950"/>
                          </a:xfrm>
                          <a:prstGeom prst="rect">
                            <a:avLst/>
                          </a:prstGeom>
                          <a:solidFill>
                            <a:srgbClr val="FFFFFF"/>
                          </a:solidFill>
                          <a:ln w="9525">
                            <a:solidFill>
                              <a:srgbClr val="000000"/>
                            </a:solidFill>
                            <a:miter lim="800000"/>
                            <a:headEnd/>
                            <a:tailEnd/>
                          </a:ln>
                        </wps:spPr>
                        <wps:txbx>
                          <w:txbxContent>
                            <w:p w:rsidR="00125E78" w:rsidRPr="007D09F7" w:rsidRDefault="00125E78" w:rsidP="00FB4E2D">
                              <w:pPr>
                                <w:ind w:firstLine="0"/>
                                <w:jc w:val="center"/>
                                <w:rPr>
                                  <w:rFonts w:cs="Times New Roman"/>
                                  <w:szCs w:val="28"/>
                                </w:rPr>
                              </w:pPr>
                              <w:r w:rsidRPr="007D09F7">
                                <w:rPr>
                                  <w:rFonts w:cs="Times New Roman"/>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9" o:spid="_x0000_s1027" type="#_x0000_t202" style="position:absolute;left:0;text-align:left;margin-left:345.25pt;margin-top:2.1pt;width:110.15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">
                  <v:textbox>
                    <w:txbxContent>
                      <w:p w:rsidR="00125E78" w:rsidRPr="007D09F7" w:rsidRDefault="00125E78" w:rsidP="00FB4E2D">
                        <w:pPr>
                          <w:ind w:firstLine="0"/>
                          <w:jc w:val="center"/>
                          <w:rPr>
                            <w:rFonts w:cs="Times New Roman"/>
                            <w:szCs w:val="28"/>
                          </w:rPr>
                        </w:pPr>
                        <w:r w:rsidRPr="007D09F7">
                          <w:rPr>
                            <w:rFonts w:cs="Times New Roman"/>
                            <w:szCs w:val="28"/>
                          </w:rPr>
                          <w:t>Консультант</w:t>
                        </w:r>
                      </w:p>
                    </w:txbxContent>
                  </v:textbox>
                </v:shape>
              </w:pict>
            </mc:Fallback>
          </mc:AlternateContent>
        </w:r>
        <w:r w:rsidDel="00866AF5">
          <w:rPr>
            <w:rFonts w:cs="Times New Roman"/>
            <w:noProof/>
            <w:szCs w:val="28"/>
          </w:rPr>
          <mc:AlternateContent>
            <mc:Choice Requires="wps">
              <w:drawing>
                <wp:anchor distT="0" distB="0" distL="114300" distR="114300" simplePos="0" relativeHeight="251662336" behindDoc="0" locked="0" layoutInCell="1" allowOverlap="1" wp14:anchorId="04549661" wp14:editId="3C19C787">
                  <wp:simplePos x="0" y="0"/>
                  <wp:positionH relativeFrom="column">
                    <wp:posOffset>3810520</wp:posOffset>
                  </wp:positionH>
                  <wp:positionV relativeFrom="paragraph">
                    <wp:posOffset>151938</wp:posOffset>
                  </wp:positionV>
                  <wp:extent cx="574963" cy="0"/>
                  <wp:effectExtent l="38100" t="76200" r="15875" b="95250"/>
                  <wp:wrapNone/>
                  <wp:docPr id="40" name="Прямая со стрелкой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963"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40" o:spid="_x0000_s1026" type="#_x0000_t32" style="position:absolute;margin-left:300.05pt;margin-top:11.95pt;width:45.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">
                  <v:stroke startarrow="block" endarrow="block"/>
                </v:shape>
              </w:pict>
            </mc:Fallback>
          </mc:AlternateContent>
        </w:r>
        <w:r w:rsidDel="00866AF5">
          <w:rPr>
            <w:rFonts w:cs="Times New Roman"/>
            <w:noProof/>
            <w:szCs w:val="28"/>
          </w:rPr>
          <mc:AlternateContent>
            <mc:Choice Requires="wps">
              <w:drawing>
                <wp:anchor distT="0" distB="0" distL="114300" distR="114300" simplePos="0" relativeHeight="251661312" behindDoc="0" locked="0" layoutInCell="1" allowOverlap="1" wp14:anchorId="44085A0A" wp14:editId="0F72FCDD">
                  <wp:simplePos x="0" y="0"/>
                  <wp:positionH relativeFrom="column">
                    <wp:posOffset>2515120</wp:posOffset>
                  </wp:positionH>
                  <wp:positionV relativeFrom="paragraph">
                    <wp:posOffset>27247</wp:posOffset>
                  </wp:positionV>
                  <wp:extent cx="1295400" cy="361950"/>
                  <wp:effectExtent l="0" t="0" r="19050" b="1905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61950"/>
                          </a:xfrm>
                          <a:prstGeom prst="rect">
                            <a:avLst/>
                          </a:prstGeom>
                          <a:solidFill>
                            <a:srgbClr val="FFFFFF"/>
                          </a:solidFill>
                          <a:ln w="9525">
                            <a:solidFill>
                              <a:srgbClr val="000000"/>
                            </a:solidFill>
                            <a:miter lim="800000"/>
                            <a:headEnd/>
                            <a:tailEnd/>
                          </a:ln>
                        </wps:spPr>
                        <wps:txbx>
                          <w:txbxContent>
                            <w:p w:rsidR="00125E78" w:rsidRPr="007D09F7" w:rsidRDefault="00125E78" w:rsidP="00FB4E2D">
                              <w:pPr>
                                <w:ind w:firstLine="0"/>
                                <w:jc w:val="center"/>
                                <w:rPr>
                                  <w:rFonts w:cs="Times New Roman"/>
                                  <w:szCs w:val="28"/>
                                </w:rPr>
                              </w:pPr>
                              <w:r>
                                <w:rPr>
                                  <w:rFonts w:cs="Times New Roman"/>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1" o:spid="_x0000_s1028" type="#_x0000_t202" style="position:absolute;left:0;text-align:left;margin-left:198.05pt;margin-top:2.15pt;width:102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">
                  <v:textbox>
                    <w:txbxContent>
                      <w:p w:rsidR="00125E78" w:rsidRPr="007D09F7" w:rsidRDefault="00125E78" w:rsidP="00FB4E2D">
                        <w:pPr>
                          <w:ind w:firstLine="0"/>
                          <w:jc w:val="center"/>
                          <w:rPr>
                            <w:rFonts w:cs="Times New Roman"/>
                            <w:szCs w:val="28"/>
                          </w:rPr>
                        </w:pPr>
                        <w:r>
                          <w:rPr>
                            <w:rFonts w:cs="Times New Roman"/>
                            <w:szCs w:val="28"/>
                          </w:rPr>
                          <w:t>Разработчик</w:t>
                        </w:r>
                      </w:p>
                    </w:txbxContent>
                  </v:textbox>
                </v:shape>
              </w:pict>
            </mc:Fallback>
          </mc:AlternateContent>
        </w:r>
        <w:r w:rsidDel="00866AF5">
          <w:rPr>
            <w:rFonts w:cs="Times New Roman"/>
            <w:noProof/>
            <w:szCs w:val="28"/>
          </w:rPr>
          <mc:AlternateContent>
            <mc:Choice Requires="wps">
              <w:drawing>
                <wp:anchor distT="0" distB="0" distL="114300" distR="114300" simplePos="0" relativeHeight="251663360" behindDoc="0" locked="0" layoutInCell="1" allowOverlap="1" wp14:anchorId="495B6BD9" wp14:editId="53453B33">
                  <wp:simplePos x="0" y="0"/>
                  <wp:positionH relativeFrom="column">
                    <wp:posOffset>1918335</wp:posOffset>
                  </wp:positionH>
                  <wp:positionV relativeFrom="paragraph">
                    <wp:posOffset>154305</wp:posOffset>
                  </wp:positionV>
                  <wp:extent cx="600075" cy="0"/>
                  <wp:effectExtent l="19050" t="57785" r="19050" b="56515"/>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2" o:spid="_x0000_s1026" type="#_x0000_t32" style="position:absolute;margin-left:151.05pt;margin-top:12.15pt;width:47.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0GcP92QCAACZBAAADgAAAAAAAAAAAAAAAAAuAgAAZHJz&#10;L2Uyb0RvYy54bWxQSwECLQAUAAYACAAAACEAvdR+ZN8AAAAJAQAADwAAAAAAAAAAAAAAAAC+BAAA&#10;ZHJzL2Rvd25yZXYueG1sUEsFBgAAAAAEAAQA8wAAAMoFAAAAAA==&#10;">
                  <v:stroke startarrow="block" endarrow="block"/>
                </v:shape>
              </w:pict>
            </mc:Fallback>
          </mc:AlternateContent>
        </w:r>
      </w:del>
    </w:p>
    <w:p w:rsidR="00FB4E2D" w:rsidDel="00866AF5" w:rsidRDefault="00FB4E2D" w:rsidP="00866AF5">
      <w:pPr>
        <w:pStyle w:val="a6"/>
        <w:numPr>
          <w:ilvl w:val="0"/>
          <w:numId w:val="1"/>
        </w:numPr>
        <w:spacing w:after="200"/>
        <w:ind w:left="0" w:firstLine="709"/>
        <w:contextualSpacing w:val="0"/>
        <w:jc w:val="left"/>
        <w:outlineLvl w:val="0"/>
        <w:rPr>
          <w:del w:id="3589" w:author="Анастасия ." w:date="2023-10-11T17:39:00Z"/>
          <w:rFonts w:cs="Times New Roman"/>
          <w:szCs w:val="28"/>
        </w:rPr>
        <w:pPrChange w:id="3590" w:author="Анастасия ." w:date="2023-10-11T17:39:00Z">
          <w:pPr>
            <w:pStyle w:val="a6"/>
            <w:ind w:left="502"/>
          </w:pPr>
        </w:pPrChange>
      </w:pPr>
    </w:p>
    <w:p w:rsidR="00FB4E2D" w:rsidRPr="00866AF5" w:rsidDel="00866AF5" w:rsidRDefault="00FB4E2D" w:rsidP="00866AF5">
      <w:pPr>
        <w:pStyle w:val="a6"/>
        <w:numPr>
          <w:ilvl w:val="0"/>
          <w:numId w:val="1"/>
        </w:numPr>
        <w:spacing w:after="200"/>
        <w:ind w:left="0" w:firstLine="709"/>
        <w:contextualSpacing w:val="0"/>
        <w:jc w:val="left"/>
        <w:outlineLvl w:val="0"/>
        <w:rPr>
          <w:del w:id="3591" w:author="Анастасия ." w:date="2023-10-11T17:39:00Z"/>
          <w:rFonts w:cs="Times New Roman"/>
          <w:b/>
          <w:sz w:val="24"/>
          <w:szCs w:val="28"/>
          <w:rPrChange w:id="3592" w:author="Анастасия ." w:date="2023-10-11T17:39:00Z">
            <w:rPr>
              <w:del w:id="3593" w:author="Анастасия ." w:date="2023-10-11T17:39:00Z"/>
              <w:rFonts w:cs="Times New Roman"/>
              <w:b/>
              <w:sz w:val="24"/>
              <w:szCs w:val="28"/>
              <w:lang w:val="en-US"/>
            </w:rPr>
          </w:rPrChange>
        </w:rPr>
        <w:pPrChange w:id="3594" w:author="Анастасия ." w:date="2023-10-11T17:39:00Z">
          <w:pPr>
            <w:pStyle w:val="a6"/>
            <w:spacing w:after="120" w:line="240" w:lineRule="auto"/>
            <w:ind w:left="0" w:firstLine="0"/>
            <w:contextualSpacing w:val="0"/>
            <w:jc w:val="center"/>
          </w:pPr>
        </w:pPrChange>
      </w:pPr>
      <w:del w:id="3595" w:author="Анастасия ." w:date="2023-10-11T17:39:00Z">
        <w:r w:rsidRPr="0040675E" w:rsidDel="00866AF5">
          <w:rPr>
            <w:rFonts w:cs="Times New Roman"/>
            <w:b/>
            <w:sz w:val="24"/>
            <w:szCs w:val="28"/>
          </w:rPr>
          <w:delText xml:space="preserve">Рисунок </w:delText>
        </w:r>
        <w:r w:rsidRPr="00866AF5" w:rsidDel="00866AF5">
          <w:rPr>
            <w:rFonts w:cs="Times New Roman"/>
            <w:b/>
            <w:sz w:val="24"/>
            <w:szCs w:val="28"/>
            <w:rPrChange w:id="3596" w:author="Анастасия ." w:date="2023-10-11T17:39:00Z">
              <w:rPr>
                <w:rFonts w:cs="Times New Roman"/>
                <w:b/>
                <w:sz w:val="24"/>
                <w:szCs w:val="28"/>
                <w:lang w:val="en-US"/>
              </w:rPr>
            </w:rPrChange>
          </w:rPr>
          <w:delText>4</w:delText>
        </w:r>
        <w:r w:rsidRPr="0040675E" w:rsidDel="00866AF5">
          <w:rPr>
            <w:rFonts w:cs="Times New Roman"/>
            <w:b/>
            <w:sz w:val="24"/>
            <w:szCs w:val="28"/>
          </w:rPr>
          <w:delText>.1 — Схема взаимодействия участников</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3597" w:author="Анастасия ." w:date="2023-10-11T17:39:00Z"/>
          <w:b/>
          <w:rPrChange w:id="3598" w:author="Анастасия ." w:date="2023-05-21T14:46:00Z">
            <w:rPr>
              <w:del w:id="3599" w:author="Анастасия ." w:date="2023-10-11T17:39:00Z"/>
            </w:rPr>
          </w:rPrChange>
        </w:rPr>
        <w:pPrChange w:id="3600" w:author="Анастасия ." w:date="2023-10-11T17:39:00Z">
          <w:pPr>
            <w:pStyle w:val="20"/>
          </w:pPr>
        </w:pPrChange>
      </w:pPr>
      <w:bookmarkStart w:id="3601" w:name="_Toc133269876"/>
      <w:bookmarkStart w:id="3602" w:name="_Toc135666546"/>
      <w:del w:id="3603" w:author="Анастасия ." w:date="2023-10-11T17:39:00Z">
        <w:r w:rsidRPr="00BC5158" w:rsidDel="00866AF5">
          <w:rPr>
            <w:b/>
            <w:rPrChange w:id="3604" w:author="Анастасия ." w:date="2023-05-21T14:46:00Z">
              <w:rPr>
                <w:bCs w:val="0"/>
              </w:rPr>
            </w:rPrChange>
          </w:rPr>
          <w:delText>Организация работ</w:delText>
        </w:r>
        <w:bookmarkEnd w:id="3601"/>
        <w:bookmarkEnd w:id="3602"/>
      </w:del>
    </w:p>
    <w:p w:rsidR="00E25BED" w:rsidRPr="00E25BED" w:rsidDel="00866AF5" w:rsidRDefault="00E25BED" w:rsidP="00866AF5">
      <w:pPr>
        <w:pStyle w:val="a6"/>
        <w:numPr>
          <w:ilvl w:val="0"/>
          <w:numId w:val="1"/>
        </w:numPr>
        <w:spacing w:after="200"/>
        <w:ind w:left="0" w:firstLine="709"/>
        <w:contextualSpacing w:val="0"/>
        <w:jc w:val="left"/>
        <w:outlineLvl w:val="0"/>
        <w:rPr>
          <w:del w:id="3605" w:author="Анастасия ." w:date="2023-10-11T17:39:00Z"/>
          <w:rFonts w:cs="Times New Roman"/>
          <w:szCs w:val="28"/>
        </w:rPr>
        <w:pPrChange w:id="3606" w:author="Анастасия ." w:date="2023-10-11T17:39:00Z">
          <w:pPr/>
        </w:pPrChange>
      </w:pPr>
      <w:del w:id="3607" w:author="Анастасия ." w:date="2023-10-11T17:39:00Z">
        <w:r w:rsidRPr="00E25BED" w:rsidDel="00866AF5">
          <w:rPr>
            <w:rFonts w:cs="Times New Roman"/>
            <w:szCs w:val="28"/>
          </w:rPr>
          <w:delText xml:space="preserve">На разработку отводится 80 рабочих дней. </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608" w:author="Анастасия ." w:date="2023-10-11T17:39:00Z"/>
          <w:rFonts w:cs="Times New Roman"/>
          <w:szCs w:val="28"/>
        </w:rPr>
        <w:pPrChange w:id="3609" w:author="Анастасия ." w:date="2023-10-11T17:39:00Z">
          <w:pPr/>
        </w:pPrChange>
      </w:pPr>
      <w:del w:id="3610" w:author="Анастасия ." w:date="2023-10-11T17:39:00Z">
        <w:r w:rsidRPr="00E25BED" w:rsidDel="00866AF5">
          <w:rPr>
            <w:rFonts w:cs="Times New Roman"/>
            <w:szCs w:val="28"/>
          </w:rPr>
          <w:delText>Этапы разработки представлены в Таблице 4.1</w:delText>
        </w:r>
        <w:r w:rsidDel="00866AF5">
          <w:rPr>
            <w:rFonts w:cs="Times New Roman"/>
            <w:szCs w:val="28"/>
          </w:rPr>
          <w:delText>.</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611" w:author="Анастасия ." w:date="2023-10-11T17:39:00Z"/>
          <w:lang w:eastAsia="en-US"/>
        </w:rPr>
        <w:pPrChange w:id="3612" w:author="Анастасия ." w:date="2023-10-11T17:39:00Z">
          <w:pPr>
            <w:pStyle w:val="af0"/>
          </w:pPr>
        </w:pPrChange>
      </w:pPr>
      <w:del w:id="3613" w:author="Анастасия ." w:date="2023-10-11T17:39:00Z">
        <w:r w:rsidRPr="00E25BED" w:rsidDel="00866AF5">
          <w:rPr>
            <w:lang w:eastAsia="en-US"/>
          </w:rPr>
          <w:delText>Таблица 4.1 — Этапы разработки</w:delText>
        </w:r>
      </w:del>
    </w:p>
    <w:tbl>
      <w:tblPr>
        <w:tblStyle w:val="23"/>
        <w:tblW w:w="0" w:type="auto"/>
        <w:jc w:val="center"/>
        <w:tblInd w:w="57" w:type="dxa"/>
        <w:tblCellMar>
          <w:left w:w="28" w:type="dxa"/>
          <w:right w:w="28" w:type="dxa"/>
        </w:tblCellMar>
        <w:tblLook w:val="04A0" w:firstRow="1" w:lastRow="0" w:firstColumn="1" w:lastColumn="0" w:noHBand="0" w:noVBand="1"/>
      </w:tblPr>
      <w:tblGrid>
        <w:gridCol w:w="972"/>
        <w:gridCol w:w="1939"/>
        <w:gridCol w:w="1984"/>
        <w:gridCol w:w="2107"/>
        <w:gridCol w:w="2635"/>
      </w:tblGrid>
      <w:tr w:rsidR="00E25BED" w:rsidRPr="00E25BED" w:rsidDel="00866AF5" w:rsidTr="00E25BED">
        <w:trPr>
          <w:jc w:val="center"/>
          <w:del w:id="3614" w:author="Анастасия ." w:date="2023-10-11T17:39:00Z"/>
        </w:trPr>
        <w:tc>
          <w:tcPr>
            <w:tcW w:w="0" w:type="auto"/>
          </w:tcPr>
          <w:p w:rsidR="00E25BED" w:rsidRPr="00E25BED" w:rsidDel="00866AF5" w:rsidRDefault="00E25BED" w:rsidP="00866AF5">
            <w:pPr>
              <w:pStyle w:val="a6"/>
              <w:numPr>
                <w:ilvl w:val="0"/>
                <w:numId w:val="1"/>
              </w:numPr>
              <w:spacing w:after="200"/>
              <w:ind w:left="0" w:firstLine="709"/>
              <w:contextualSpacing w:val="0"/>
              <w:jc w:val="left"/>
              <w:outlineLvl w:val="0"/>
              <w:rPr>
                <w:del w:id="3615" w:author="Анастасия ." w:date="2023-10-11T17:39:00Z"/>
                <w:rFonts w:cs="Times New Roman"/>
                <w:b/>
                <w:sz w:val="24"/>
                <w:szCs w:val="24"/>
              </w:rPr>
              <w:pPrChange w:id="3616" w:author="Анастасия ." w:date="2023-10-11T17:39:00Z">
                <w:pPr/>
              </w:pPrChange>
            </w:pPr>
            <w:del w:id="3617" w:author="Анастасия ." w:date="2023-10-11T17:39:00Z">
              <w:r w:rsidRPr="00E25BED" w:rsidDel="00866AF5">
                <w:rPr>
                  <w:rFonts w:cs="Times New Roman"/>
                  <w:b/>
                  <w:sz w:val="24"/>
                  <w:szCs w:val="24"/>
                </w:rPr>
                <w:delText>№</w:delText>
              </w:r>
            </w:del>
          </w:p>
        </w:tc>
        <w:tc>
          <w:tcPr>
            <w:tcW w:w="0" w:type="auto"/>
          </w:tcPr>
          <w:p w:rsidR="00E25BED" w:rsidRPr="00E25BED" w:rsidDel="00866AF5" w:rsidRDefault="00E25BED" w:rsidP="00866AF5">
            <w:pPr>
              <w:pStyle w:val="a6"/>
              <w:numPr>
                <w:ilvl w:val="0"/>
                <w:numId w:val="1"/>
              </w:numPr>
              <w:spacing w:after="200"/>
              <w:ind w:left="0" w:firstLine="709"/>
              <w:contextualSpacing w:val="0"/>
              <w:jc w:val="left"/>
              <w:outlineLvl w:val="0"/>
              <w:rPr>
                <w:del w:id="3618" w:author="Анастасия ." w:date="2023-10-11T17:39:00Z"/>
                <w:rFonts w:cs="Times New Roman"/>
                <w:b/>
                <w:sz w:val="24"/>
                <w:szCs w:val="24"/>
              </w:rPr>
              <w:pPrChange w:id="3619" w:author="Анастасия ." w:date="2023-10-11T17:39:00Z">
                <w:pPr/>
              </w:pPrChange>
            </w:pPr>
            <w:del w:id="3620" w:author="Анастасия ." w:date="2023-10-11T17:39:00Z">
              <w:r w:rsidRPr="00E25BED" w:rsidDel="00866AF5">
                <w:rPr>
                  <w:rFonts w:cs="Times New Roman"/>
                  <w:b/>
                  <w:sz w:val="24"/>
                  <w:szCs w:val="24"/>
                </w:rPr>
                <w:delText>Название этапа</w:delText>
              </w:r>
            </w:del>
          </w:p>
        </w:tc>
        <w:tc>
          <w:tcPr>
            <w:tcW w:w="0" w:type="auto"/>
          </w:tcPr>
          <w:p w:rsidR="00E25BED" w:rsidRPr="00E25BED" w:rsidDel="00866AF5" w:rsidRDefault="00E25BED" w:rsidP="00866AF5">
            <w:pPr>
              <w:pStyle w:val="a6"/>
              <w:numPr>
                <w:ilvl w:val="0"/>
                <w:numId w:val="1"/>
              </w:numPr>
              <w:spacing w:after="200"/>
              <w:ind w:left="0" w:firstLine="709"/>
              <w:contextualSpacing w:val="0"/>
              <w:jc w:val="left"/>
              <w:outlineLvl w:val="0"/>
              <w:rPr>
                <w:del w:id="3621" w:author="Анастасия ." w:date="2023-10-11T17:39:00Z"/>
                <w:rFonts w:cs="Times New Roman"/>
                <w:b/>
                <w:sz w:val="24"/>
                <w:szCs w:val="24"/>
              </w:rPr>
              <w:pPrChange w:id="3622" w:author="Анастасия ." w:date="2023-10-11T17:39:00Z">
                <w:pPr/>
              </w:pPrChange>
            </w:pPr>
            <w:del w:id="3623" w:author="Анастасия ." w:date="2023-10-11T17:39:00Z">
              <w:r w:rsidRPr="00E25BED" w:rsidDel="00866AF5">
                <w:rPr>
                  <w:rFonts w:cs="Times New Roman"/>
                  <w:b/>
                  <w:sz w:val="24"/>
                  <w:szCs w:val="24"/>
                </w:rPr>
                <w:delText>Исполнитель</w:delText>
              </w:r>
            </w:del>
          </w:p>
        </w:tc>
        <w:tc>
          <w:tcPr>
            <w:tcW w:w="0" w:type="auto"/>
          </w:tcPr>
          <w:p w:rsidR="00E25BED" w:rsidRPr="00E25BED" w:rsidDel="00866AF5" w:rsidRDefault="00E25BED" w:rsidP="00866AF5">
            <w:pPr>
              <w:pStyle w:val="a6"/>
              <w:numPr>
                <w:ilvl w:val="0"/>
                <w:numId w:val="1"/>
              </w:numPr>
              <w:spacing w:after="200"/>
              <w:ind w:left="0" w:firstLine="709"/>
              <w:contextualSpacing w:val="0"/>
              <w:jc w:val="left"/>
              <w:outlineLvl w:val="0"/>
              <w:rPr>
                <w:del w:id="3624" w:author="Анастасия ." w:date="2023-10-11T17:39:00Z"/>
                <w:rFonts w:cs="Times New Roman"/>
                <w:b/>
                <w:sz w:val="24"/>
                <w:szCs w:val="24"/>
              </w:rPr>
              <w:pPrChange w:id="3625" w:author="Анастасия ." w:date="2023-10-11T17:39:00Z">
                <w:pPr/>
              </w:pPrChange>
            </w:pPr>
            <w:del w:id="3626" w:author="Анастасия ." w:date="2023-10-11T17:39:00Z">
              <w:r w:rsidRPr="00E25BED" w:rsidDel="00866AF5">
                <w:rPr>
                  <w:rFonts w:cs="Times New Roman"/>
                  <w:b/>
                  <w:sz w:val="24"/>
                  <w:szCs w:val="24"/>
                </w:rPr>
                <w:delText>Трудоемкость,</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627" w:author="Анастасия ." w:date="2023-10-11T17:39:00Z"/>
                <w:rFonts w:cs="Times New Roman"/>
                <w:b/>
                <w:sz w:val="24"/>
                <w:szCs w:val="24"/>
              </w:rPr>
              <w:pPrChange w:id="3628" w:author="Анастасия ." w:date="2023-10-11T17:39:00Z">
                <w:pPr/>
              </w:pPrChange>
            </w:pPr>
            <w:del w:id="3629" w:author="Анастасия ." w:date="2023-10-11T17:39:00Z">
              <w:r w:rsidRPr="00E25BED" w:rsidDel="00866AF5">
                <w:rPr>
                  <w:rFonts w:cs="Times New Roman"/>
                  <w:b/>
                  <w:sz w:val="24"/>
                  <w:szCs w:val="24"/>
                </w:rPr>
                <w:delText>чел/дни</w:delText>
              </w:r>
            </w:del>
          </w:p>
        </w:tc>
        <w:tc>
          <w:tcPr>
            <w:tcW w:w="0" w:type="auto"/>
          </w:tcPr>
          <w:p w:rsidR="00E25BED" w:rsidRPr="00E25BED" w:rsidDel="00866AF5" w:rsidRDefault="00E25BED" w:rsidP="00866AF5">
            <w:pPr>
              <w:pStyle w:val="a6"/>
              <w:numPr>
                <w:ilvl w:val="0"/>
                <w:numId w:val="1"/>
              </w:numPr>
              <w:spacing w:after="200"/>
              <w:ind w:left="0" w:firstLine="709"/>
              <w:contextualSpacing w:val="0"/>
              <w:jc w:val="left"/>
              <w:outlineLvl w:val="0"/>
              <w:rPr>
                <w:del w:id="3630" w:author="Анастасия ." w:date="2023-10-11T17:39:00Z"/>
                <w:rFonts w:cs="Times New Roman"/>
                <w:b/>
                <w:sz w:val="24"/>
                <w:szCs w:val="24"/>
              </w:rPr>
              <w:pPrChange w:id="3631" w:author="Анастасия ." w:date="2023-10-11T17:39:00Z">
                <w:pPr/>
              </w:pPrChange>
            </w:pPr>
            <w:del w:id="3632" w:author="Анастасия ." w:date="2023-10-11T17:39:00Z">
              <w:r w:rsidRPr="00E25BED" w:rsidDel="00866AF5">
                <w:rPr>
                  <w:rFonts w:cs="Times New Roman"/>
                  <w:b/>
                  <w:sz w:val="24"/>
                  <w:szCs w:val="24"/>
                </w:rPr>
                <w:delText>Продолжительность работ, дни</w:delText>
              </w:r>
            </w:del>
          </w:p>
        </w:tc>
      </w:tr>
      <w:tr w:rsidR="00E25BED" w:rsidRPr="00E25BED" w:rsidDel="00866AF5" w:rsidTr="00E25BED">
        <w:trPr>
          <w:trHeight w:val="690"/>
          <w:jc w:val="center"/>
          <w:del w:id="3633" w:author="Анастасия ." w:date="2023-10-11T17:39:00Z"/>
        </w:trPr>
        <w:tc>
          <w:tcPr>
            <w:tcW w:w="0" w:type="auto"/>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34" w:author="Анастасия ." w:date="2023-10-11T17:39:00Z"/>
                <w:rFonts w:cs="Times New Roman"/>
                <w:sz w:val="24"/>
                <w:szCs w:val="24"/>
              </w:rPr>
              <w:pPrChange w:id="3635" w:author="Анастасия ." w:date="2023-10-11T17:39:00Z">
                <w:pPr/>
              </w:pPrChange>
            </w:pPr>
            <w:del w:id="3636" w:author="Анастасия ." w:date="2023-10-11T17:39:00Z">
              <w:r w:rsidRPr="00E25BED" w:rsidDel="00866AF5">
                <w:rPr>
                  <w:rFonts w:cs="Times New Roman"/>
                  <w:sz w:val="24"/>
                  <w:szCs w:val="24"/>
                </w:rPr>
                <w:delText>1</w:delText>
              </w:r>
            </w:del>
          </w:p>
        </w:tc>
        <w:tc>
          <w:tcPr>
            <w:tcW w:w="0" w:type="auto"/>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37" w:author="Анастасия ." w:date="2023-10-11T17:39:00Z"/>
                <w:rFonts w:cs="Times New Roman"/>
                <w:sz w:val="24"/>
                <w:szCs w:val="24"/>
              </w:rPr>
              <w:pPrChange w:id="3638" w:author="Анастасия ." w:date="2023-10-11T17:39:00Z">
                <w:pPr/>
              </w:pPrChange>
            </w:pPr>
            <w:del w:id="3639" w:author="Анастасия ." w:date="2023-10-11T17:39:00Z">
              <w:r w:rsidRPr="00E25BED" w:rsidDel="00866AF5">
                <w:rPr>
                  <w:rFonts w:cs="Times New Roman"/>
                  <w:b/>
                  <w:bCs/>
                  <w:sz w:val="24"/>
                  <w:szCs w:val="24"/>
                </w:rPr>
                <w:delText>Разработка и утверждение технического задания</w:delText>
              </w:r>
            </w:del>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40" w:author="Анастасия ." w:date="2023-10-11T17:39:00Z"/>
                <w:rFonts w:cs="Times New Roman"/>
                <w:sz w:val="24"/>
                <w:szCs w:val="24"/>
              </w:rPr>
              <w:pPrChange w:id="3641" w:author="Анастасия ." w:date="2023-10-11T17:39:00Z">
                <w:pPr/>
              </w:pPrChange>
            </w:pPr>
            <w:del w:id="3642" w:author="Анастасия ." w:date="2023-10-11T17:39:00Z">
              <w:r w:rsidRPr="00E25BED" w:rsidDel="00866AF5">
                <w:rPr>
                  <w:rFonts w:cs="Times New Roman"/>
                  <w:sz w:val="24"/>
                  <w:szCs w:val="24"/>
                </w:rPr>
                <w:delText>Руководитель</w:delText>
              </w:r>
            </w:del>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43" w:author="Анастасия ." w:date="2023-10-11T17:39:00Z"/>
                <w:rFonts w:cs="Times New Roman"/>
                <w:b/>
                <w:sz w:val="24"/>
                <w:szCs w:val="24"/>
              </w:rPr>
              <w:pPrChange w:id="3644" w:author="Анастасия ." w:date="2023-10-11T17:39:00Z">
                <w:pPr/>
              </w:pPrChange>
            </w:pPr>
            <w:del w:id="3645" w:author="Анастасия ." w:date="2023-10-11T17:39:00Z">
              <w:r w:rsidRPr="00E25BED" w:rsidDel="00866AF5">
                <w:rPr>
                  <w:rFonts w:cs="Times New Roman"/>
                  <w:b/>
                  <w:sz w:val="24"/>
                  <w:szCs w:val="24"/>
                </w:rPr>
                <w:delText>1</w:delText>
              </w:r>
            </w:del>
          </w:p>
        </w:tc>
        <w:tc>
          <w:tcPr>
            <w:tcW w:w="0" w:type="auto"/>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46" w:author="Анастасия ." w:date="2023-10-11T17:39:00Z"/>
                <w:rFonts w:cs="Times New Roman"/>
                <w:b/>
                <w:sz w:val="24"/>
                <w:szCs w:val="24"/>
              </w:rPr>
              <w:pPrChange w:id="3647" w:author="Анастасия ." w:date="2023-10-11T17:39:00Z">
                <w:pPr/>
              </w:pPrChange>
            </w:pPr>
            <w:del w:id="3648" w:author="Анастасия ." w:date="2023-10-11T17:39:00Z">
              <w:r w:rsidRPr="00E25BED" w:rsidDel="00866AF5">
                <w:rPr>
                  <w:rFonts w:cs="Times New Roman"/>
                  <w:b/>
                  <w:sz w:val="24"/>
                  <w:szCs w:val="24"/>
                </w:rPr>
                <w:delText>5</w:delText>
              </w:r>
            </w:del>
          </w:p>
        </w:tc>
      </w:tr>
      <w:tr w:rsidR="00E25BED" w:rsidRPr="00E25BED" w:rsidDel="00866AF5" w:rsidTr="00E25BED">
        <w:trPr>
          <w:trHeight w:val="690"/>
          <w:jc w:val="center"/>
          <w:del w:id="3649" w:author="Анастасия ." w:date="2023-10-11T17:39:00Z"/>
        </w:trPr>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50" w:author="Анастасия ." w:date="2023-10-11T17:39:00Z"/>
                <w:rFonts w:cs="Times New Roman"/>
                <w:sz w:val="24"/>
                <w:szCs w:val="24"/>
              </w:rPr>
              <w:pPrChange w:id="3651" w:author="Анастасия ." w:date="2023-10-11T17:39:00Z">
                <w:pPr/>
              </w:pPrChange>
            </w:pPr>
          </w:p>
        </w:tc>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52" w:author="Анастасия ." w:date="2023-10-11T17:39:00Z"/>
                <w:rFonts w:cs="Times New Roman"/>
                <w:b/>
                <w:bCs/>
                <w:sz w:val="24"/>
                <w:szCs w:val="24"/>
              </w:rPr>
              <w:pPrChange w:id="3653" w:author="Анастасия ." w:date="2023-10-11T17:39:00Z">
                <w:pPr/>
              </w:pPrChange>
            </w:pPr>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54" w:author="Анастасия ." w:date="2023-10-11T17:39:00Z"/>
                <w:rFonts w:cs="Times New Roman"/>
                <w:sz w:val="24"/>
                <w:szCs w:val="24"/>
              </w:rPr>
              <w:pPrChange w:id="3655" w:author="Анастасия ." w:date="2023-10-11T17:39:00Z">
                <w:pPr/>
              </w:pPrChange>
            </w:pPr>
            <w:del w:id="3656"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657" w:author="Анастасия ." w:date="2023-10-11T17:39:00Z"/>
                <w:rFonts w:cs="Times New Roman"/>
                <w:sz w:val="24"/>
                <w:szCs w:val="24"/>
              </w:rPr>
              <w:pPrChange w:id="3658" w:author="Анастасия ." w:date="2023-10-11T17:39:00Z">
                <w:pPr/>
              </w:pPrChange>
            </w:pPr>
          </w:p>
        </w:tc>
        <w:tc>
          <w:tcPr>
            <w:tcW w:w="0" w:type="auto"/>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659" w:author="Анастасия ." w:date="2023-10-11T17:39:00Z"/>
                <w:rFonts w:cs="Times New Roman"/>
                <w:b/>
                <w:sz w:val="24"/>
                <w:szCs w:val="24"/>
                <w:rPrChange w:id="3660" w:author="Анастасия ." w:date="2023-10-11T17:39:00Z">
                  <w:rPr>
                    <w:del w:id="3661" w:author="Анастасия ." w:date="2023-10-11T17:39:00Z"/>
                    <w:rFonts w:cs="Times New Roman"/>
                    <w:b/>
                    <w:sz w:val="24"/>
                    <w:szCs w:val="24"/>
                    <w:lang w:val="en-US"/>
                  </w:rPr>
                </w:rPrChange>
              </w:rPr>
              <w:pPrChange w:id="3662" w:author="Анастасия ." w:date="2023-10-11T17:39:00Z">
                <w:pPr/>
              </w:pPrChange>
            </w:pPr>
            <w:del w:id="3663" w:author="Анастасия ." w:date="2023-10-11T17:39:00Z">
              <w:r w:rsidRPr="00866AF5" w:rsidDel="00866AF5">
                <w:rPr>
                  <w:rFonts w:cs="Times New Roman"/>
                  <w:b/>
                  <w:sz w:val="24"/>
                  <w:szCs w:val="24"/>
                  <w:rPrChange w:id="3664" w:author="Анастасия ." w:date="2023-10-11T17:39:00Z">
                    <w:rPr>
                      <w:rFonts w:cs="Times New Roman"/>
                      <w:b/>
                      <w:sz w:val="24"/>
                      <w:szCs w:val="24"/>
                      <w:lang w:val="en-US"/>
                    </w:rPr>
                  </w:rPrChange>
                </w:rPr>
                <w:delText>5</w:delText>
              </w:r>
            </w:del>
          </w:p>
        </w:tc>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65" w:author="Анастасия ." w:date="2023-10-11T17:39:00Z"/>
                <w:rFonts w:cs="Times New Roman"/>
                <w:b/>
                <w:sz w:val="24"/>
                <w:szCs w:val="24"/>
              </w:rPr>
              <w:pPrChange w:id="3666" w:author="Анастасия ." w:date="2023-10-11T17:39:00Z">
                <w:pPr/>
              </w:pPrChange>
            </w:pPr>
          </w:p>
        </w:tc>
      </w:tr>
      <w:tr w:rsidR="00E25BED" w:rsidRPr="00E25BED" w:rsidDel="00866AF5" w:rsidTr="00E25BED">
        <w:trPr>
          <w:trHeight w:val="553"/>
          <w:jc w:val="center"/>
          <w:del w:id="3667" w:author="Анастасия ." w:date="2023-10-11T17:39:00Z"/>
        </w:trPr>
        <w:tc>
          <w:tcPr>
            <w:tcW w:w="0" w:type="auto"/>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68" w:author="Анастасия ." w:date="2023-10-11T17:39:00Z"/>
                <w:rFonts w:cs="Times New Roman"/>
                <w:sz w:val="24"/>
                <w:szCs w:val="24"/>
              </w:rPr>
              <w:pPrChange w:id="3669" w:author="Анастасия ." w:date="2023-10-11T17:39:00Z">
                <w:pPr/>
              </w:pPrChange>
            </w:pPr>
            <w:del w:id="3670" w:author="Анастасия ." w:date="2023-10-11T17:39:00Z">
              <w:r w:rsidRPr="00E25BED" w:rsidDel="00866AF5">
                <w:rPr>
                  <w:rFonts w:cs="Times New Roman"/>
                  <w:sz w:val="24"/>
                  <w:szCs w:val="24"/>
                </w:rPr>
                <w:delText>2</w:delText>
              </w:r>
            </w:del>
          </w:p>
        </w:tc>
        <w:tc>
          <w:tcPr>
            <w:tcW w:w="0" w:type="auto"/>
            <w:vMerge w:val="restart"/>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671" w:author="Анастасия ." w:date="2023-10-11T17:39:00Z"/>
                <w:rFonts w:cs="Times New Roman"/>
                <w:sz w:val="24"/>
                <w:szCs w:val="24"/>
                <w:rPrChange w:id="3672" w:author="Анастасия ." w:date="2023-10-11T17:39:00Z">
                  <w:rPr>
                    <w:del w:id="3673" w:author="Анастасия ." w:date="2023-10-11T17:39:00Z"/>
                    <w:rFonts w:cs="Times New Roman"/>
                    <w:sz w:val="24"/>
                    <w:szCs w:val="24"/>
                    <w:lang w:val="en-US"/>
                  </w:rPr>
                </w:rPrChange>
              </w:rPr>
              <w:pPrChange w:id="3674" w:author="Анастасия ." w:date="2023-10-11T17:39:00Z">
                <w:pPr/>
              </w:pPrChange>
            </w:pPr>
            <w:del w:id="3675" w:author="Анастасия ." w:date="2023-10-11T17:39:00Z">
              <w:r w:rsidRPr="00E25BED" w:rsidDel="00866AF5">
                <w:rPr>
                  <w:rFonts w:cs="Times New Roman"/>
                  <w:b/>
                  <w:bCs/>
                  <w:sz w:val="24"/>
                  <w:szCs w:val="24"/>
                </w:rPr>
                <w:delText>Технические предложения</w:delText>
              </w:r>
            </w:del>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76" w:author="Анастасия ." w:date="2023-10-11T17:39:00Z"/>
                <w:rFonts w:cs="Times New Roman"/>
                <w:sz w:val="24"/>
                <w:szCs w:val="24"/>
              </w:rPr>
              <w:pPrChange w:id="3677" w:author="Анастасия ." w:date="2023-10-11T17:39:00Z">
                <w:pPr/>
              </w:pPrChange>
            </w:pPr>
            <w:del w:id="3678" w:author="Анастасия ." w:date="2023-10-11T17:39:00Z">
              <w:r w:rsidRPr="00E25BED" w:rsidDel="00866AF5">
                <w:rPr>
                  <w:rFonts w:cs="Times New Roman"/>
                  <w:sz w:val="24"/>
                  <w:szCs w:val="24"/>
                </w:rPr>
                <w:delText>Руководитель</w:delText>
              </w:r>
            </w:del>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79" w:author="Анастасия ." w:date="2023-10-11T17:39:00Z"/>
                <w:rFonts w:cs="Times New Roman"/>
                <w:b/>
                <w:sz w:val="24"/>
                <w:szCs w:val="24"/>
              </w:rPr>
              <w:pPrChange w:id="3680" w:author="Анастасия ." w:date="2023-10-11T17:39:00Z">
                <w:pPr/>
              </w:pPrChange>
            </w:pPr>
            <w:del w:id="3681" w:author="Анастасия ." w:date="2023-10-11T17:39:00Z">
              <w:r w:rsidRPr="00E25BED" w:rsidDel="00866AF5">
                <w:rPr>
                  <w:rFonts w:cs="Times New Roman"/>
                  <w:b/>
                  <w:sz w:val="24"/>
                  <w:szCs w:val="24"/>
                </w:rPr>
                <w:delText>7</w:delText>
              </w:r>
            </w:del>
          </w:p>
        </w:tc>
        <w:tc>
          <w:tcPr>
            <w:tcW w:w="0" w:type="auto"/>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82" w:author="Анастасия ." w:date="2023-10-11T17:39:00Z"/>
                <w:rFonts w:cs="Times New Roman"/>
                <w:b/>
                <w:sz w:val="24"/>
                <w:szCs w:val="24"/>
              </w:rPr>
              <w:pPrChange w:id="3683" w:author="Анастасия ." w:date="2023-10-11T17:39:00Z">
                <w:pPr/>
              </w:pPrChange>
            </w:pPr>
            <w:del w:id="3684" w:author="Анастасия ." w:date="2023-10-11T17:39:00Z">
              <w:r w:rsidRPr="00E25BED" w:rsidDel="00866AF5">
                <w:rPr>
                  <w:rFonts w:cs="Times New Roman"/>
                  <w:b/>
                  <w:sz w:val="24"/>
                  <w:szCs w:val="24"/>
                </w:rPr>
                <w:delText>7</w:delText>
              </w:r>
            </w:del>
          </w:p>
        </w:tc>
      </w:tr>
      <w:tr w:rsidR="00E25BED" w:rsidRPr="00E25BED" w:rsidDel="00866AF5" w:rsidTr="00E25BED">
        <w:trPr>
          <w:trHeight w:val="187"/>
          <w:jc w:val="center"/>
          <w:del w:id="3685" w:author="Анастасия ." w:date="2023-10-11T17:39:00Z"/>
        </w:trPr>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86" w:author="Анастасия ." w:date="2023-10-11T17:39:00Z"/>
                <w:rFonts w:cs="Times New Roman"/>
                <w:sz w:val="24"/>
                <w:szCs w:val="24"/>
              </w:rPr>
              <w:pPrChange w:id="3687" w:author="Анастасия ." w:date="2023-10-11T17:39:00Z">
                <w:pPr/>
              </w:pPrChange>
            </w:pPr>
          </w:p>
        </w:tc>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88" w:author="Анастасия ." w:date="2023-10-11T17:39:00Z"/>
                <w:rFonts w:cs="Times New Roman"/>
                <w:b/>
                <w:bCs/>
                <w:sz w:val="24"/>
                <w:szCs w:val="24"/>
              </w:rPr>
              <w:pPrChange w:id="3689" w:author="Анастасия ." w:date="2023-10-11T17:39:00Z">
                <w:pPr/>
              </w:pPrChange>
            </w:pPr>
          </w:p>
        </w:tc>
        <w:tc>
          <w:tcPr>
            <w:tcW w:w="0" w:type="auto"/>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90" w:author="Анастасия ." w:date="2023-10-11T17:39:00Z"/>
                <w:rFonts w:cs="Times New Roman"/>
                <w:sz w:val="24"/>
                <w:szCs w:val="24"/>
              </w:rPr>
              <w:pPrChange w:id="3691" w:author="Анастасия ." w:date="2023-10-11T17:39:00Z">
                <w:pPr/>
              </w:pPrChange>
            </w:pPr>
            <w:del w:id="3692" w:author="Анастасия ." w:date="2023-10-11T17:39:00Z">
              <w:r w:rsidRPr="00E25BED" w:rsidDel="00866AF5">
                <w:rPr>
                  <w:rFonts w:cs="Times New Roman"/>
                  <w:sz w:val="24"/>
                  <w:szCs w:val="24"/>
                </w:rPr>
                <w:delText>Разработчик</w:delText>
              </w:r>
            </w:del>
          </w:p>
        </w:tc>
        <w:tc>
          <w:tcPr>
            <w:tcW w:w="0" w:type="auto"/>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693" w:author="Анастасия ." w:date="2023-10-11T17:39:00Z"/>
                <w:rFonts w:cs="Times New Roman"/>
                <w:b/>
                <w:sz w:val="24"/>
                <w:szCs w:val="24"/>
                <w:rPrChange w:id="3694" w:author="Анастасия ." w:date="2023-10-11T17:39:00Z">
                  <w:rPr>
                    <w:del w:id="3695" w:author="Анастасия ." w:date="2023-10-11T17:39:00Z"/>
                    <w:rFonts w:cs="Times New Roman"/>
                    <w:b/>
                    <w:sz w:val="24"/>
                    <w:szCs w:val="24"/>
                    <w:lang w:val="en-US"/>
                  </w:rPr>
                </w:rPrChange>
              </w:rPr>
              <w:pPrChange w:id="3696" w:author="Анастасия ." w:date="2023-10-11T17:39:00Z">
                <w:pPr/>
              </w:pPrChange>
            </w:pPr>
            <w:del w:id="3697" w:author="Анастасия ." w:date="2023-10-11T17:39:00Z">
              <w:r w:rsidRPr="00866AF5" w:rsidDel="00866AF5">
                <w:rPr>
                  <w:rFonts w:cs="Times New Roman"/>
                  <w:b/>
                  <w:sz w:val="24"/>
                  <w:szCs w:val="24"/>
                  <w:rPrChange w:id="3698" w:author="Анастасия ." w:date="2023-10-11T17:39:00Z">
                    <w:rPr>
                      <w:rFonts w:cs="Times New Roman"/>
                      <w:b/>
                      <w:sz w:val="24"/>
                      <w:szCs w:val="24"/>
                      <w:lang w:val="en-US"/>
                    </w:rPr>
                  </w:rPrChange>
                </w:rPr>
                <w:delText>7</w:delText>
              </w:r>
            </w:del>
          </w:p>
        </w:tc>
        <w:tc>
          <w:tcPr>
            <w:tcW w:w="0" w:type="auto"/>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699" w:author="Анастасия ." w:date="2023-10-11T17:39:00Z"/>
                <w:rFonts w:cs="Times New Roman"/>
                <w:b/>
                <w:sz w:val="24"/>
                <w:szCs w:val="24"/>
              </w:rPr>
              <w:pPrChange w:id="3700" w:author="Анастасия ." w:date="2023-10-11T17:39:00Z">
                <w:pPr/>
              </w:pPrChange>
            </w:pPr>
          </w:p>
        </w:tc>
      </w:tr>
    </w:tbl>
    <w:p w:rsidR="00E25BED" w:rsidRPr="00E25BED" w:rsidDel="00866AF5" w:rsidRDefault="00E25BED" w:rsidP="00866AF5">
      <w:pPr>
        <w:pStyle w:val="a6"/>
        <w:numPr>
          <w:ilvl w:val="0"/>
          <w:numId w:val="1"/>
        </w:numPr>
        <w:spacing w:after="200"/>
        <w:ind w:left="0" w:firstLine="709"/>
        <w:contextualSpacing w:val="0"/>
        <w:jc w:val="left"/>
        <w:outlineLvl w:val="0"/>
        <w:rPr>
          <w:del w:id="3701" w:author="Анастасия ." w:date="2023-10-11T17:39:00Z"/>
          <w:rFonts w:cs="Times New Roman"/>
          <w:i/>
          <w:sz w:val="24"/>
          <w:szCs w:val="28"/>
        </w:rPr>
        <w:pPrChange w:id="3702" w:author="Анастасия ." w:date="2023-10-11T17:39:00Z">
          <w:pPr>
            <w:spacing w:before="120" w:line="240" w:lineRule="auto"/>
            <w:ind w:firstLine="0"/>
            <w:jc w:val="left"/>
          </w:pPr>
        </w:pPrChange>
      </w:pPr>
      <w:del w:id="3703" w:author="Анастасия ." w:date="2023-10-11T17:39:00Z">
        <w:r w:rsidRPr="00E25BED" w:rsidDel="00866AF5">
          <w:rPr>
            <w:rFonts w:cs="Times New Roman"/>
            <w:i/>
            <w:sz w:val="24"/>
            <w:szCs w:val="28"/>
          </w:rPr>
          <w:delText xml:space="preserve">Окончание Таблицы </w:delText>
        </w:r>
        <w:r w:rsidRPr="00866AF5" w:rsidDel="00866AF5">
          <w:rPr>
            <w:rFonts w:cs="Times New Roman"/>
            <w:i/>
            <w:sz w:val="24"/>
            <w:szCs w:val="28"/>
            <w:rPrChange w:id="3704" w:author="Анастасия ." w:date="2023-10-11T17:39:00Z">
              <w:rPr>
                <w:rFonts w:cs="Times New Roman"/>
                <w:i/>
                <w:sz w:val="24"/>
                <w:szCs w:val="28"/>
                <w:lang w:val="en-US"/>
              </w:rPr>
            </w:rPrChange>
          </w:rPr>
          <w:delText>4</w:delText>
        </w:r>
        <w:r w:rsidRPr="00E25BED" w:rsidDel="00866AF5">
          <w:rPr>
            <w:rFonts w:cs="Times New Roman"/>
            <w:i/>
            <w:sz w:val="24"/>
            <w:szCs w:val="28"/>
          </w:rPr>
          <w:delText>.1 — Этапы разработки</w:delText>
        </w:r>
      </w:del>
    </w:p>
    <w:tbl>
      <w:tblPr>
        <w:tblStyle w:val="23"/>
        <w:tblW w:w="0" w:type="auto"/>
        <w:jc w:val="center"/>
        <w:tblInd w:w="57" w:type="dxa"/>
        <w:tblCellMar>
          <w:left w:w="28" w:type="dxa"/>
          <w:right w:w="28" w:type="dxa"/>
        </w:tblCellMar>
        <w:tblLook w:val="04A0" w:firstRow="1" w:lastRow="0" w:firstColumn="1" w:lastColumn="0" w:noHBand="0" w:noVBand="1"/>
      </w:tblPr>
      <w:tblGrid>
        <w:gridCol w:w="1206"/>
        <w:gridCol w:w="2900"/>
        <w:gridCol w:w="2321"/>
        <w:gridCol w:w="1414"/>
        <w:gridCol w:w="1796"/>
      </w:tblGrid>
      <w:tr w:rsidR="00E25BED" w:rsidRPr="00E25BED" w:rsidDel="00866AF5" w:rsidTr="00E25BED">
        <w:trPr>
          <w:jc w:val="center"/>
          <w:del w:id="3705"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06" w:author="Анастасия ." w:date="2023-10-11T17:39:00Z"/>
                <w:rFonts w:cs="Times New Roman"/>
                <w:sz w:val="24"/>
                <w:szCs w:val="24"/>
              </w:rPr>
              <w:pPrChange w:id="3707" w:author="Анастасия ." w:date="2023-10-11T17:39:00Z">
                <w:pPr/>
              </w:pPrChange>
            </w:pPr>
            <w:del w:id="3708" w:author="Анастасия ." w:date="2023-10-11T17:39:00Z">
              <w:r w:rsidRPr="00E25BED" w:rsidDel="00866AF5">
                <w:rPr>
                  <w:rFonts w:cs="Times New Roman"/>
                  <w:sz w:val="24"/>
                  <w:szCs w:val="24"/>
                </w:rPr>
                <w:delText>3</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709" w:author="Анастасия ." w:date="2023-10-11T17:39:00Z"/>
                <w:rFonts w:cs="Times New Roman"/>
                <w:sz w:val="24"/>
                <w:szCs w:val="24"/>
                <w:rPrChange w:id="3710" w:author="Анастасия ." w:date="2023-10-11T17:39:00Z">
                  <w:rPr>
                    <w:del w:id="3711" w:author="Анастасия ." w:date="2023-10-11T17:39:00Z"/>
                    <w:rFonts w:cs="Times New Roman"/>
                    <w:sz w:val="24"/>
                    <w:szCs w:val="24"/>
                    <w:lang w:val="en-US"/>
                  </w:rPr>
                </w:rPrChange>
              </w:rPr>
              <w:pPrChange w:id="3712" w:author="Анастасия ." w:date="2023-10-11T17:39:00Z">
                <w:pPr/>
              </w:pPrChange>
            </w:pPr>
            <w:del w:id="3713" w:author="Анастасия ." w:date="2023-10-11T17:39:00Z">
              <w:r w:rsidDel="00866AF5">
                <w:rPr>
                  <w:rFonts w:cs="Times New Roman"/>
                  <w:b/>
                  <w:bCs/>
                  <w:sz w:val="24"/>
                  <w:szCs w:val="24"/>
                </w:rPr>
                <w:delText>Эскизный проект</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14" w:author="Анастасия ." w:date="2023-10-11T17:39:00Z"/>
                <w:rFonts w:cs="Times New Roman"/>
                <w:sz w:val="24"/>
                <w:szCs w:val="24"/>
              </w:rPr>
              <w:pPrChange w:id="3715" w:author="Анастасия ." w:date="2023-10-11T17:39:00Z">
                <w:pPr/>
              </w:pPrChange>
            </w:pPr>
          </w:p>
          <w:p w:rsidR="00E25BED" w:rsidRPr="00E25BED" w:rsidDel="00866AF5" w:rsidRDefault="00E25BED" w:rsidP="00866AF5">
            <w:pPr>
              <w:pStyle w:val="a6"/>
              <w:numPr>
                <w:ilvl w:val="0"/>
                <w:numId w:val="1"/>
              </w:numPr>
              <w:spacing w:after="200"/>
              <w:ind w:left="0" w:firstLine="709"/>
              <w:contextualSpacing w:val="0"/>
              <w:jc w:val="left"/>
              <w:outlineLvl w:val="0"/>
              <w:rPr>
                <w:del w:id="3716" w:author="Анастасия ." w:date="2023-10-11T17:39:00Z"/>
                <w:rFonts w:cs="Times New Roman"/>
                <w:sz w:val="24"/>
                <w:szCs w:val="24"/>
              </w:rPr>
              <w:pPrChange w:id="3717"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18" w:author="Анастасия ." w:date="2023-10-11T17:39:00Z"/>
                <w:rFonts w:cs="Times New Roman"/>
                <w:b/>
                <w:sz w:val="24"/>
                <w:szCs w:val="24"/>
              </w:rPr>
              <w:pPrChange w:id="3719" w:author="Анастасия ." w:date="2023-10-11T17:39:00Z">
                <w:pPr/>
              </w:pPrChange>
            </w:pPr>
          </w:p>
        </w:tc>
        <w:tc>
          <w:tcPr>
            <w:tcW w:w="2833"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20" w:author="Анастасия ." w:date="2023-10-11T17:39:00Z"/>
                <w:rFonts w:cs="Times New Roman"/>
                <w:b/>
                <w:sz w:val="24"/>
                <w:szCs w:val="24"/>
              </w:rPr>
              <w:pPrChange w:id="3721" w:author="Анастасия ." w:date="2023-10-11T17:39:00Z">
                <w:pPr/>
              </w:pPrChange>
            </w:pPr>
            <w:del w:id="3722" w:author="Анастасия ." w:date="2023-10-11T17:39:00Z">
              <w:r w:rsidRPr="00E25BED" w:rsidDel="00866AF5">
                <w:rPr>
                  <w:rFonts w:cs="Times New Roman"/>
                  <w:b/>
                  <w:sz w:val="24"/>
                  <w:szCs w:val="24"/>
                </w:rPr>
                <w:delText>13</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723" w:author="Анастасия ." w:date="2023-10-11T17:39:00Z"/>
                <w:rFonts w:cs="Times New Roman"/>
                <w:b/>
                <w:sz w:val="24"/>
                <w:szCs w:val="24"/>
              </w:rPr>
              <w:pPrChange w:id="3724" w:author="Анастасия ." w:date="2023-10-11T17:39:00Z">
                <w:pPr/>
              </w:pPrChange>
            </w:pPr>
          </w:p>
        </w:tc>
      </w:tr>
      <w:tr w:rsidR="00E25BED" w:rsidRPr="00E25BED" w:rsidDel="00866AF5" w:rsidTr="00E25BED">
        <w:trPr>
          <w:jc w:val="center"/>
          <w:del w:id="3725"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26" w:author="Анастасия ." w:date="2023-10-11T17:39:00Z"/>
                <w:rFonts w:cs="Times New Roman"/>
                <w:sz w:val="24"/>
                <w:szCs w:val="24"/>
              </w:rPr>
              <w:pPrChange w:id="3727" w:author="Анастасия ." w:date="2023-10-11T17:39:00Z">
                <w:pPr/>
              </w:pPrChange>
            </w:pPr>
            <w:del w:id="3728" w:author="Анастасия ." w:date="2023-10-11T17:39:00Z">
              <w:r w:rsidRPr="00E25BED" w:rsidDel="00866AF5">
                <w:rPr>
                  <w:rFonts w:cs="Times New Roman"/>
                  <w:sz w:val="24"/>
                  <w:szCs w:val="24"/>
                </w:rPr>
                <w:delText>3.1</w:delText>
              </w:r>
            </w:del>
          </w:p>
        </w:tc>
        <w:tc>
          <w:tcPr>
            <w:tcW w:w="2450"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29" w:author="Анастасия ." w:date="2023-10-11T17:39:00Z"/>
                <w:rFonts w:cs="Times New Roman"/>
                <w:sz w:val="24"/>
                <w:szCs w:val="24"/>
              </w:rPr>
              <w:pPrChange w:id="3730" w:author="Анастасия ." w:date="2023-10-11T17:39:00Z">
                <w:pPr/>
              </w:pPrChange>
            </w:pPr>
            <w:del w:id="3731" w:author="Анастасия ." w:date="2023-10-11T17:39:00Z">
              <w:r w:rsidRPr="00E25BED" w:rsidDel="00866AF5">
                <w:rPr>
                  <w:rFonts w:cs="Times New Roman"/>
                  <w:sz w:val="24"/>
                  <w:szCs w:val="24"/>
                </w:rPr>
                <w:delText>Анализ исходных данных и требований</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732" w:author="Анастасия ." w:date="2023-10-11T17:39:00Z"/>
                <w:rFonts w:cs="Times New Roman"/>
                <w:sz w:val="24"/>
                <w:szCs w:val="24"/>
              </w:rPr>
              <w:pPrChange w:id="3733"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34" w:author="Анастасия ." w:date="2023-10-11T17:39:00Z"/>
                <w:rFonts w:cs="Times New Roman"/>
                <w:sz w:val="24"/>
                <w:szCs w:val="24"/>
              </w:rPr>
              <w:pPrChange w:id="3735" w:author="Анастасия ." w:date="2023-10-11T17:39:00Z">
                <w:pPr/>
              </w:pPrChange>
            </w:pPr>
            <w:del w:id="3736"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737" w:author="Анастасия ." w:date="2023-10-11T17:39:00Z"/>
                <w:rFonts w:cs="Times New Roman"/>
                <w:sz w:val="24"/>
                <w:szCs w:val="24"/>
              </w:rPr>
              <w:pPrChange w:id="3738"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39" w:author="Анастасия ." w:date="2023-10-11T17:39:00Z"/>
                <w:rFonts w:cs="Times New Roman"/>
                <w:sz w:val="24"/>
                <w:szCs w:val="24"/>
              </w:rPr>
              <w:pPrChange w:id="3740" w:author="Анастасия ." w:date="2023-10-11T17:39:00Z">
                <w:pPr/>
              </w:pPrChange>
            </w:pPr>
            <w:del w:id="3741" w:author="Анастасия ." w:date="2023-10-11T17:39:00Z">
              <w:r w:rsidRPr="00E25BED" w:rsidDel="00866AF5">
                <w:rPr>
                  <w:rFonts w:cs="Times New Roman"/>
                  <w:sz w:val="24"/>
                  <w:szCs w:val="24"/>
                </w:rPr>
                <w:delText>9</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42" w:author="Анастасия ." w:date="2023-10-11T17:39:00Z"/>
                <w:rFonts w:cs="Times New Roman"/>
                <w:sz w:val="24"/>
                <w:szCs w:val="24"/>
              </w:rPr>
              <w:pPrChange w:id="3743" w:author="Анастасия ." w:date="2023-10-11T17:39:00Z">
                <w:pPr/>
              </w:pPrChange>
            </w:pPr>
          </w:p>
        </w:tc>
      </w:tr>
      <w:tr w:rsidR="00E25BED" w:rsidRPr="00E25BED" w:rsidDel="00866AF5" w:rsidTr="00E25BED">
        <w:trPr>
          <w:jc w:val="center"/>
          <w:del w:id="3744"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45" w:author="Анастасия ." w:date="2023-10-11T17:39:00Z"/>
                <w:rFonts w:cs="Times New Roman"/>
                <w:sz w:val="24"/>
                <w:szCs w:val="24"/>
              </w:rPr>
              <w:pPrChange w:id="3746" w:author="Анастасия ." w:date="2023-10-11T17:39:00Z">
                <w:pPr/>
              </w:pPrChange>
            </w:pPr>
            <w:del w:id="3747" w:author="Анастасия ." w:date="2023-10-11T17:39:00Z">
              <w:r w:rsidRPr="00E25BED" w:rsidDel="00866AF5">
                <w:rPr>
                  <w:rFonts w:cs="Times New Roman"/>
                  <w:sz w:val="24"/>
                  <w:szCs w:val="24"/>
                </w:rPr>
                <w:delText>3.2</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748" w:author="Анастасия ." w:date="2023-10-11T17:39:00Z"/>
                <w:rFonts w:cs="Times New Roman"/>
                <w:sz w:val="24"/>
                <w:szCs w:val="24"/>
                <w:rPrChange w:id="3749" w:author="Анастасия ." w:date="2023-10-11T17:39:00Z">
                  <w:rPr>
                    <w:del w:id="3750" w:author="Анастасия ." w:date="2023-10-11T17:39:00Z"/>
                    <w:rFonts w:cs="Times New Roman"/>
                    <w:sz w:val="24"/>
                    <w:szCs w:val="24"/>
                    <w:lang w:val="en-US"/>
                  </w:rPr>
                </w:rPrChange>
              </w:rPr>
              <w:pPrChange w:id="3751" w:author="Анастасия ." w:date="2023-10-11T17:39:00Z">
                <w:pPr/>
              </w:pPrChange>
            </w:pPr>
            <w:del w:id="3752" w:author="Анастасия ." w:date="2023-10-11T17:39:00Z">
              <w:r w:rsidRPr="00E25BED" w:rsidDel="00866AF5">
                <w:rPr>
                  <w:rFonts w:cs="Times New Roman"/>
                  <w:sz w:val="24"/>
                  <w:szCs w:val="24"/>
                </w:rPr>
                <w:delText>Постановка задачи</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53" w:author="Анастасия ." w:date="2023-10-11T17:39:00Z"/>
                <w:rFonts w:cs="Times New Roman"/>
                <w:sz w:val="24"/>
                <w:szCs w:val="24"/>
              </w:rPr>
              <w:pPrChange w:id="3754" w:author="Анастасия ." w:date="2023-10-11T17:39:00Z">
                <w:pPr/>
              </w:pPrChange>
            </w:pPr>
            <w:del w:id="3755" w:author="Анастасия ." w:date="2023-10-11T17:39:00Z">
              <w:r w:rsidRPr="00E25BED" w:rsidDel="00866AF5">
                <w:rPr>
                  <w:rFonts w:cs="Times New Roman"/>
                  <w:sz w:val="24"/>
                  <w:szCs w:val="24"/>
                </w:rPr>
                <w:delText>Руководитель</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56" w:author="Анастасия ." w:date="2023-10-11T17:39:00Z"/>
                <w:rFonts w:cs="Times New Roman"/>
                <w:sz w:val="24"/>
                <w:szCs w:val="24"/>
              </w:rPr>
              <w:pPrChange w:id="3757" w:author="Анастасия ." w:date="2023-10-11T17:39:00Z">
                <w:pPr/>
              </w:pPrChange>
            </w:pPr>
            <w:del w:id="3758" w:author="Анастасия ." w:date="2023-10-11T17:39:00Z">
              <w:r w:rsidRPr="00E25BED" w:rsidDel="00866AF5">
                <w:rPr>
                  <w:rFonts w:cs="Times New Roman"/>
                  <w:sz w:val="24"/>
                  <w:szCs w:val="24"/>
                </w:rPr>
                <w:delText>1</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59" w:author="Анастасия ." w:date="2023-10-11T17:39:00Z"/>
                <w:rFonts w:cs="Times New Roman"/>
                <w:sz w:val="24"/>
                <w:szCs w:val="24"/>
              </w:rPr>
              <w:pPrChange w:id="3760" w:author="Анастасия ." w:date="2023-10-11T17:39:00Z">
                <w:pPr/>
              </w:pPrChange>
            </w:pPr>
          </w:p>
        </w:tc>
      </w:tr>
      <w:tr w:rsidR="00E25BED" w:rsidRPr="00E25BED" w:rsidDel="00866AF5" w:rsidTr="00E25BED">
        <w:trPr>
          <w:trHeight w:val="435"/>
          <w:jc w:val="center"/>
          <w:del w:id="3761" w:author="Анастасия ." w:date="2023-10-11T17:39:00Z"/>
        </w:trPr>
        <w:tc>
          <w:tcPr>
            <w:tcW w:w="669"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62" w:author="Анастасия ." w:date="2023-10-11T17:39:00Z"/>
                <w:rFonts w:cs="Times New Roman"/>
                <w:sz w:val="24"/>
                <w:szCs w:val="24"/>
              </w:rPr>
              <w:pPrChange w:id="3763" w:author="Анастасия ." w:date="2023-10-11T17:39:00Z">
                <w:pPr/>
              </w:pPrChange>
            </w:pPr>
            <w:del w:id="3764" w:author="Анастасия ." w:date="2023-10-11T17:39:00Z">
              <w:r w:rsidRPr="00E25BED" w:rsidDel="00866AF5">
                <w:rPr>
                  <w:rFonts w:cs="Times New Roman"/>
                  <w:sz w:val="24"/>
                  <w:szCs w:val="24"/>
                </w:rPr>
                <w:delText>3.3</w:delText>
              </w:r>
            </w:del>
          </w:p>
        </w:tc>
        <w:tc>
          <w:tcPr>
            <w:tcW w:w="2450"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65" w:author="Анастасия ." w:date="2023-10-11T17:39:00Z"/>
                <w:rFonts w:cs="Times New Roman"/>
                <w:sz w:val="24"/>
                <w:szCs w:val="24"/>
              </w:rPr>
              <w:pPrChange w:id="3766" w:author="Анастасия ." w:date="2023-10-11T17:39:00Z">
                <w:pPr/>
              </w:pPrChange>
            </w:pPr>
            <w:del w:id="3767" w:author="Анастасия ." w:date="2023-10-11T17:39:00Z">
              <w:r w:rsidRPr="00E25BED" w:rsidDel="00866AF5">
                <w:rPr>
                  <w:rFonts w:cs="Times New Roman"/>
                  <w:sz w:val="24"/>
                  <w:szCs w:val="24"/>
                </w:rPr>
                <w:delText>Разработка общего описания алгоритма функционирования</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68" w:author="Анастасия ." w:date="2023-10-11T17:39:00Z"/>
                <w:rFonts w:cs="Times New Roman"/>
                <w:sz w:val="24"/>
                <w:szCs w:val="24"/>
              </w:rPr>
              <w:pPrChange w:id="3769" w:author="Анастасия ." w:date="2023-10-11T17:39:00Z">
                <w:pPr/>
              </w:pPrChange>
            </w:pPr>
            <w:del w:id="3770" w:author="Анастасия ." w:date="2023-10-11T17:39:00Z">
              <w:r w:rsidRPr="00E25BED" w:rsidDel="00866AF5">
                <w:rPr>
                  <w:rFonts w:cs="Times New Roman"/>
                  <w:sz w:val="24"/>
                  <w:szCs w:val="24"/>
                </w:rPr>
                <w:delText>Руководитель</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71" w:author="Анастасия ." w:date="2023-10-11T17:39:00Z"/>
                <w:rFonts w:cs="Times New Roman"/>
                <w:sz w:val="24"/>
                <w:szCs w:val="24"/>
              </w:rPr>
              <w:pPrChange w:id="3772" w:author="Анастасия ." w:date="2023-10-11T17:39:00Z">
                <w:pPr/>
              </w:pPrChange>
            </w:pPr>
            <w:del w:id="3773" w:author="Анастасия ." w:date="2023-10-11T17:39:00Z">
              <w:r w:rsidRPr="00E25BED" w:rsidDel="00866AF5">
                <w:rPr>
                  <w:rFonts w:cs="Times New Roman"/>
                  <w:sz w:val="24"/>
                  <w:szCs w:val="24"/>
                </w:rPr>
                <w:delText>2</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74" w:author="Анастасия ." w:date="2023-10-11T17:39:00Z"/>
                <w:rFonts w:cs="Times New Roman"/>
                <w:sz w:val="24"/>
                <w:szCs w:val="24"/>
              </w:rPr>
              <w:pPrChange w:id="3775" w:author="Анастасия ." w:date="2023-10-11T17:39:00Z">
                <w:pPr/>
              </w:pPrChange>
            </w:pPr>
          </w:p>
        </w:tc>
      </w:tr>
      <w:tr w:rsidR="00E25BED" w:rsidRPr="00E25BED" w:rsidDel="00866AF5" w:rsidTr="00E25BED">
        <w:trPr>
          <w:trHeight w:val="450"/>
          <w:jc w:val="center"/>
          <w:del w:id="3776" w:author="Анастасия ." w:date="2023-10-11T17:39:00Z"/>
        </w:trPr>
        <w:tc>
          <w:tcPr>
            <w:tcW w:w="669"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77" w:author="Анастасия ." w:date="2023-10-11T17:39:00Z"/>
                <w:rFonts w:cs="Times New Roman"/>
                <w:sz w:val="24"/>
                <w:szCs w:val="24"/>
              </w:rPr>
              <w:pPrChange w:id="3778" w:author="Анастасия ." w:date="2023-10-11T17:39:00Z">
                <w:pPr/>
              </w:pPrChange>
            </w:pPr>
          </w:p>
        </w:tc>
        <w:tc>
          <w:tcPr>
            <w:tcW w:w="2450"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79" w:author="Анастасия ." w:date="2023-10-11T17:39:00Z"/>
                <w:rFonts w:cs="Times New Roman"/>
                <w:sz w:val="24"/>
                <w:szCs w:val="24"/>
              </w:rPr>
              <w:pPrChange w:id="3780"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81" w:author="Анастасия ." w:date="2023-10-11T17:39:00Z"/>
                <w:rFonts w:cs="Times New Roman"/>
                <w:sz w:val="24"/>
                <w:szCs w:val="24"/>
              </w:rPr>
              <w:pPrChange w:id="3782" w:author="Анастасия ." w:date="2023-10-11T17:39:00Z">
                <w:pPr/>
              </w:pPrChange>
            </w:pPr>
            <w:del w:id="3783" w:author="Анастасия ." w:date="2023-10-11T17:39:00Z">
              <w:r w:rsidRPr="00E25BED" w:rsidDel="00866AF5">
                <w:rPr>
                  <w:rFonts w:cs="Times New Roman"/>
                  <w:sz w:val="24"/>
                  <w:szCs w:val="24"/>
                </w:rPr>
                <w:delText>Разработчик</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84" w:author="Анастасия ." w:date="2023-10-11T17:39:00Z"/>
                <w:rFonts w:cs="Times New Roman"/>
                <w:sz w:val="24"/>
                <w:szCs w:val="24"/>
              </w:rPr>
              <w:pPrChange w:id="3785" w:author="Анастасия ." w:date="2023-10-11T17:39:00Z">
                <w:pPr/>
              </w:pPrChange>
            </w:pPr>
            <w:del w:id="3786" w:author="Анастасия ." w:date="2023-10-11T17:39:00Z">
              <w:r w:rsidRPr="00E25BED" w:rsidDel="00866AF5">
                <w:rPr>
                  <w:rFonts w:cs="Times New Roman"/>
                  <w:sz w:val="24"/>
                  <w:szCs w:val="24"/>
                </w:rPr>
                <w:delText>4</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87" w:author="Анастасия ." w:date="2023-10-11T17:39:00Z"/>
                <w:rFonts w:cs="Times New Roman"/>
                <w:sz w:val="24"/>
                <w:szCs w:val="24"/>
              </w:rPr>
              <w:pPrChange w:id="3788" w:author="Анастасия ." w:date="2023-10-11T17:39:00Z">
                <w:pPr/>
              </w:pPrChange>
            </w:pPr>
          </w:p>
        </w:tc>
      </w:tr>
      <w:tr w:rsidR="00E25BED" w:rsidRPr="00E25BED" w:rsidDel="00866AF5" w:rsidTr="00E25BED">
        <w:trPr>
          <w:jc w:val="center"/>
          <w:del w:id="3789"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90" w:author="Анастасия ." w:date="2023-10-11T17:39:00Z"/>
                <w:rFonts w:cs="Times New Roman"/>
                <w:sz w:val="24"/>
                <w:szCs w:val="24"/>
              </w:rPr>
              <w:pPrChange w:id="3791" w:author="Анастасия ." w:date="2023-10-11T17:39:00Z">
                <w:pPr/>
              </w:pPrChange>
            </w:pPr>
            <w:del w:id="3792" w:author="Анастасия ." w:date="2023-10-11T17:39:00Z">
              <w:r w:rsidRPr="00E25BED" w:rsidDel="00866AF5">
                <w:rPr>
                  <w:rFonts w:cs="Times New Roman"/>
                  <w:sz w:val="24"/>
                  <w:szCs w:val="24"/>
                </w:rPr>
                <w:delText>4</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793" w:author="Анастасия ." w:date="2023-10-11T17:39:00Z"/>
                <w:rFonts w:cs="Times New Roman"/>
                <w:sz w:val="24"/>
                <w:szCs w:val="24"/>
                <w:rPrChange w:id="3794" w:author="Анастасия ." w:date="2023-10-11T17:39:00Z">
                  <w:rPr>
                    <w:del w:id="3795" w:author="Анастасия ." w:date="2023-10-11T17:39:00Z"/>
                    <w:rFonts w:cs="Times New Roman"/>
                    <w:sz w:val="24"/>
                    <w:szCs w:val="24"/>
                    <w:lang w:val="en-US"/>
                  </w:rPr>
                </w:rPrChange>
              </w:rPr>
              <w:pPrChange w:id="3796" w:author="Анастасия ." w:date="2023-10-11T17:39:00Z">
                <w:pPr/>
              </w:pPrChange>
            </w:pPr>
            <w:del w:id="3797" w:author="Анастасия ." w:date="2023-10-11T17:39:00Z">
              <w:r w:rsidDel="00866AF5">
                <w:rPr>
                  <w:rFonts w:cs="Times New Roman"/>
                  <w:b/>
                  <w:bCs/>
                  <w:sz w:val="24"/>
                  <w:szCs w:val="24"/>
                </w:rPr>
                <w:delText>Технический проект</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798" w:author="Анастасия ." w:date="2023-10-11T17:39:00Z"/>
                <w:rFonts w:cs="Times New Roman"/>
                <w:sz w:val="24"/>
                <w:szCs w:val="24"/>
              </w:rPr>
              <w:pPrChange w:id="3799"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00" w:author="Анастасия ." w:date="2023-10-11T17:39:00Z"/>
                <w:rFonts w:cs="Times New Roman"/>
                <w:b/>
                <w:sz w:val="24"/>
                <w:szCs w:val="24"/>
              </w:rPr>
              <w:pPrChange w:id="3801" w:author="Анастасия ." w:date="2023-10-11T17:39:00Z">
                <w:pPr/>
              </w:pPrChange>
            </w:pPr>
          </w:p>
        </w:tc>
        <w:tc>
          <w:tcPr>
            <w:tcW w:w="2833"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02" w:author="Анастасия ." w:date="2023-10-11T17:39:00Z"/>
                <w:rFonts w:cs="Times New Roman"/>
                <w:b/>
                <w:sz w:val="24"/>
                <w:szCs w:val="24"/>
              </w:rPr>
              <w:pPrChange w:id="3803" w:author="Анастасия ." w:date="2023-10-11T17:39:00Z">
                <w:pPr/>
              </w:pPrChange>
            </w:pPr>
            <w:del w:id="3804" w:author="Анастасия ." w:date="2023-10-11T17:39:00Z">
              <w:r w:rsidRPr="00E25BED" w:rsidDel="00866AF5">
                <w:rPr>
                  <w:rFonts w:cs="Times New Roman"/>
                  <w:b/>
                  <w:sz w:val="24"/>
                  <w:szCs w:val="24"/>
                </w:rPr>
                <w:delText>15</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805" w:author="Анастасия ." w:date="2023-10-11T17:39:00Z"/>
                <w:rFonts w:cs="Times New Roman"/>
                <w:b/>
                <w:sz w:val="24"/>
                <w:szCs w:val="24"/>
              </w:rPr>
              <w:pPrChange w:id="3806" w:author="Анастасия ." w:date="2023-10-11T17:39:00Z">
                <w:pPr/>
              </w:pPrChange>
            </w:pPr>
          </w:p>
        </w:tc>
      </w:tr>
      <w:tr w:rsidR="00E25BED" w:rsidRPr="00E25BED" w:rsidDel="00866AF5" w:rsidTr="00E25BED">
        <w:trPr>
          <w:trHeight w:val="570"/>
          <w:jc w:val="center"/>
          <w:del w:id="3807" w:author="Анастасия ." w:date="2023-10-11T17:39:00Z"/>
        </w:trPr>
        <w:tc>
          <w:tcPr>
            <w:tcW w:w="669"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08" w:author="Анастасия ." w:date="2023-10-11T17:39:00Z"/>
                <w:rFonts w:cs="Times New Roman"/>
                <w:sz w:val="24"/>
                <w:szCs w:val="24"/>
              </w:rPr>
              <w:pPrChange w:id="3809" w:author="Анастасия ." w:date="2023-10-11T17:39:00Z">
                <w:pPr/>
              </w:pPrChange>
            </w:pPr>
            <w:del w:id="3810" w:author="Анастасия ." w:date="2023-10-11T17:39:00Z">
              <w:r w:rsidRPr="00E25BED" w:rsidDel="00866AF5">
                <w:rPr>
                  <w:rFonts w:cs="Times New Roman"/>
                  <w:sz w:val="24"/>
                  <w:szCs w:val="24"/>
                </w:rPr>
                <w:delText>4.1</w:delText>
              </w:r>
            </w:del>
          </w:p>
        </w:tc>
        <w:tc>
          <w:tcPr>
            <w:tcW w:w="2450"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11" w:author="Анастасия ." w:date="2023-10-11T17:39:00Z"/>
                <w:rFonts w:cs="Times New Roman"/>
                <w:sz w:val="24"/>
                <w:szCs w:val="24"/>
              </w:rPr>
              <w:pPrChange w:id="3812" w:author="Анастасия ." w:date="2023-10-11T17:39:00Z">
                <w:pPr/>
              </w:pPrChange>
            </w:pPr>
            <w:del w:id="3813" w:author="Анастасия ." w:date="2023-10-11T17:39:00Z">
              <w:r w:rsidRPr="00E25BED" w:rsidDel="00866AF5">
                <w:rPr>
                  <w:rFonts w:cs="Times New Roman"/>
                  <w:sz w:val="24"/>
                  <w:szCs w:val="24"/>
                </w:rPr>
                <w:delText>Определение формы представления входных и выходных данных</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14" w:author="Анастасия ." w:date="2023-10-11T17:39:00Z"/>
                <w:rFonts w:cs="Times New Roman"/>
                <w:sz w:val="24"/>
                <w:szCs w:val="24"/>
              </w:rPr>
              <w:pPrChange w:id="3815" w:author="Анастасия ." w:date="2023-10-11T17:39:00Z">
                <w:pPr/>
              </w:pPrChange>
            </w:pPr>
            <w:del w:id="3816" w:author="Анастасия ." w:date="2023-10-11T17:39:00Z">
              <w:r w:rsidRPr="00E25BED" w:rsidDel="00866AF5">
                <w:rPr>
                  <w:rFonts w:cs="Times New Roman"/>
                  <w:sz w:val="24"/>
                  <w:szCs w:val="24"/>
                </w:rPr>
                <w:delText>Руководитель</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17" w:author="Анастасия ." w:date="2023-10-11T17:39:00Z"/>
                <w:rFonts w:cs="Times New Roman"/>
                <w:sz w:val="24"/>
                <w:szCs w:val="24"/>
              </w:rPr>
              <w:pPrChange w:id="3818" w:author="Анастасия ." w:date="2023-10-11T17:39:00Z">
                <w:pPr/>
              </w:pPrChange>
            </w:pPr>
            <w:del w:id="3819" w:author="Анастасия ." w:date="2023-10-11T17:39:00Z">
              <w:r w:rsidRPr="00E25BED" w:rsidDel="00866AF5">
                <w:rPr>
                  <w:rFonts w:cs="Times New Roman"/>
                  <w:sz w:val="24"/>
                  <w:szCs w:val="24"/>
                </w:rPr>
                <w:delText>2</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20" w:author="Анастасия ." w:date="2023-10-11T17:39:00Z"/>
                <w:rFonts w:cs="Times New Roman"/>
                <w:sz w:val="24"/>
                <w:szCs w:val="24"/>
              </w:rPr>
              <w:pPrChange w:id="3821" w:author="Анастасия ." w:date="2023-10-11T17:39:00Z">
                <w:pPr/>
              </w:pPrChange>
            </w:pPr>
          </w:p>
        </w:tc>
      </w:tr>
      <w:tr w:rsidR="00E25BED" w:rsidRPr="00E25BED" w:rsidDel="00866AF5" w:rsidTr="00E25BED">
        <w:trPr>
          <w:trHeight w:val="600"/>
          <w:jc w:val="center"/>
          <w:del w:id="3822" w:author="Анастасия ." w:date="2023-10-11T17:39:00Z"/>
        </w:trPr>
        <w:tc>
          <w:tcPr>
            <w:tcW w:w="669"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23" w:author="Анастасия ." w:date="2023-10-11T17:39:00Z"/>
                <w:rFonts w:cs="Times New Roman"/>
                <w:sz w:val="24"/>
                <w:szCs w:val="24"/>
              </w:rPr>
              <w:pPrChange w:id="3824" w:author="Анастасия ." w:date="2023-10-11T17:39:00Z">
                <w:pPr/>
              </w:pPrChange>
            </w:pPr>
          </w:p>
        </w:tc>
        <w:tc>
          <w:tcPr>
            <w:tcW w:w="2450"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25" w:author="Анастасия ." w:date="2023-10-11T17:39:00Z"/>
                <w:rFonts w:cs="Times New Roman"/>
                <w:sz w:val="24"/>
                <w:szCs w:val="24"/>
              </w:rPr>
              <w:pPrChange w:id="3826"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27" w:author="Анастасия ." w:date="2023-10-11T17:39:00Z"/>
                <w:rFonts w:cs="Times New Roman"/>
                <w:sz w:val="24"/>
                <w:szCs w:val="24"/>
              </w:rPr>
              <w:pPrChange w:id="3828" w:author="Анастасия ." w:date="2023-10-11T17:39:00Z">
                <w:pPr/>
              </w:pPrChange>
            </w:pPr>
            <w:del w:id="3829"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830" w:author="Анастасия ." w:date="2023-10-11T17:39:00Z"/>
                <w:rFonts w:cs="Times New Roman"/>
                <w:sz w:val="24"/>
                <w:szCs w:val="24"/>
              </w:rPr>
              <w:pPrChange w:id="3831"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32" w:author="Анастасия ." w:date="2023-10-11T17:39:00Z"/>
                <w:rFonts w:cs="Times New Roman"/>
                <w:sz w:val="24"/>
                <w:szCs w:val="24"/>
              </w:rPr>
              <w:pPrChange w:id="3833" w:author="Анастасия ." w:date="2023-10-11T17:39:00Z">
                <w:pPr/>
              </w:pPrChange>
            </w:pPr>
            <w:del w:id="3834" w:author="Анастасия ." w:date="2023-10-11T17:39:00Z">
              <w:r w:rsidRPr="00E25BED" w:rsidDel="00866AF5">
                <w:rPr>
                  <w:rFonts w:cs="Times New Roman"/>
                  <w:sz w:val="24"/>
                  <w:szCs w:val="24"/>
                </w:rPr>
                <w:delText>5</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35" w:author="Анастасия ." w:date="2023-10-11T17:39:00Z"/>
                <w:rFonts w:cs="Times New Roman"/>
                <w:sz w:val="24"/>
                <w:szCs w:val="24"/>
              </w:rPr>
              <w:pPrChange w:id="3836" w:author="Анастасия ." w:date="2023-10-11T17:39:00Z">
                <w:pPr/>
              </w:pPrChange>
            </w:pPr>
          </w:p>
        </w:tc>
      </w:tr>
      <w:tr w:rsidR="00E25BED" w:rsidRPr="00E25BED" w:rsidDel="00866AF5" w:rsidTr="00E25BED">
        <w:trPr>
          <w:trHeight w:val="420"/>
          <w:jc w:val="center"/>
          <w:del w:id="3837" w:author="Анастасия ." w:date="2023-10-11T17:39:00Z"/>
        </w:trPr>
        <w:tc>
          <w:tcPr>
            <w:tcW w:w="669"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38" w:author="Анастасия ." w:date="2023-10-11T17:39:00Z"/>
                <w:rFonts w:cs="Times New Roman"/>
                <w:sz w:val="24"/>
                <w:szCs w:val="24"/>
              </w:rPr>
              <w:pPrChange w:id="3839" w:author="Анастасия ." w:date="2023-10-11T17:39:00Z">
                <w:pPr/>
              </w:pPrChange>
            </w:pPr>
            <w:del w:id="3840" w:author="Анастасия ." w:date="2023-10-11T17:39:00Z">
              <w:r w:rsidRPr="00E25BED" w:rsidDel="00866AF5">
                <w:rPr>
                  <w:rFonts w:cs="Times New Roman"/>
                  <w:sz w:val="24"/>
                  <w:szCs w:val="24"/>
                </w:rPr>
                <w:delText>4.2</w:delText>
              </w:r>
            </w:del>
          </w:p>
        </w:tc>
        <w:tc>
          <w:tcPr>
            <w:tcW w:w="2450"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41" w:author="Анастасия ." w:date="2023-10-11T17:39:00Z"/>
                <w:rFonts w:cs="Times New Roman"/>
                <w:sz w:val="24"/>
                <w:szCs w:val="24"/>
              </w:rPr>
              <w:pPrChange w:id="3842" w:author="Анастасия ." w:date="2023-10-11T17:39:00Z">
                <w:pPr/>
              </w:pPrChange>
            </w:pPr>
            <w:del w:id="3843" w:author="Анастасия ." w:date="2023-10-11T17:39:00Z">
              <w:r w:rsidRPr="00E25BED" w:rsidDel="00866AF5">
                <w:rPr>
                  <w:rFonts w:cs="Times New Roman"/>
                  <w:sz w:val="24"/>
                  <w:szCs w:val="24"/>
                </w:rPr>
                <w:delText>Разработка структуры программы и логической структуры базы данных</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44" w:author="Анастасия ." w:date="2023-10-11T17:39:00Z"/>
                <w:rFonts w:cs="Times New Roman"/>
                <w:sz w:val="24"/>
                <w:szCs w:val="24"/>
              </w:rPr>
              <w:pPrChange w:id="3845" w:author="Анастасия ." w:date="2023-10-11T17:39:00Z">
                <w:pPr/>
              </w:pPrChange>
            </w:pPr>
            <w:del w:id="3846" w:author="Анастасия ." w:date="2023-10-11T17:39:00Z">
              <w:r w:rsidRPr="00E25BED" w:rsidDel="00866AF5">
                <w:rPr>
                  <w:rFonts w:cs="Times New Roman"/>
                  <w:sz w:val="24"/>
                  <w:szCs w:val="24"/>
                </w:rPr>
                <w:delText>Руководитель</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47" w:author="Анастасия ." w:date="2023-10-11T17:39:00Z"/>
                <w:rFonts w:cs="Times New Roman"/>
                <w:sz w:val="24"/>
                <w:szCs w:val="24"/>
              </w:rPr>
              <w:pPrChange w:id="3848" w:author="Анастасия ." w:date="2023-10-11T17:39:00Z">
                <w:pPr/>
              </w:pPrChange>
            </w:pPr>
            <w:del w:id="3849" w:author="Анастасия ." w:date="2023-10-11T17:39:00Z">
              <w:r w:rsidRPr="00E25BED" w:rsidDel="00866AF5">
                <w:rPr>
                  <w:rFonts w:cs="Times New Roman"/>
                  <w:sz w:val="24"/>
                  <w:szCs w:val="24"/>
                </w:rPr>
                <w:delText>2</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50" w:author="Анастасия ." w:date="2023-10-11T17:39:00Z"/>
                <w:rFonts w:cs="Times New Roman"/>
                <w:sz w:val="24"/>
                <w:szCs w:val="24"/>
              </w:rPr>
              <w:pPrChange w:id="3851" w:author="Анастасия ." w:date="2023-10-11T17:39:00Z">
                <w:pPr/>
              </w:pPrChange>
            </w:pPr>
          </w:p>
        </w:tc>
      </w:tr>
      <w:tr w:rsidR="00E25BED" w:rsidRPr="00E25BED" w:rsidDel="00866AF5" w:rsidTr="00E25BED">
        <w:trPr>
          <w:trHeight w:val="390"/>
          <w:jc w:val="center"/>
          <w:del w:id="3852" w:author="Анастасия ." w:date="2023-10-11T17:39:00Z"/>
        </w:trPr>
        <w:tc>
          <w:tcPr>
            <w:tcW w:w="669"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53" w:author="Анастасия ." w:date="2023-10-11T17:39:00Z"/>
                <w:rFonts w:cs="Times New Roman"/>
                <w:sz w:val="24"/>
                <w:szCs w:val="24"/>
              </w:rPr>
              <w:pPrChange w:id="3854" w:author="Анастасия ." w:date="2023-10-11T17:39:00Z">
                <w:pPr/>
              </w:pPrChange>
            </w:pPr>
          </w:p>
        </w:tc>
        <w:tc>
          <w:tcPr>
            <w:tcW w:w="2450"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55" w:author="Анастасия ." w:date="2023-10-11T17:39:00Z"/>
                <w:rFonts w:cs="Times New Roman"/>
                <w:sz w:val="24"/>
                <w:szCs w:val="24"/>
              </w:rPr>
              <w:pPrChange w:id="3856"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57" w:author="Анастасия ." w:date="2023-10-11T17:39:00Z"/>
                <w:rFonts w:cs="Times New Roman"/>
                <w:sz w:val="24"/>
                <w:szCs w:val="24"/>
              </w:rPr>
              <w:pPrChange w:id="3858" w:author="Анастасия ." w:date="2023-10-11T17:39:00Z">
                <w:pPr/>
              </w:pPrChange>
            </w:pPr>
            <w:del w:id="3859" w:author="Анастасия ." w:date="2023-10-11T17:39:00Z">
              <w:r w:rsidRPr="00E25BED" w:rsidDel="00866AF5">
                <w:rPr>
                  <w:rFonts w:cs="Times New Roman"/>
                  <w:sz w:val="24"/>
                  <w:szCs w:val="24"/>
                </w:rPr>
                <w:delText>Консультант</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60" w:author="Анастасия ." w:date="2023-10-11T17:39:00Z"/>
                <w:rFonts w:cs="Times New Roman"/>
                <w:sz w:val="24"/>
                <w:szCs w:val="24"/>
              </w:rPr>
              <w:pPrChange w:id="3861" w:author="Анастасия ." w:date="2023-10-11T17:39:00Z">
                <w:pPr/>
              </w:pPrChange>
            </w:pPr>
            <w:del w:id="3862" w:author="Анастасия ." w:date="2023-10-11T17:39:00Z">
              <w:r w:rsidRPr="00E25BED" w:rsidDel="00866AF5">
                <w:rPr>
                  <w:rFonts w:cs="Times New Roman"/>
                  <w:sz w:val="24"/>
                  <w:szCs w:val="24"/>
                </w:rPr>
                <w:delText>1</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63" w:author="Анастасия ." w:date="2023-10-11T17:39:00Z"/>
                <w:rFonts w:cs="Times New Roman"/>
                <w:sz w:val="24"/>
                <w:szCs w:val="24"/>
              </w:rPr>
              <w:pPrChange w:id="3864" w:author="Анастасия ." w:date="2023-10-11T17:39:00Z">
                <w:pPr/>
              </w:pPrChange>
            </w:pPr>
          </w:p>
        </w:tc>
      </w:tr>
      <w:tr w:rsidR="00E25BED" w:rsidRPr="00E25BED" w:rsidDel="00866AF5" w:rsidTr="00E25BED">
        <w:trPr>
          <w:trHeight w:val="876"/>
          <w:jc w:val="center"/>
          <w:del w:id="3865" w:author="Анастасия ." w:date="2023-10-11T17:39:00Z"/>
        </w:trPr>
        <w:tc>
          <w:tcPr>
            <w:tcW w:w="669"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66" w:author="Анастасия ." w:date="2023-10-11T17:39:00Z"/>
                <w:rFonts w:cs="Times New Roman"/>
                <w:sz w:val="24"/>
                <w:szCs w:val="24"/>
              </w:rPr>
              <w:pPrChange w:id="3867" w:author="Анастасия ." w:date="2023-10-11T17:39:00Z">
                <w:pPr/>
              </w:pPrChange>
            </w:pPr>
          </w:p>
        </w:tc>
        <w:tc>
          <w:tcPr>
            <w:tcW w:w="2450"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68" w:author="Анастасия ." w:date="2023-10-11T17:39:00Z"/>
                <w:rFonts w:cs="Times New Roman"/>
                <w:sz w:val="24"/>
                <w:szCs w:val="24"/>
              </w:rPr>
              <w:pPrChange w:id="3869"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70" w:author="Анастасия ." w:date="2023-10-11T17:39:00Z"/>
                <w:rFonts w:cs="Times New Roman"/>
                <w:sz w:val="24"/>
                <w:szCs w:val="24"/>
              </w:rPr>
              <w:pPrChange w:id="3871" w:author="Анастасия ." w:date="2023-10-11T17:39:00Z">
                <w:pPr/>
              </w:pPrChange>
            </w:pPr>
            <w:del w:id="3872" w:author="Анастасия ." w:date="2023-10-11T17:39:00Z">
              <w:r w:rsidRPr="00E25BED" w:rsidDel="00866AF5">
                <w:rPr>
                  <w:rFonts w:cs="Times New Roman"/>
                  <w:sz w:val="24"/>
                  <w:szCs w:val="24"/>
                </w:rPr>
                <w:delText>Разработчик</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73" w:author="Анастасия ." w:date="2023-10-11T17:39:00Z"/>
                <w:rFonts w:cs="Times New Roman"/>
                <w:sz w:val="24"/>
                <w:szCs w:val="24"/>
              </w:rPr>
              <w:pPrChange w:id="3874" w:author="Анастасия ." w:date="2023-10-11T17:39:00Z">
                <w:pPr/>
              </w:pPrChange>
            </w:pPr>
            <w:del w:id="3875" w:author="Анастасия ." w:date="2023-10-11T17:39:00Z">
              <w:r w:rsidRPr="00E25BED" w:rsidDel="00866AF5">
                <w:rPr>
                  <w:rFonts w:cs="Times New Roman"/>
                  <w:sz w:val="24"/>
                  <w:szCs w:val="24"/>
                </w:rPr>
                <w:delText>10</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76" w:author="Анастасия ." w:date="2023-10-11T17:39:00Z"/>
                <w:rFonts w:cs="Times New Roman"/>
                <w:sz w:val="24"/>
                <w:szCs w:val="24"/>
              </w:rPr>
              <w:pPrChange w:id="3877" w:author="Анастасия ." w:date="2023-10-11T17:39:00Z">
                <w:pPr/>
              </w:pPrChange>
            </w:pPr>
          </w:p>
        </w:tc>
      </w:tr>
      <w:tr w:rsidR="00E25BED" w:rsidRPr="00E25BED" w:rsidDel="00866AF5" w:rsidTr="00E25BED">
        <w:trPr>
          <w:jc w:val="center"/>
          <w:del w:id="3878"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79" w:author="Анастасия ." w:date="2023-10-11T17:39:00Z"/>
                <w:rFonts w:cs="Times New Roman"/>
                <w:sz w:val="24"/>
                <w:szCs w:val="24"/>
              </w:rPr>
              <w:pPrChange w:id="3880" w:author="Анастасия ." w:date="2023-10-11T17:39:00Z">
                <w:pPr/>
              </w:pPrChange>
            </w:pPr>
            <w:del w:id="3881" w:author="Анастасия ." w:date="2023-10-11T17:39:00Z">
              <w:r w:rsidRPr="00E25BED" w:rsidDel="00866AF5">
                <w:rPr>
                  <w:rFonts w:cs="Times New Roman"/>
                  <w:sz w:val="24"/>
                  <w:szCs w:val="24"/>
                </w:rPr>
                <w:delText>5</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882" w:author="Анастасия ." w:date="2023-10-11T17:39:00Z"/>
                <w:rFonts w:cs="Times New Roman"/>
                <w:sz w:val="24"/>
                <w:szCs w:val="24"/>
                <w:rPrChange w:id="3883" w:author="Анастасия ." w:date="2023-10-11T17:39:00Z">
                  <w:rPr>
                    <w:del w:id="3884" w:author="Анастасия ." w:date="2023-10-11T17:39:00Z"/>
                    <w:rFonts w:cs="Times New Roman"/>
                    <w:sz w:val="24"/>
                    <w:szCs w:val="24"/>
                    <w:lang w:val="en-US"/>
                  </w:rPr>
                </w:rPrChange>
              </w:rPr>
              <w:pPrChange w:id="3885" w:author="Анастасия ." w:date="2023-10-11T17:39:00Z">
                <w:pPr/>
              </w:pPrChange>
            </w:pPr>
            <w:del w:id="3886" w:author="Анастасия ." w:date="2023-10-11T17:39:00Z">
              <w:r w:rsidDel="00866AF5">
                <w:rPr>
                  <w:rFonts w:cs="Times New Roman"/>
                  <w:b/>
                  <w:bCs/>
                  <w:sz w:val="24"/>
                  <w:szCs w:val="24"/>
                </w:rPr>
                <w:delText>Рабочий проект</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87" w:author="Анастасия ." w:date="2023-10-11T17:39:00Z"/>
                <w:rFonts w:cs="Times New Roman"/>
                <w:sz w:val="24"/>
                <w:szCs w:val="24"/>
              </w:rPr>
              <w:pPrChange w:id="3888"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89" w:author="Анастасия ." w:date="2023-10-11T17:39:00Z"/>
                <w:rFonts w:cs="Times New Roman"/>
                <w:b/>
                <w:sz w:val="24"/>
                <w:szCs w:val="24"/>
              </w:rPr>
              <w:pPrChange w:id="3890" w:author="Анастасия ." w:date="2023-10-11T17:39:00Z">
                <w:pPr/>
              </w:pPrChange>
            </w:pPr>
          </w:p>
        </w:tc>
        <w:tc>
          <w:tcPr>
            <w:tcW w:w="2833"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91" w:author="Анастасия ." w:date="2023-10-11T17:39:00Z"/>
                <w:rFonts w:cs="Times New Roman"/>
                <w:b/>
                <w:sz w:val="24"/>
                <w:szCs w:val="24"/>
              </w:rPr>
              <w:pPrChange w:id="3892" w:author="Анастасия ." w:date="2023-10-11T17:39:00Z">
                <w:pPr/>
              </w:pPrChange>
            </w:pPr>
            <w:del w:id="3893" w:author="Анастасия ." w:date="2023-10-11T17:39:00Z">
              <w:r w:rsidRPr="00E25BED" w:rsidDel="00866AF5">
                <w:rPr>
                  <w:rFonts w:cs="Times New Roman"/>
                  <w:b/>
                  <w:sz w:val="24"/>
                  <w:szCs w:val="24"/>
                </w:rPr>
                <w:delText>40</w:delText>
              </w:r>
            </w:del>
          </w:p>
        </w:tc>
      </w:tr>
      <w:tr w:rsidR="00E25BED" w:rsidRPr="00E25BED" w:rsidDel="00866AF5" w:rsidTr="00E25BED">
        <w:trPr>
          <w:jc w:val="center"/>
          <w:del w:id="3894"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895" w:author="Анастасия ." w:date="2023-10-11T17:39:00Z"/>
                <w:rFonts w:cs="Times New Roman"/>
                <w:sz w:val="24"/>
                <w:szCs w:val="24"/>
              </w:rPr>
              <w:pPrChange w:id="3896" w:author="Анастасия ." w:date="2023-10-11T17:39:00Z">
                <w:pPr/>
              </w:pPrChange>
            </w:pPr>
            <w:del w:id="3897" w:author="Анастасия ." w:date="2023-10-11T17:39:00Z">
              <w:r w:rsidRPr="00E25BED" w:rsidDel="00866AF5">
                <w:rPr>
                  <w:rFonts w:cs="Times New Roman"/>
                  <w:sz w:val="24"/>
                  <w:szCs w:val="24"/>
                </w:rPr>
                <w:delText>5.1</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898" w:author="Анастасия ." w:date="2023-10-11T17:39:00Z"/>
                <w:rFonts w:cs="Times New Roman"/>
                <w:sz w:val="24"/>
                <w:szCs w:val="24"/>
                <w:rPrChange w:id="3899" w:author="Анастасия ." w:date="2023-10-11T17:39:00Z">
                  <w:rPr>
                    <w:del w:id="3900" w:author="Анастасия ." w:date="2023-10-11T17:39:00Z"/>
                    <w:rFonts w:cs="Times New Roman"/>
                    <w:sz w:val="24"/>
                    <w:szCs w:val="24"/>
                    <w:lang w:val="en-US"/>
                  </w:rPr>
                </w:rPrChange>
              </w:rPr>
              <w:pPrChange w:id="3901" w:author="Анастасия ." w:date="2023-10-11T17:39:00Z">
                <w:pPr/>
              </w:pPrChange>
            </w:pPr>
            <w:del w:id="3902" w:author="Анастасия ." w:date="2023-10-11T17:39:00Z">
              <w:r w:rsidRPr="00E25BED" w:rsidDel="00866AF5">
                <w:rPr>
                  <w:rFonts w:cs="Times New Roman"/>
                  <w:sz w:val="24"/>
                  <w:szCs w:val="24"/>
                </w:rPr>
                <w:delText>Программирование и отладка программы</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03" w:author="Анастасия ." w:date="2023-10-11T17:39:00Z"/>
                <w:rFonts w:cs="Times New Roman"/>
                <w:sz w:val="24"/>
                <w:szCs w:val="24"/>
              </w:rPr>
              <w:pPrChange w:id="3904" w:author="Анастасия ." w:date="2023-10-11T17:39:00Z">
                <w:pPr/>
              </w:pPrChange>
            </w:pPr>
            <w:del w:id="3905"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906" w:author="Анастасия ." w:date="2023-10-11T17:39:00Z"/>
                <w:rFonts w:cs="Times New Roman"/>
                <w:sz w:val="24"/>
                <w:szCs w:val="24"/>
              </w:rPr>
              <w:pPrChange w:id="3907"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08" w:author="Анастасия ." w:date="2023-10-11T17:39:00Z"/>
                <w:rFonts w:cs="Times New Roman"/>
                <w:sz w:val="24"/>
                <w:szCs w:val="24"/>
              </w:rPr>
              <w:pPrChange w:id="3909" w:author="Анастасия ." w:date="2023-10-11T17:39:00Z">
                <w:pPr/>
              </w:pPrChange>
            </w:pPr>
            <w:del w:id="3910" w:author="Анастасия ." w:date="2023-10-11T17:39:00Z">
              <w:r w:rsidRPr="00E25BED" w:rsidDel="00866AF5">
                <w:rPr>
                  <w:rFonts w:cs="Times New Roman"/>
                  <w:sz w:val="24"/>
                  <w:szCs w:val="24"/>
                </w:rPr>
                <w:delText>20</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11" w:author="Анастасия ." w:date="2023-10-11T17:39:00Z"/>
                <w:rFonts w:cs="Times New Roman"/>
                <w:sz w:val="24"/>
                <w:szCs w:val="24"/>
              </w:rPr>
              <w:pPrChange w:id="3912" w:author="Анастасия ." w:date="2023-10-11T17:39:00Z">
                <w:pPr/>
              </w:pPrChange>
            </w:pPr>
          </w:p>
        </w:tc>
      </w:tr>
      <w:tr w:rsidR="00E25BED" w:rsidRPr="00E25BED" w:rsidDel="00866AF5" w:rsidTr="00E25BED">
        <w:trPr>
          <w:jc w:val="center"/>
          <w:del w:id="3913"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14" w:author="Анастасия ." w:date="2023-10-11T17:39:00Z"/>
                <w:rFonts w:cs="Times New Roman"/>
                <w:sz w:val="24"/>
                <w:szCs w:val="24"/>
              </w:rPr>
              <w:pPrChange w:id="3915" w:author="Анастасия ." w:date="2023-10-11T17:39:00Z">
                <w:pPr/>
              </w:pPrChange>
            </w:pPr>
            <w:del w:id="3916" w:author="Анастасия ." w:date="2023-10-11T17:39:00Z">
              <w:r w:rsidRPr="00E25BED" w:rsidDel="00866AF5">
                <w:rPr>
                  <w:rFonts w:cs="Times New Roman"/>
                  <w:sz w:val="24"/>
                  <w:szCs w:val="24"/>
                </w:rPr>
                <w:delText>5.2</w:delText>
              </w:r>
            </w:del>
          </w:p>
        </w:tc>
        <w:tc>
          <w:tcPr>
            <w:tcW w:w="2450" w:type="dxa"/>
            <w:vAlign w:val="center"/>
          </w:tcPr>
          <w:p w:rsidR="00E25BED" w:rsidRPr="00866AF5" w:rsidDel="00866AF5" w:rsidRDefault="00E25BED" w:rsidP="00866AF5">
            <w:pPr>
              <w:pStyle w:val="a6"/>
              <w:numPr>
                <w:ilvl w:val="0"/>
                <w:numId w:val="1"/>
              </w:numPr>
              <w:spacing w:after="200"/>
              <w:ind w:left="0" w:firstLine="709"/>
              <w:contextualSpacing w:val="0"/>
              <w:jc w:val="left"/>
              <w:outlineLvl w:val="0"/>
              <w:rPr>
                <w:del w:id="3917" w:author="Анастасия ." w:date="2023-10-11T17:39:00Z"/>
                <w:rFonts w:cs="Times New Roman"/>
                <w:sz w:val="24"/>
                <w:szCs w:val="24"/>
                <w:rPrChange w:id="3918" w:author="Анастасия ." w:date="2023-10-11T17:39:00Z">
                  <w:rPr>
                    <w:del w:id="3919" w:author="Анастасия ." w:date="2023-10-11T17:39:00Z"/>
                    <w:rFonts w:cs="Times New Roman"/>
                    <w:sz w:val="24"/>
                    <w:szCs w:val="24"/>
                    <w:lang w:val="en-US"/>
                  </w:rPr>
                </w:rPrChange>
              </w:rPr>
              <w:pPrChange w:id="3920" w:author="Анастасия ." w:date="2023-10-11T17:39:00Z">
                <w:pPr/>
              </w:pPrChange>
            </w:pPr>
            <w:del w:id="3921" w:author="Анастасия ." w:date="2023-10-11T17:39:00Z">
              <w:r w:rsidRPr="00E25BED" w:rsidDel="00866AF5">
                <w:rPr>
                  <w:rFonts w:cs="Times New Roman"/>
                  <w:sz w:val="24"/>
                  <w:szCs w:val="24"/>
                </w:rPr>
                <w:delText>Испытание программы</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22" w:author="Анастасия ." w:date="2023-10-11T17:39:00Z"/>
                <w:rFonts w:cs="Times New Roman"/>
                <w:sz w:val="24"/>
                <w:szCs w:val="24"/>
              </w:rPr>
              <w:pPrChange w:id="3923" w:author="Анастасия ." w:date="2023-10-11T17:39:00Z">
                <w:pPr/>
              </w:pPrChange>
            </w:pPr>
            <w:del w:id="3924"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925" w:author="Анастасия ." w:date="2023-10-11T17:39:00Z"/>
                <w:rFonts w:cs="Times New Roman"/>
                <w:sz w:val="24"/>
                <w:szCs w:val="24"/>
              </w:rPr>
              <w:pPrChange w:id="3926"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27" w:author="Анастасия ." w:date="2023-10-11T17:39:00Z"/>
                <w:rFonts w:cs="Times New Roman"/>
                <w:sz w:val="24"/>
                <w:szCs w:val="24"/>
              </w:rPr>
              <w:pPrChange w:id="3928" w:author="Анастасия ." w:date="2023-10-11T17:39:00Z">
                <w:pPr/>
              </w:pPrChange>
            </w:pPr>
            <w:del w:id="3929" w:author="Анастасия ." w:date="2023-10-11T17:39:00Z">
              <w:r w:rsidRPr="00E25BED" w:rsidDel="00866AF5">
                <w:rPr>
                  <w:rFonts w:cs="Times New Roman"/>
                  <w:sz w:val="24"/>
                  <w:szCs w:val="24"/>
                </w:rPr>
                <w:delText>4</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30" w:author="Анастасия ." w:date="2023-10-11T17:39:00Z"/>
                <w:rFonts w:cs="Times New Roman"/>
                <w:sz w:val="24"/>
                <w:szCs w:val="24"/>
              </w:rPr>
              <w:pPrChange w:id="3931" w:author="Анастасия ." w:date="2023-10-11T17:39:00Z">
                <w:pPr/>
              </w:pPrChange>
            </w:pPr>
          </w:p>
        </w:tc>
      </w:tr>
      <w:tr w:rsidR="00E25BED" w:rsidRPr="00E25BED" w:rsidDel="00866AF5" w:rsidTr="00E25BED">
        <w:trPr>
          <w:jc w:val="center"/>
          <w:del w:id="3932" w:author="Анастасия ." w:date="2023-10-11T17:39:00Z"/>
        </w:trPr>
        <w:tc>
          <w:tcPr>
            <w:tcW w:w="669"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33" w:author="Анастасия ." w:date="2023-10-11T17:39:00Z"/>
                <w:rFonts w:cs="Times New Roman"/>
                <w:sz w:val="24"/>
                <w:szCs w:val="24"/>
              </w:rPr>
              <w:pPrChange w:id="3934" w:author="Анастасия ." w:date="2023-10-11T17:39:00Z">
                <w:pPr/>
              </w:pPrChange>
            </w:pPr>
            <w:del w:id="3935" w:author="Анастасия ." w:date="2023-10-11T17:39:00Z">
              <w:r w:rsidRPr="00E25BED" w:rsidDel="00866AF5">
                <w:rPr>
                  <w:rFonts w:cs="Times New Roman"/>
                  <w:sz w:val="24"/>
                  <w:szCs w:val="24"/>
                </w:rPr>
                <w:delText>5.3</w:delText>
              </w:r>
            </w:del>
          </w:p>
        </w:tc>
        <w:tc>
          <w:tcPr>
            <w:tcW w:w="2450"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36" w:author="Анастасия ." w:date="2023-10-11T17:39:00Z"/>
                <w:rFonts w:cs="Times New Roman"/>
                <w:sz w:val="24"/>
                <w:szCs w:val="24"/>
              </w:rPr>
              <w:pPrChange w:id="3937" w:author="Анастасия ." w:date="2023-10-11T17:39:00Z">
                <w:pPr/>
              </w:pPrChange>
            </w:pPr>
            <w:del w:id="3938" w:author="Анастасия ." w:date="2023-10-11T17:39:00Z">
              <w:r w:rsidRPr="00E25BED" w:rsidDel="00866AF5">
                <w:rPr>
                  <w:rFonts w:cs="Times New Roman"/>
                  <w:sz w:val="24"/>
                  <w:szCs w:val="24"/>
                </w:rPr>
                <w:delText>Корректировка программы по результатам испытаний</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39" w:author="Анастасия ." w:date="2023-10-11T17:39:00Z"/>
                <w:rFonts w:cs="Times New Roman"/>
                <w:sz w:val="24"/>
                <w:szCs w:val="24"/>
              </w:rPr>
              <w:pPrChange w:id="3940" w:author="Анастасия ." w:date="2023-10-11T17:39:00Z">
                <w:pPr/>
              </w:pPrChange>
            </w:pPr>
            <w:del w:id="3941"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942" w:author="Анастасия ." w:date="2023-10-11T17:39:00Z"/>
                <w:rFonts w:cs="Times New Roman"/>
                <w:sz w:val="24"/>
                <w:szCs w:val="24"/>
              </w:rPr>
              <w:pPrChange w:id="3943"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44" w:author="Анастасия ." w:date="2023-10-11T17:39:00Z"/>
                <w:rFonts w:cs="Times New Roman"/>
                <w:sz w:val="24"/>
                <w:szCs w:val="24"/>
              </w:rPr>
              <w:pPrChange w:id="3945" w:author="Анастасия ." w:date="2023-10-11T17:39:00Z">
                <w:pPr/>
              </w:pPrChange>
            </w:pPr>
            <w:del w:id="3946" w:author="Анастасия ." w:date="2023-10-11T17:39:00Z">
              <w:r w:rsidRPr="00E25BED" w:rsidDel="00866AF5">
                <w:rPr>
                  <w:rFonts w:cs="Times New Roman"/>
                  <w:sz w:val="24"/>
                  <w:szCs w:val="24"/>
                </w:rPr>
                <w:delText>5</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47" w:author="Анастасия ." w:date="2023-10-11T17:39:00Z"/>
                <w:rFonts w:cs="Times New Roman"/>
                <w:sz w:val="24"/>
                <w:szCs w:val="24"/>
              </w:rPr>
              <w:pPrChange w:id="3948" w:author="Анастасия ." w:date="2023-10-11T17:39:00Z">
                <w:pPr/>
              </w:pPrChange>
            </w:pPr>
          </w:p>
        </w:tc>
      </w:tr>
      <w:tr w:rsidR="00E25BED" w:rsidRPr="00E25BED" w:rsidDel="00866AF5" w:rsidTr="00E25BED">
        <w:trPr>
          <w:trHeight w:val="525"/>
          <w:jc w:val="center"/>
          <w:del w:id="3949" w:author="Анастасия ." w:date="2023-10-11T17:39:00Z"/>
        </w:trPr>
        <w:tc>
          <w:tcPr>
            <w:tcW w:w="669"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50" w:author="Анастасия ." w:date="2023-10-11T17:39:00Z"/>
                <w:rFonts w:cs="Times New Roman"/>
                <w:sz w:val="24"/>
                <w:szCs w:val="24"/>
              </w:rPr>
              <w:pPrChange w:id="3951" w:author="Анастасия ." w:date="2023-10-11T17:39:00Z">
                <w:pPr/>
              </w:pPrChange>
            </w:pPr>
            <w:del w:id="3952" w:author="Анастасия ." w:date="2023-10-11T17:39:00Z">
              <w:r w:rsidRPr="00E25BED" w:rsidDel="00866AF5">
                <w:rPr>
                  <w:rFonts w:cs="Times New Roman"/>
                  <w:sz w:val="24"/>
                  <w:szCs w:val="24"/>
                </w:rPr>
                <w:delText>5.4</w:delText>
              </w:r>
            </w:del>
          </w:p>
        </w:tc>
        <w:tc>
          <w:tcPr>
            <w:tcW w:w="2450"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53" w:author="Анастасия ." w:date="2023-10-11T17:39:00Z"/>
                <w:rFonts w:cs="Times New Roman"/>
                <w:sz w:val="24"/>
                <w:szCs w:val="24"/>
              </w:rPr>
              <w:pPrChange w:id="3954" w:author="Анастасия ." w:date="2023-10-11T17:39:00Z">
                <w:pPr/>
              </w:pPrChange>
            </w:pPr>
            <w:del w:id="3955" w:author="Анастасия ." w:date="2023-10-11T17:39:00Z">
              <w:r w:rsidRPr="00E25BED" w:rsidDel="00866AF5">
                <w:rPr>
                  <w:rFonts w:cs="Times New Roman"/>
                  <w:sz w:val="24"/>
                  <w:szCs w:val="24"/>
                </w:rPr>
                <w:delText>Подготовка технической документации на программный продукт</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56" w:author="Анастасия ." w:date="2023-10-11T17:39:00Z"/>
                <w:rFonts w:cs="Times New Roman"/>
                <w:sz w:val="24"/>
                <w:szCs w:val="24"/>
              </w:rPr>
              <w:pPrChange w:id="3957" w:author="Анастасия ." w:date="2023-10-11T17:39:00Z">
                <w:pPr/>
              </w:pPrChange>
            </w:pPr>
            <w:del w:id="3958" w:author="Анастасия ." w:date="2023-10-11T17:39:00Z">
              <w:r w:rsidRPr="00E25BED" w:rsidDel="00866AF5">
                <w:rPr>
                  <w:rFonts w:cs="Times New Roman"/>
                  <w:sz w:val="24"/>
                  <w:szCs w:val="24"/>
                </w:rPr>
                <w:delText>Консультант</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59" w:author="Анастасия ." w:date="2023-10-11T17:39:00Z"/>
                <w:rFonts w:cs="Times New Roman"/>
                <w:sz w:val="24"/>
                <w:szCs w:val="24"/>
              </w:rPr>
              <w:pPrChange w:id="3960" w:author="Анастасия ." w:date="2023-10-11T17:39:00Z">
                <w:pPr/>
              </w:pPrChange>
            </w:pPr>
            <w:del w:id="3961" w:author="Анастасия ." w:date="2023-10-11T17:39:00Z">
              <w:r w:rsidRPr="00E25BED" w:rsidDel="00866AF5">
                <w:rPr>
                  <w:rFonts w:cs="Times New Roman"/>
                  <w:sz w:val="24"/>
                  <w:szCs w:val="24"/>
                </w:rPr>
                <w:delText>1</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62" w:author="Анастасия ." w:date="2023-10-11T17:39:00Z"/>
                <w:rFonts w:cs="Times New Roman"/>
                <w:sz w:val="24"/>
                <w:szCs w:val="24"/>
              </w:rPr>
              <w:pPrChange w:id="3963" w:author="Анастасия ." w:date="2023-10-11T17:39:00Z">
                <w:pPr/>
              </w:pPrChange>
            </w:pPr>
          </w:p>
        </w:tc>
      </w:tr>
      <w:tr w:rsidR="00E25BED" w:rsidRPr="00E25BED" w:rsidDel="00866AF5" w:rsidTr="00E25BED">
        <w:trPr>
          <w:trHeight w:val="630"/>
          <w:jc w:val="center"/>
          <w:del w:id="3964" w:author="Анастасия ." w:date="2023-10-11T17:39:00Z"/>
        </w:trPr>
        <w:tc>
          <w:tcPr>
            <w:tcW w:w="669"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65" w:author="Анастасия ." w:date="2023-10-11T17:39:00Z"/>
                <w:rFonts w:cs="Times New Roman"/>
                <w:sz w:val="24"/>
                <w:szCs w:val="24"/>
              </w:rPr>
              <w:pPrChange w:id="3966" w:author="Анастасия ." w:date="2023-10-11T17:39:00Z">
                <w:pPr/>
              </w:pPrChange>
            </w:pPr>
          </w:p>
        </w:tc>
        <w:tc>
          <w:tcPr>
            <w:tcW w:w="2450"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67" w:author="Анастасия ." w:date="2023-10-11T17:39:00Z"/>
                <w:rFonts w:cs="Times New Roman"/>
                <w:sz w:val="24"/>
                <w:szCs w:val="24"/>
              </w:rPr>
              <w:pPrChange w:id="3968" w:author="Анастасия ." w:date="2023-10-11T17:39:00Z">
                <w:pPr/>
              </w:pPrChange>
            </w:pPr>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69" w:author="Анастасия ." w:date="2023-10-11T17:39:00Z"/>
                <w:rFonts w:cs="Times New Roman"/>
                <w:sz w:val="24"/>
                <w:szCs w:val="24"/>
              </w:rPr>
              <w:pPrChange w:id="3970" w:author="Анастасия ." w:date="2023-10-11T17:39:00Z">
                <w:pPr/>
              </w:pPrChange>
            </w:pPr>
            <w:del w:id="3971" w:author="Анастасия ." w:date="2023-10-11T17:39:00Z">
              <w:r w:rsidRPr="00E25BED" w:rsidDel="00866AF5">
                <w:rPr>
                  <w:rFonts w:cs="Times New Roman"/>
                  <w:sz w:val="24"/>
                  <w:szCs w:val="24"/>
                </w:rPr>
                <w:delText>Разработчик</w:delText>
              </w:r>
            </w:del>
          </w:p>
          <w:p w:rsidR="00E25BED" w:rsidRPr="00E25BED" w:rsidDel="00866AF5" w:rsidRDefault="00E25BED" w:rsidP="00866AF5">
            <w:pPr>
              <w:pStyle w:val="a6"/>
              <w:numPr>
                <w:ilvl w:val="0"/>
                <w:numId w:val="1"/>
              </w:numPr>
              <w:spacing w:after="200"/>
              <w:ind w:left="0" w:firstLine="709"/>
              <w:contextualSpacing w:val="0"/>
              <w:jc w:val="left"/>
              <w:outlineLvl w:val="0"/>
              <w:rPr>
                <w:del w:id="3972" w:author="Анастасия ." w:date="2023-10-11T17:39:00Z"/>
                <w:rFonts w:cs="Times New Roman"/>
                <w:sz w:val="24"/>
                <w:szCs w:val="24"/>
              </w:rPr>
              <w:pPrChange w:id="3973" w:author="Анастасия ." w:date="2023-10-11T17:39:00Z">
                <w:pPr/>
              </w:pPrChange>
            </w:pPr>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74" w:author="Анастасия ." w:date="2023-10-11T17:39:00Z"/>
                <w:rFonts w:cs="Times New Roman"/>
                <w:sz w:val="24"/>
                <w:szCs w:val="24"/>
              </w:rPr>
              <w:pPrChange w:id="3975" w:author="Анастасия ." w:date="2023-10-11T17:39:00Z">
                <w:pPr/>
              </w:pPrChange>
            </w:pPr>
            <w:del w:id="3976" w:author="Анастасия ." w:date="2023-10-11T17:39:00Z">
              <w:r w:rsidRPr="00E25BED" w:rsidDel="00866AF5">
                <w:rPr>
                  <w:rFonts w:cs="Times New Roman"/>
                  <w:sz w:val="24"/>
                  <w:szCs w:val="24"/>
                </w:rPr>
                <w:delText>5</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77" w:author="Анастасия ." w:date="2023-10-11T17:39:00Z"/>
                <w:rFonts w:cs="Times New Roman"/>
                <w:sz w:val="24"/>
                <w:szCs w:val="24"/>
              </w:rPr>
              <w:pPrChange w:id="3978" w:author="Анастасия ." w:date="2023-10-11T17:39:00Z">
                <w:pPr/>
              </w:pPrChange>
            </w:pPr>
          </w:p>
        </w:tc>
      </w:tr>
      <w:tr w:rsidR="00E25BED" w:rsidRPr="00E25BED" w:rsidDel="00866AF5" w:rsidTr="00E25BED">
        <w:trPr>
          <w:trHeight w:val="330"/>
          <w:jc w:val="center"/>
          <w:del w:id="3979" w:author="Анастасия ." w:date="2023-10-11T17:39:00Z"/>
        </w:trPr>
        <w:tc>
          <w:tcPr>
            <w:tcW w:w="669"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80" w:author="Анастасия ." w:date="2023-10-11T17:39:00Z"/>
                <w:rFonts w:cs="Times New Roman"/>
                <w:sz w:val="24"/>
                <w:szCs w:val="24"/>
              </w:rPr>
              <w:pPrChange w:id="3981" w:author="Анастасия ." w:date="2023-10-11T17:39:00Z">
                <w:pPr/>
              </w:pPrChange>
            </w:pPr>
            <w:del w:id="3982" w:author="Анастасия ." w:date="2023-10-11T17:39:00Z">
              <w:r w:rsidRPr="00E25BED" w:rsidDel="00866AF5">
                <w:rPr>
                  <w:rFonts w:cs="Times New Roman"/>
                  <w:sz w:val="24"/>
                  <w:szCs w:val="24"/>
                </w:rPr>
                <w:delText>5.5</w:delText>
              </w:r>
            </w:del>
          </w:p>
        </w:tc>
        <w:tc>
          <w:tcPr>
            <w:tcW w:w="2450" w:type="dxa"/>
            <w:vMerge w:val="restart"/>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83" w:author="Анастасия ." w:date="2023-10-11T17:39:00Z"/>
                <w:rFonts w:cs="Times New Roman"/>
                <w:sz w:val="24"/>
                <w:szCs w:val="24"/>
              </w:rPr>
              <w:pPrChange w:id="3984" w:author="Анастасия ." w:date="2023-10-11T17:39:00Z">
                <w:pPr/>
              </w:pPrChange>
            </w:pPr>
            <w:del w:id="3985" w:author="Анастасия ." w:date="2023-10-11T17:39:00Z">
              <w:r w:rsidRPr="00E25BED" w:rsidDel="00866AF5">
                <w:rPr>
                  <w:rFonts w:cs="Times New Roman"/>
                  <w:sz w:val="24"/>
                  <w:szCs w:val="24"/>
                </w:rPr>
                <w:delText>Сдача готового продукта и внедрение</w:delText>
              </w:r>
            </w:del>
          </w:p>
        </w:tc>
        <w:tc>
          <w:tcPr>
            <w:tcW w:w="1843"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86" w:author="Анастасия ." w:date="2023-10-11T17:39:00Z"/>
                <w:rFonts w:cs="Times New Roman"/>
                <w:sz w:val="24"/>
                <w:szCs w:val="24"/>
              </w:rPr>
              <w:pPrChange w:id="3987" w:author="Анастасия ." w:date="2023-10-11T17:39:00Z">
                <w:pPr/>
              </w:pPrChange>
            </w:pPr>
            <w:del w:id="3988" w:author="Анастасия ." w:date="2023-10-11T17:39:00Z">
              <w:r w:rsidRPr="00E25BED" w:rsidDel="00866AF5">
                <w:rPr>
                  <w:rFonts w:cs="Times New Roman"/>
                  <w:sz w:val="24"/>
                  <w:szCs w:val="24"/>
                </w:rPr>
                <w:delText>Руководитель</w:delText>
              </w:r>
            </w:del>
          </w:p>
        </w:tc>
        <w:tc>
          <w:tcPr>
            <w:tcW w:w="1842" w:type="dxa"/>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89" w:author="Анастасия ." w:date="2023-10-11T17:39:00Z"/>
                <w:rFonts w:cs="Times New Roman"/>
                <w:sz w:val="24"/>
                <w:szCs w:val="24"/>
              </w:rPr>
              <w:pPrChange w:id="3990" w:author="Анастасия ." w:date="2023-10-11T17:39:00Z">
                <w:pPr/>
              </w:pPrChange>
            </w:pPr>
            <w:del w:id="3991" w:author="Анастасия ." w:date="2023-10-11T17:39:00Z">
              <w:r w:rsidRPr="00E25BED" w:rsidDel="00866AF5">
                <w:rPr>
                  <w:rFonts w:cs="Times New Roman"/>
                  <w:sz w:val="24"/>
                  <w:szCs w:val="24"/>
                </w:rPr>
                <w:delText>2</w:delText>
              </w:r>
            </w:del>
          </w:p>
        </w:tc>
        <w:tc>
          <w:tcPr>
            <w:tcW w:w="2833" w:type="dxa"/>
            <w:vMerge/>
            <w:vAlign w:val="center"/>
          </w:tcPr>
          <w:p w:rsidR="00E25BED" w:rsidRPr="00E25BED" w:rsidDel="00866AF5" w:rsidRDefault="00E25BED" w:rsidP="00866AF5">
            <w:pPr>
              <w:pStyle w:val="a6"/>
              <w:numPr>
                <w:ilvl w:val="0"/>
                <w:numId w:val="1"/>
              </w:numPr>
              <w:spacing w:after="200"/>
              <w:ind w:left="0" w:firstLine="709"/>
              <w:contextualSpacing w:val="0"/>
              <w:jc w:val="left"/>
              <w:outlineLvl w:val="0"/>
              <w:rPr>
                <w:del w:id="3992" w:author="Анастасия ." w:date="2023-10-11T17:39:00Z"/>
                <w:rFonts w:cs="Times New Roman"/>
                <w:sz w:val="24"/>
                <w:szCs w:val="24"/>
              </w:rPr>
              <w:pPrChange w:id="3993" w:author="Анастасия ." w:date="2023-10-11T17:39:00Z">
                <w:pPr/>
              </w:pPrChange>
            </w:pPr>
          </w:p>
        </w:tc>
      </w:tr>
      <w:tr w:rsidR="00E25BED" w:rsidRPr="00E25BED" w:rsidDel="00866AF5" w:rsidTr="00E25BED">
        <w:trPr>
          <w:trHeight w:val="300"/>
          <w:jc w:val="center"/>
          <w:del w:id="3994" w:author="Анастасия ." w:date="2023-10-11T17:39:00Z"/>
        </w:trPr>
        <w:tc>
          <w:tcPr>
            <w:tcW w:w="669"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3995" w:author="Анастасия ." w:date="2023-10-11T17:39:00Z"/>
                <w:rFonts w:cs="Times New Roman"/>
                <w:sz w:val="24"/>
                <w:szCs w:val="24"/>
              </w:rPr>
              <w:pPrChange w:id="3996" w:author="Анастасия ." w:date="2023-10-11T17:39:00Z">
                <w:pPr/>
              </w:pPrChange>
            </w:pPr>
          </w:p>
        </w:tc>
        <w:tc>
          <w:tcPr>
            <w:tcW w:w="2450"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3997" w:author="Анастасия ." w:date="2023-10-11T17:39:00Z"/>
                <w:rFonts w:cs="Times New Roman"/>
                <w:sz w:val="24"/>
                <w:szCs w:val="24"/>
              </w:rPr>
              <w:pPrChange w:id="3998" w:author="Анастасия ." w:date="2023-10-11T17:39:00Z">
                <w:pPr/>
              </w:pPrChange>
            </w:pPr>
          </w:p>
        </w:tc>
        <w:tc>
          <w:tcPr>
            <w:tcW w:w="1843" w:type="dxa"/>
          </w:tcPr>
          <w:p w:rsidR="00E25BED" w:rsidRPr="00E25BED" w:rsidDel="00866AF5" w:rsidRDefault="00E25BED" w:rsidP="00866AF5">
            <w:pPr>
              <w:pStyle w:val="a6"/>
              <w:numPr>
                <w:ilvl w:val="0"/>
                <w:numId w:val="1"/>
              </w:numPr>
              <w:spacing w:after="200"/>
              <w:ind w:left="0" w:firstLine="709"/>
              <w:contextualSpacing w:val="0"/>
              <w:jc w:val="left"/>
              <w:outlineLvl w:val="0"/>
              <w:rPr>
                <w:del w:id="3999" w:author="Анастасия ." w:date="2023-10-11T17:39:00Z"/>
                <w:rFonts w:cs="Times New Roman"/>
                <w:sz w:val="24"/>
                <w:szCs w:val="24"/>
              </w:rPr>
              <w:pPrChange w:id="4000" w:author="Анастасия ." w:date="2023-10-11T17:39:00Z">
                <w:pPr/>
              </w:pPrChange>
            </w:pPr>
            <w:del w:id="4001" w:author="Анастасия ." w:date="2023-10-11T17:39:00Z">
              <w:r w:rsidRPr="00E25BED" w:rsidDel="00866AF5">
                <w:rPr>
                  <w:rFonts w:cs="Times New Roman"/>
                  <w:sz w:val="24"/>
                  <w:szCs w:val="24"/>
                </w:rPr>
                <w:delText>Консультант</w:delText>
              </w:r>
            </w:del>
          </w:p>
        </w:tc>
        <w:tc>
          <w:tcPr>
            <w:tcW w:w="1842" w:type="dxa"/>
          </w:tcPr>
          <w:p w:rsidR="00E25BED" w:rsidRPr="00E25BED" w:rsidDel="00866AF5" w:rsidRDefault="00E25BED" w:rsidP="00866AF5">
            <w:pPr>
              <w:pStyle w:val="a6"/>
              <w:numPr>
                <w:ilvl w:val="0"/>
                <w:numId w:val="1"/>
              </w:numPr>
              <w:spacing w:after="200"/>
              <w:ind w:left="0" w:firstLine="709"/>
              <w:contextualSpacing w:val="0"/>
              <w:jc w:val="left"/>
              <w:outlineLvl w:val="0"/>
              <w:rPr>
                <w:del w:id="4002" w:author="Анастасия ." w:date="2023-10-11T17:39:00Z"/>
                <w:rFonts w:cs="Times New Roman"/>
                <w:sz w:val="24"/>
                <w:szCs w:val="24"/>
              </w:rPr>
              <w:pPrChange w:id="4003" w:author="Анастасия ." w:date="2023-10-11T17:39:00Z">
                <w:pPr/>
              </w:pPrChange>
            </w:pPr>
            <w:del w:id="4004" w:author="Анастасия ." w:date="2023-10-11T17:39:00Z">
              <w:r w:rsidRPr="00E25BED" w:rsidDel="00866AF5">
                <w:rPr>
                  <w:rFonts w:cs="Times New Roman"/>
                  <w:sz w:val="24"/>
                  <w:szCs w:val="24"/>
                </w:rPr>
                <w:delText>1</w:delText>
              </w:r>
            </w:del>
          </w:p>
        </w:tc>
        <w:tc>
          <w:tcPr>
            <w:tcW w:w="2833"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4005" w:author="Анастасия ." w:date="2023-10-11T17:39:00Z"/>
                <w:rFonts w:cs="Times New Roman"/>
                <w:sz w:val="24"/>
                <w:szCs w:val="24"/>
              </w:rPr>
              <w:pPrChange w:id="4006" w:author="Анастасия ." w:date="2023-10-11T17:39:00Z">
                <w:pPr/>
              </w:pPrChange>
            </w:pPr>
          </w:p>
        </w:tc>
      </w:tr>
      <w:tr w:rsidR="00E25BED" w:rsidRPr="00E25BED" w:rsidDel="00866AF5" w:rsidTr="00E25BED">
        <w:trPr>
          <w:trHeight w:val="225"/>
          <w:jc w:val="center"/>
          <w:del w:id="4007" w:author="Анастасия ." w:date="2023-10-11T17:39:00Z"/>
        </w:trPr>
        <w:tc>
          <w:tcPr>
            <w:tcW w:w="669"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4008" w:author="Анастасия ." w:date="2023-10-11T17:39:00Z"/>
                <w:rFonts w:cs="Times New Roman"/>
                <w:sz w:val="24"/>
                <w:szCs w:val="24"/>
              </w:rPr>
              <w:pPrChange w:id="4009" w:author="Анастасия ." w:date="2023-10-11T17:39:00Z">
                <w:pPr/>
              </w:pPrChange>
            </w:pPr>
          </w:p>
        </w:tc>
        <w:tc>
          <w:tcPr>
            <w:tcW w:w="2450"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4010" w:author="Анастасия ." w:date="2023-10-11T17:39:00Z"/>
                <w:rFonts w:cs="Times New Roman"/>
                <w:sz w:val="24"/>
                <w:szCs w:val="24"/>
              </w:rPr>
              <w:pPrChange w:id="4011" w:author="Анастасия ." w:date="2023-10-11T17:39:00Z">
                <w:pPr/>
              </w:pPrChange>
            </w:pPr>
          </w:p>
        </w:tc>
        <w:tc>
          <w:tcPr>
            <w:tcW w:w="1843" w:type="dxa"/>
          </w:tcPr>
          <w:p w:rsidR="00E25BED" w:rsidRPr="00E25BED" w:rsidDel="00866AF5" w:rsidRDefault="00E25BED" w:rsidP="00866AF5">
            <w:pPr>
              <w:pStyle w:val="a6"/>
              <w:numPr>
                <w:ilvl w:val="0"/>
                <w:numId w:val="1"/>
              </w:numPr>
              <w:spacing w:after="200"/>
              <w:ind w:left="0" w:firstLine="709"/>
              <w:contextualSpacing w:val="0"/>
              <w:jc w:val="left"/>
              <w:outlineLvl w:val="0"/>
              <w:rPr>
                <w:del w:id="4012" w:author="Анастасия ." w:date="2023-10-11T17:39:00Z"/>
                <w:rFonts w:cs="Times New Roman"/>
                <w:sz w:val="24"/>
                <w:szCs w:val="24"/>
              </w:rPr>
              <w:pPrChange w:id="4013" w:author="Анастасия ." w:date="2023-10-11T17:39:00Z">
                <w:pPr/>
              </w:pPrChange>
            </w:pPr>
            <w:del w:id="4014" w:author="Анастасия ." w:date="2023-10-11T17:39:00Z">
              <w:r w:rsidRPr="00E25BED" w:rsidDel="00866AF5">
                <w:rPr>
                  <w:rFonts w:cs="Times New Roman"/>
                  <w:sz w:val="24"/>
                  <w:szCs w:val="24"/>
                </w:rPr>
                <w:delText>Разработчик</w:delText>
              </w:r>
            </w:del>
          </w:p>
        </w:tc>
        <w:tc>
          <w:tcPr>
            <w:tcW w:w="1842" w:type="dxa"/>
          </w:tcPr>
          <w:p w:rsidR="00E25BED" w:rsidRPr="00E25BED" w:rsidDel="00866AF5" w:rsidRDefault="00E25BED" w:rsidP="00866AF5">
            <w:pPr>
              <w:pStyle w:val="a6"/>
              <w:numPr>
                <w:ilvl w:val="0"/>
                <w:numId w:val="1"/>
              </w:numPr>
              <w:spacing w:after="200"/>
              <w:ind w:left="0" w:firstLine="709"/>
              <w:contextualSpacing w:val="0"/>
              <w:jc w:val="left"/>
              <w:outlineLvl w:val="0"/>
              <w:rPr>
                <w:del w:id="4015" w:author="Анастасия ." w:date="2023-10-11T17:39:00Z"/>
                <w:rFonts w:cs="Times New Roman"/>
                <w:sz w:val="24"/>
                <w:szCs w:val="24"/>
              </w:rPr>
              <w:pPrChange w:id="4016" w:author="Анастасия ." w:date="2023-10-11T17:39:00Z">
                <w:pPr/>
              </w:pPrChange>
            </w:pPr>
            <w:del w:id="4017" w:author="Анастасия ." w:date="2023-10-11T17:39:00Z">
              <w:r w:rsidRPr="00E25BED" w:rsidDel="00866AF5">
                <w:rPr>
                  <w:rFonts w:cs="Times New Roman"/>
                  <w:sz w:val="24"/>
                  <w:szCs w:val="24"/>
                </w:rPr>
                <w:delText>6</w:delText>
              </w:r>
            </w:del>
          </w:p>
        </w:tc>
        <w:tc>
          <w:tcPr>
            <w:tcW w:w="2833" w:type="dxa"/>
            <w:vMerge/>
          </w:tcPr>
          <w:p w:rsidR="00E25BED" w:rsidRPr="00E25BED" w:rsidDel="00866AF5" w:rsidRDefault="00E25BED" w:rsidP="00866AF5">
            <w:pPr>
              <w:pStyle w:val="a6"/>
              <w:numPr>
                <w:ilvl w:val="0"/>
                <w:numId w:val="1"/>
              </w:numPr>
              <w:spacing w:after="200"/>
              <w:ind w:left="0" w:firstLine="709"/>
              <w:contextualSpacing w:val="0"/>
              <w:jc w:val="left"/>
              <w:outlineLvl w:val="0"/>
              <w:rPr>
                <w:del w:id="4018" w:author="Анастасия ." w:date="2023-10-11T17:39:00Z"/>
                <w:rFonts w:cs="Times New Roman"/>
                <w:sz w:val="24"/>
                <w:szCs w:val="24"/>
              </w:rPr>
              <w:pPrChange w:id="4019" w:author="Анастасия ." w:date="2023-10-11T17:39:00Z">
                <w:pPr/>
              </w:pPrChange>
            </w:pPr>
          </w:p>
        </w:tc>
      </w:tr>
      <w:tr w:rsidR="00E25BED" w:rsidRPr="00E25BED" w:rsidDel="00866AF5" w:rsidTr="00E25BED">
        <w:trPr>
          <w:jc w:val="center"/>
          <w:del w:id="4020" w:author="Анастасия ." w:date="2023-10-11T17:39:00Z"/>
        </w:trPr>
        <w:tc>
          <w:tcPr>
            <w:tcW w:w="6804" w:type="dxa"/>
            <w:gridSpan w:val="4"/>
          </w:tcPr>
          <w:p w:rsidR="00E25BED" w:rsidRPr="00866AF5" w:rsidDel="00866AF5" w:rsidRDefault="00E25BED" w:rsidP="00866AF5">
            <w:pPr>
              <w:pStyle w:val="a6"/>
              <w:numPr>
                <w:ilvl w:val="0"/>
                <w:numId w:val="1"/>
              </w:numPr>
              <w:spacing w:after="200"/>
              <w:ind w:left="0" w:firstLine="709"/>
              <w:contextualSpacing w:val="0"/>
              <w:jc w:val="left"/>
              <w:outlineLvl w:val="0"/>
              <w:rPr>
                <w:del w:id="4021" w:author="Анастасия ." w:date="2023-10-11T17:39:00Z"/>
                <w:rFonts w:cs="Times New Roman"/>
                <w:b/>
                <w:sz w:val="24"/>
                <w:szCs w:val="24"/>
                <w:rPrChange w:id="4022" w:author="Анастасия ." w:date="2023-10-11T17:39:00Z">
                  <w:rPr>
                    <w:del w:id="4023" w:author="Анастасия ." w:date="2023-10-11T17:39:00Z"/>
                    <w:rFonts w:cs="Times New Roman"/>
                    <w:b/>
                    <w:sz w:val="24"/>
                    <w:szCs w:val="24"/>
                    <w:lang w:val="en-US"/>
                  </w:rPr>
                </w:rPrChange>
              </w:rPr>
              <w:pPrChange w:id="4024" w:author="Анастасия ." w:date="2023-10-11T17:39:00Z">
                <w:pPr/>
              </w:pPrChange>
            </w:pPr>
            <w:del w:id="4025" w:author="Анастасия ." w:date="2023-10-11T17:39:00Z">
              <w:r w:rsidRPr="00E25BED" w:rsidDel="00866AF5">
                <w:rPr>
                  <w:rFonts w:cs="Times New Roman"/>
                  <w:b/>
                  <w:sz w:val="24"/>
                  <w:szCs w:val="24"/>
                </w:rPr>
                <w:delText>Итого</w:delText>
              </w:r>
            </w:del>
          </w:p>
        </w:tc>
        <w:tc>
          <w:tcPr>
            <w:tcW w:w="2833" w:type="dxa"/>
          </w:tcPr>
          <w:p w:rsidR="00E25BED" w:rsidRPr="00E25BED" w:rsidDel="00866AF5" w:rsidRDefault="00E25BED" w:rsidP="00866AF5">
            <w:pPr>
              <w:pStyle w:val="a6"/>
              <w:numPr>
                <w:ilvl w:val="0"/>
                <w:numId w:val="1"/>
              </w:numPr>
              <w:spacing w:after="200"/>
              <w:ind w:left="0" w:firstLine="709"/>
              <w:contextualSpacing w:val="0"/>
              <w:jc w:val="left"/>
              <w:outlineLvl w:val="0"/>
              <w:rPr>
                <w:del w:id="4026" w:author="Анастасия ." w:date="2023-10-11T17:39:00Z"/>
                <w:rFonts w:cs="Times New Roman"/>
                <w:b/>
                <w:sz w:val="24"/>
                <w:szCs w:val="24"/>
              </w:rPr>
              <w:pPrChange w:id="4027" w:author="Анастасия ." w:date="2023-10-11T17:39:00Z">
                <w:pPr/>
              </w:pPrChange>
            </w:pPr>
            <w:del w:id="4028" w:author="Анастасия ." w:date="2023-10-11T17:39:00Z">
              <w:r w:rsidRPr="00E25BED" w:rsidDel="00866AF5">
                <w:rPr>
                  <w:rFonts w:cs="Times New Roman"/>
                  <w:b/>
                  <w:sz w:val="24"/>
                  <w:szCs w:val="24"/>
                </w:rPr>
                <w:delText>80</w:delText>
              </w:r>
            </w:del>
          </w:p>
        </w:tc>
      </w:tr>
    </w:tbl>
    <w:p w:rsidR="00E25BED" w:rsidRPr="00BC5158" w:rsidDel="00866AF5" w:rsidRDefault="00E25BED" w:rsidP="00866AF5">
      <w:pPr>
        <w:pStyle w:val="a6"/>
        <w:numPr>
          <w:ilvl w:val="0"/>
          <w:numId w:val="1"/>
        </w:numPr>
        <w:spacing w:after="200"/>
        <w:ind w:left="0" w:firstLine="709"/>
        <w:contextualSpacing w:val="0"/>
        <w:jc w:val="left"/>
        <w:outlineLvl w:val="0"/>
        <w:rPr>
          <w:del w:id="4029" w:author="Анастасия ." w:date="2023-10-11T17:39:00Z"/>
          <w:b/>
          <w:rPrChange w:id="4030" w:author="Анастасия ." w:date="2023-05-21T14:46:00Z">
            <w:rPr>
              <w:del w:id="4031" w:author="Анастасия ." w:date="2023-10-11T17:39:00Z"/>
            </w:rPr>
          </w:rPrChange>
        </w:rPr>
        <w:pPrChange w:id="4032" w:author="Анастасия ." w:date="2023-10-11T17:39:00Z">
          <w:pPr>
            <w:pStyle w:val="20"/>
          </w:pPr>
        </w:pPrChange>
      </w:pPr>
      <w:bookmarkStart w:id="4033" w:name="_Toc133269877"/>
      <w:bookmarkStart w:id="4034" w:name="_Toc135666547"/>
      <w:del w:id="4035" w:author="Анастасия ." w:date="2023-10-11T17:39:00Z">
        <w:r w:rsidRPr="00BC5158" w:rsidDel="00866AF5">
          <w:rPr>
            <w:b/>
            <w:rPrChange w:id="4036" w:author="Анастасия ." w:date="2023-05-21T14:46:00Z">
              <w:rPr>
                <w:bCs w:val="0"/>
              </w:rPr>
            </w:rPrChange>
          </w:rPr>
          <w:delText>График проведения работ</w:delText>
        </w:r>
        <w:bookmarkEnd w:id="4033"/>
        <w:bookmarkEnd w:id="4034"/>
      </w:del>
    </w:p>
    <w:p w:rsidR="00E25BED" w:rsidRPr="004005FD" w:rsidDel="00866AF5" w:rsidRDefault="00E25BED" w:rsidP="00866AF5">
      <w:pPr>
        <w:pStyle w:val="a6"/>
        <w:numPr>
          <w:ilvl w:val="0"/>
          <w:numId w:val="1"/>
        </w:numPr>
        <w:spacing w:after="200"/>
        <w:ind w:left="0" w:firstLine="709"/>
        <w:contextualSpacing w:val="0"/>
        <w:jc w:val="left"/>
        <w:outlineLvl w:val="0"/>
        <w:rPr>
          <w:del w:id="4037" w:author="Анастасия ." w:date="2023-10-11T17:39:00Z"/>
          <w:rFonts w:cs="Times New Roman"/>
          <w:szCs w:val="28"/>
        </w:rPr>
        <w:pPrChange w:id="4038" w:author="Анастасия ." w:date="2023-10-11T17:39:00Z">
          <w:pPr/>
        </w:pPrChange>
      </w:pPr>
      <w:del w:id="4039" w:author="Анастасия ." w:date="2023-10-11T17:39:00Z">
        <w:r w:rsidRPr="00E25BED" w:rsidDel="00866AF5">
          <w:rPr>
            <w:rFonts w:cs="Times New Roman"/>
            <w:szCs w:val="28"/>
          </w:rPr>
          <w:delText>Календарный график исполнения работы представлен на Рисунке 4.2. Из него так же видно, что общий срок разработки составит 80 дней.</w:delText>
        </w:r>
      </w:del>
    </w:p>
    <w:p w:rsidR="00E25BED" w:rsidRPr="004005FD" w:rsidDel="00866AF5" w:rsidRDefault="00E25BED" w:rsidP="00866AF5">
      <w:pPr>
        <w:pStyle w:val="a6"/>
        <w:numPr>
          <w:ilvl w:val="0"/>
          <w:numId w:val="1"/>
        </w:numPr>
        <w:spacing w:after="200"/>
        <w:ind w:left="0" w:firstLine="709"/>
        <w:contextualSpacing w:val="0"/>
        <w:jc w:val="left"/>
        <w:outlineLvl w:val="0"/>
        <w:rPr>
          <w:del w:id="4040" w:author="Анастасия ." w:date="2023-10-11T17:39:00Z"/>
          <w:rFonts w:cs="Times New Roman"/>
          <w:szCs w:val="28"/>
        </w:rPr>
        <w:pPrChange w:id="4041" w:author="Анастасия ." w:date="2023-10-11T17:39:00Z">
          <w:pPr/>
        </w:pPrChange>
      </w:pPr>
    </w:p>
    <w:tbl>
      <w:tblPr>
        <w:tblStyle w:val="31"/>
        <w:tblW w:w="0" w:type="auto"/>
        <w:jc w:val="center"/>
        <w:tblLook w:val="04A0" w:firstRow="1" w:lastRow="0" w:firstColumn="1" w:lastColumn="0" w:noHBand="0" w:noVBand="1"/>
      </w:tblPr>
      <w:tblGrid>
        <w:gridCol w:w="715"/>
        <w:gridCol w:w="520"/>
        <w:gridCol w:w="564"/>
        <w:gridCol w:w="356"/>
        <w:gridCol w:w="356"/>
        <w:gridCol w:w="564"/>
        <w:gridCol w:w="564"/>
        <w:gridCol w:w="565"/>
        <w:gridCol w:w="565"/>
        <w:gridCol w:w="565"/>
        <w:gridCol w:w="565"/>
        <w:gridCol w:w="565"/>
        <w:gridCol w:w="565"/>
        <w:gridCol w:w="565"/>
        <w:gridCol w:w="565"/>
        <w:gridCol w:w="565"/>
        <w:gridCol w:w="565"/>
        <w:gridCol w:w="565"/>
      </w:tblGrid>
      <w:tr w:rsidR="00E25BED" w:rsidRPr="00D5637E" w:rsidDel="00866AF5" w:rsidTr="000439B5">
        <w:trPr>
          <w:jc w:val="center"/>
          <w:del w:id="4042"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43" w:author="Анастасия ." w:date="2023-10-11T17:39:00Z"/>
                <w:rFonts w:cs="Times New Roman"/>
                <w:szCs w:val="28"/>
              </w:rPr>
              <w:pPrChange w:id="4044" w:author="Анастасия ." w:date="2023-10-11T17:39:00Z">
                <w:pPr>
                  <w:ind w:left="0" w:right="0"/>
                  <w:jc w:val="left"/>
                </w:pPr>
              </w:pPrChange>
            </w:pPr>
            <w:del w:id="4045" w:author="Анастасия ." w:date="2023-10-11T17:39:00Z">
              <w:r w:rsidRPr="00D5637E" w:rsidDel="00866AF5">
                <w:rPr>
                  <w:rFonts w:cs="Times New Roman"/>
                  <w:szCs w:val="28"/>
                </w:rPr>
                <w:delText>Этапы</w:delText>
              </w:r>
            </w:del>
          </w:p>
        </w:tc>
        <w:tc>
          <w:tcPr>
            <w:tcW w:w="0" w:type="auto"/>
            <w:tcBorders>
              <w:top w:val="nil"/>
              <w:left w:val="single" w:sz="4" w:space="0" w:color="auto"/>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46" w:author="Анастасия ." w:date="2023-10-11T17:39:00Z"/>
                <w:rFonts w:cs="Times New Roman"/>
                <w:szCs w:val="28"/>
              </w:rPr>
              <w:pPrChange w:id="4047"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48" w:author="Анастасия ." w:date="2023-10-11T17:39:00Z"/>
                <w:rFonts w:cs="Times New Roman"/>
                <w:szCs w:val="28"/>
              </w:rPr>
              <w:pPrChange w:id="4049" w:author="Анастасия ." w:date="2023-10-11T17:39:00Z">
                <w:pPr>
                  <w:ind w:left="0" w:right="0"/>
                  <w:jc w:val="left"/>
                </w:pPr>
              </w:pPrChange>
            </w:pPr>
          </w:p>
        </w:tc>
        <w:tc>
          <w:tcPr>
            <w:tcW w:w="0" w:type="auto"/>
            <w:gridSpan w:val="2"/>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50" w:author="Анастасия ." w:date="2023-10-11T17:39:00Z"/>
                <w:rFonts w:cs="Times New Roman"/>
                <w:szCs w:val="28"/>
              </w:rPr>
              <w:pPrChange w:id="4051"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52" w:author="Анастасия ." w:date="2023-10-11T17:39:00Z"/>
                <w:rFonts w:cs="Times New Roman"/>
                <w:szCs w:val="28"/>
              </w:rPr>
              <w:pPrChange w:id="4053"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54" w:author="Анастасия ." w:date="2023-10-11T17:39:00Z"/>
                <w:rFonts w:cs="Times New Roman"/>
                <w:szCs w:val="28"/>
              </w:rPr>
              <w:pPrChange w:id="4055"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56" w:author="Анастасия ." w:date="2023-10-11T17:39:00Z"/>
                <w:rFonts w:cs="Times New Roman"/>
                <w:szCs w:val="28"/>
              </w:rPr>
              <w:pPrChange w:id="4057"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58" w:author="Анастасия ." w:date="2023-10-11T17:39:00Z"/>
                <w:rFonts w:cs="Times New Roman"/>
                <w:szCs w:val="28"/>
              </w:rPr>
              <w:pPrChange w:id="4059"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60" w:author="Анастасия ." w:date="2023-10-11T17:39:00Z"/>
                <w:rFonts w:cs="Times New Roman"/>
                <w:szCs w:val="28"/>
              </w:rPr>
              <w:pPrChange w:id="4061"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62" w:author="Анастасия ." w:date="2023-10-11T17:39:00Z"/>
                <w:rFonts w:cs="Times New Roman"/>
                <w:szCs w:val="28"/>
              </w:rPr>
              <w:pPrChange w:id="4063"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64" w:author="Анастасия ." w:date="2023-10-11T17:39:00Z"/>
                <w:rFonts w:cs="Times New Roman"/>
                <w:szCs w:val="28"/>
              </w:rPr>
              <w:pPrChange w:id="4065"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66" w:author="Анастасия ." w:date="2023-10-11T17:39:00Z"/>
                <w:rFonts w:cs="Times New Roman"/>
                <w:szCs w:val="28"/>
              </w:rPr>
              <w:pPrChange w:id="4067"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68" w:author="Анастасия ." w:date="2023-10-11T17:39:00Z"/>
                <w:rFonts w:cs="Times New Roman"/>
                <w:szCs w:val="28"/>
              </w:rPr>
              <w:pPrChange w:id="4069"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70" w:author="Анастасия ." w:date="2023-10-11T17:39:00Z"/>
                <w:rFonts w:cs="Times New Roman"/>
                <w:szCs w:val="28"/>
              </w:rPr>
              <w:pPrChange w:id="4071"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72" w:author="Анастасия ." w:date="2023-10-11T17:39:00Z"/>
                <w:rFonts w:cs="Times New Roman"/>
                <w:szCs w:val="28"/>
              </w:rPr>
              <w:pPrChange w:id="4073"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74" w:author="Анастасия ." w:date="2023-10-11T17:39:00Z"/>
                <w:rFonts w:cs="Times New Roman"/>
                <w:szCs w:val="28"/>
              </w:rPr>
              <w:pPrChange w:id="4075"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76" w:author="Анастасия ." w:date="2023-10-11T17:39:00Z"/>
                <w:rFonts w:cs="Times New Roman"/>
                <w:szCs w:val="28"/>
              </w:rPr>
              <w:pPrChange w:id="4077" w:author="Анастасия ." w:date="2023-10-11T17:39:00Z">
                <w:pPr>
                  <w:ind w:left="0" w:right="0"/>
                  <w:jc w:val="left"/>
                </w:pPr>
              </w:pPrChange>
            </w:pPr>
          </w:p>
        </w:tc>
      </w:tr>
      <w:tr w:rsidR="00E25BED" w:rsidRPr="00D5637E" w:rsidDel="00866AF5" w:rsidTr="000439B5">
        <w:trPr>
          <w:jc w:val="center"/>
          <w:del w:id="4078"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79" w:author="Анастасия ." w:date="2023-10-11T17:39:00Z"/>
                <w:rFonts w:cs="Times New Roman"/>
                <w:szCs w:val="28"/>
              </w:rPr>
              <w:pPrChange w:id="4080" w:author="Анастасия ." w:date="2023-10-11T17:39:00Z">
                <w:pPr>
                  <w:ind w:left="0" w:right="0"/>
                </w:pPr>
              </w:pPrChange>
            </w:pPr>
            <w:del w:id="4081" w:author="Анастасия ." w:date="2023-10-11T17:39:00Z">
              <w:r w:rsidRPr="00D5637E" w:rsidDel="00866AF5">
                <w:rPr>
                  <w:rFonts w:cs="Times New Roman"/>
                  <w:szCs w:val="28"/>
                </w:rPr>
                <w:delText>1</w:delText>
              </w:r>
            </w:del>
          </w:p>
        </w:tc>
        <w:tc>
          <w:tcPr>
            <w:tcW w:w="0" w:type="auto"/>
            <w:tcBorders>
              <w:top w:val="single" w:sz="4" w:space="0" w:color="auto"/>
              <w:left w:val="single" w:sz="4" w:space="0" w:color="auto"/>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082" w:author="Анастасия ." w:date="2023-10-11T17:39:00Z"/>
                <w:rFonts w:cs="Times New Roman"/>
                <w:szCs w:val="28"/>
              </w:rPr>
              <w:pPrChange w:id="4083"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84" w:author="Анастасия ." w:date="2023-10-11T17:39:00Z"/>
                <w:rFonts w:cs="Times New Roman"/>
                <w:szCs w:val="28"/>
              </w:rPr>
              <w:pPrChange w:id="4085" w:author="Анастасия ." w:date="2023-10-11T17:39:00Z">
                <w:pPr>
                  <w:ind w:left="0" w:right="0"/>
                  <w:jc w:val="left"/>
                </w:pPr>
              </w:pPrChange>
            </w:pPr>
          </w:p>
        </w:tc>
        <w:tc>
          <w:tcPr>
            <w:tcW w:w="0" w:type="auto"/>
            <w:gridSpan w:val="2"/>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86" w:author="Анастасия ." w:date="2023-10-11T17:39:00Z"/>
                <w:rFonts w:cs="Times New Roman"/>
                <w:szCs w:val="28"/>
              </w:rPr>
              <w:pPrChange w:id="4087"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88" w:author="Анастасия ." w:date="2023-10-11T17:39:00Z"/>
                <w:rFonts w:cs="Times New Roman"/>
                <w:szCs w:val="28"/>
              </w:rPr>
              <w:pPrChange w:id="4089"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90" w:author="Анастасия ." w:date="2023-10-11T17:39:00Z"/>
                <w:rFonts w:cs="Times New Roman"/>
                <w:szCs w:val="28"/>
              </w:rPr>
              <w:pPrChange w:id="4091"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92" w:author="Анастасия ." w:date="2023-10-11T17:39:00Z"/>
                <w:rFonts w:cs="Times New Roman"/>
                <w:szCs w:val="28"/>
              </w:rPr>
              <w:pPrChange w:id="4093"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94" w:author="Анастасия ." w:date="2023-10-11T17:39:00Z"/>
                <w:rFonts w:cs="Times New Roman"/>
                <w:szCs w:val="28"/>
              </w:rPr>
              <w:pPrChange w:id="4095"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96" w:author="Анастасия ." w:date="2023-10-11T17:39:00Z"/>
                <w:rFonts w:cs="Times New Roman"/>
                <w:szCs w:val="28"/>
              </w:rPr>
              <w:pPrChange w:id="4097"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098" w:author="Анастасия ." w:date="2023-10-11T17:39:00Z"/>
                <w:rFonts w:cs="Times New Roman"/>
                <w:szCs w:val="28"/>
              </w:rPr>
              <w:pPrChange w:id="4099"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00" w:author="Анастасия ." w:date="2023-10-11T17:39:00Z"/>
                <w:rFonts w:cs="Times New Roman"/>
                <w:szCs w:val="28"/>
              </w:rPr>
              <w:pPrChange w:id="4101"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02" w:author="Анастасия ." w:date="2023-10-11T17:39:00Z"/>
                <w:rFonts w:cs="Times New Roman"/>
                <w:szCs w:val="28"/>
              </w:rPr>
              <w:pPrChange w:id="4103"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04" w:author="Анастасия ." w:date="2023-10-11T17:39:00Z"/>
                <w:rFonts w:cs="Times New Roman"/>
                <w:szCs w:val="28"/>
              </w:rPr>
              <w:pPrChange w:id="4105"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06" w:author="Анастасия ." w:date="2023-10-11T17:39:00Z"/>
                <w:rFonts w:cs="Times New Roman"/>
                <w:szCs w:val="28"/>
              </w:rPr>
              <w:pPrChange w:id="4107"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08" w:author="Анастасия ." w:date="2023-10-11T17:39:00Z"/>
                <w:rFonts w:cs="Times New Roman"/>
                <w:szCs w:val="28"/>
              </w:rPr>
              <w:pPrChange w:id="4109"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10" w:author="Анастасия ." w:date="2023-10-11T17:39:00Z"/>
                <w:rFonts w:cs="Times New Roman"/>
                <w:szCs w:val="28"/>
              </w:rPr>
              <w:pPrChange w:id="4111" w:author="Анастасия ." w:date="2023-10-11T17:39:00Z">
                <w:pPr>
                  <w:ind w:left="0" w:right="0"/>
                  <w:jc w:val="left"/>
                </w:pPr>
              </w:pPrChange>
            </w:pPr>
          </w:p>
        </w:tc>
        <w:tc>
          <w:tcPr>
            <w:tcW w:w="0" w:type="auto"/>
            <w:tcBorders>
              <w:top w:val="single" w:sz="4" w:space="0" w:color="auto"/>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12" w:author="Анастасия ." w:date="2023-10-11T17:39:00Z"/>
                <w:rFonts w:cs="Times New Roman"/>
                <w:szCs w:val="28"/>
              </w:rPr>
              <w:pPrChange w:id="4113" w:author="Анастасия ." w:date="2023-10-11T17:39:00Z">
                <w:pPr>
                  <w:ind w:left="0" w:right="0"/>
                  <w:jc w:val="left"/>
                </w:pPr>
              </w:pPrChange>
            </w:pPr>
          </w:p>
        </w:tc>
      </w:tr>
      <w:tr w:rsidR="00E25BED" w:rsidRPr="00D5637E" w:rsidDel="00866AF5" w:rsidTr="000439B5">
        <w:trPr>
          <w:jc w:val="center"/>
          <w:del w:id="4114"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15" w:author="Анастасия ." w:date="2023-10-11T17:39:00Z"/>
                <w:rFonts w:cs="Times New Roman"/>
                <w:szCs w:val="28"/>
              </w:rPr>
              <w:pPrChange w:id="4116" w:author="Анастасия ." w:date="2023-10-11T17:39:00Z">
                <w:pPr>
                  <w:ind w:left="0" w:right="0"/>
                </w:pPr>
              </w:pPrChange>
            </w:pPr>
            <w:del w:id="4117" w:author="Анастасия ." w:date="2023-10-11T17:39:00Z">
              <w:r w:rsidRPr="00D5637E" w:rsidDel="00866AF5">
                <w:rPr>
                  <w:rFonts w:cs="Times New Roman"/>
                  <w:szCs w:val="28"/>
                </w:rPr>
                <w:delText>2</w:delText>
              </w:r>
            </w:del>
          </w:p>
        </w:tc>
        <w:tc>
          <w:tcPr>
            <w:tcW w:w="0" w:type="auto"/>
            <w:tcBorders>
              <w:top w:val="nil"/>
              <w:left w:val="single" w:sz="4" w:space="0" w:color="auto"/>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18" w:author="Анастасия ." w:date="2023-10-11T17:39:00Z"/>
                <w:rFonts w:cs="Times New Roman"/>
                <w:szCs w:val="28"/>
              </w:rPr>
              <w:pPrChange w:id="4119"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120" w:author="Анастасия ." w:date="2023-10-11T17:39:00Z"/>
                <w:rFonts w:cs="Times New Roman"/>
                <w:szCs w:val="28"/>
              </w:rPr>
              <w:pPrChange w:id="4121"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122" w:author="Анастасия ." w:date="2023-10-11T17:39:00Z"/>
                <w:rFonts w:cs="Times New Roman"/>
                <w:szCs w:val="28"/>
              </w:rPr>
              <w:pPrChange w:id="412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24" w:author="Анастасия ." w:date="2023-10-11T17:39:00Z"/>
                <w:rFonts w:cs="Times New Roman"/>
                <w:szCs w:val="28"/>
              </w:rPr>
              <w:pPrChange w:id="412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26" w:author="Анастасия ." w:date="2023-10-11T17:39:00Z"/>
                <w:rFonts w:cs="Times New Roman"/>
                <w:szCs w:val="28"/>
              </w:rPr>
              <w:pPrChange w:id="412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28" w:author="Анастасия ." w:date="2023-10-11T17:39:00Z"/>
                <w:rFonts w:cs="Times New Roman"/>
                <w:szCs w:val="28"/>
              </w:rPr>
              <w:pPrChange w:id="412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30" w:author="Анастасия ." w:date="2023-10-11T17:39:00Z"/>
                <w:rFonts w:cs="Times New Roman"/>
                <w:szCs w:val="28"/>
              </w:rPr>
              <w:pPrChange w:id="413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32" w:author="Анастасия ." w:date="2023-10-11T17:39:00Z"/>
                <w:rFonts w:cs="Times New Roman"/>
                <w:szCs w:val="28"/>
              </w:rPr>
              <w:pPrChange w:id="413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34" w:author="Анастасия ." w:date="2023-10-11T17:39:00Z"/>
                <w:rFonts w:cs="Times New Roman"/>
                <w:szCs w:val="28"/>
              </w:rPr>
              <w:pPrChange w:id="413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36" w:author="Анастасия ." w:date="2023-10-11T17:39:00Z"/>
                <w:rFonts w:cs="Times New Roman"/>
                <w:szCs w:val="28"/>
              </w:rPr>
              <w:pPrChange w:id="413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38" w:author="Анастасия ." w:date="2023-10-11T17:39:00Z"/>
                <w:rFonts w:cs="Times New Roman"/>
                <w:szCs w:val="28"/>
              </w:rPr>
              <w:pPrChange w:id="413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40" w:author="Анастасия ." w:date="2023-10-11T17:39:00Z"/>
                <w:rFonts w:cs="Times New Roman"/>
                <w:szCs w:val="28"/>
              </w:rPr>
              <w:pPrChange w:id="414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42" w:author="Анастасия ." w:date="2023-10-11T17:39:00Z"/>
                <w:rFonts w:cs="Times New Roman"/>
                <w:szCs w:val="28"/>
              </w:rPr>
              <w:pPrChange w:id="414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44" w:author="Анастасия ." w:date="2023-10-11T17:39:00Z"/>
                <w:rFonts w:cs="Times New Roman"/>
                <w:szCs w:val="28"/>
              </w:rPr>
              <w:pPrChange w:id="414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46" w:author="Анастасия ." w:date="2023-10-11T17:39:00Z"/>
                <w:rFonts w:cs="Times New Roman"/>
                <w:szCs w:val="28"/>
              </w:rPr>
              <w:pPrChange w:id="414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48" w:author="Анастасия ." w:date="2023-10-11T17:39:00Z"/>
                <w:rFonts w:cs="Times New Roman"/>
                <w:szCs w:val="28"/>
              </w:rPr>
              <w:pPrChange w:id="414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50" w:author="Анастасия ." w:date="2023-10-11T17:39:00Z"/>
                <w:rFonts w:cs="Times New Roman"/>
                <w:szCs w:val="28"/>
              </w:rPr>
              <w:pPrChange w:id="4151" w:author="Анастасия ." w:date="2023-10-11T17:39:00Z">
                <w:pPr>
                  <w:ind w:left="0" w:right="0"/>
                  <w:jc w:val="left"/>
                </w:pPr>
              </w:pPrChange>
            </w:pPr>
          </w:p>
        </w:tc>
      </w:tr>
      <w:tr w:rsidR="00E25BED" w:rsidRPr="00D5637E" w:rsidDel="00866AF5" w:rsidTr="000439B5">
        <w:trPr>
          <w:jc w:val="center"/>
          <w:del w:id="4152"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53" w:author="Анастасия ." w:date="2023-10-11T17:39:00Z"/>
                <w:rFonts w:cs="Times New Roman"/>
                <w:szCs w:val="28"/>
              </w:rPr>
              <w:pPrChange w:id="4154" w:author="Анастасия ." w:date="2023-10-11T17:39:00Z">
                <w:pPr>
                  <w:ind w:left="0" w:right="0"/>
                </w:pPr>
              </w:pPrChange>
            </w:pPr>
            <w:del w:id="4155" w:author="Анастасия ." w:date="2023-10-11T17:39:00Z">
              <w:r w:rsidRPr="00D5637E" w:rsidDel="00866AF5">
                <w:rPr>
                  <w:rFonts w:cs="Times New Roman"/>
                  <w:szCs w:val="28"/>
                </w:rPr>
                <w:delText>3</w:delText>
              </w:r>
            </w:del>
          </w:p>
        </w:tc>
        <w:tc>
          <w:tcPr>
            <w:tcW w:w="0" w:type="auto"/>
            <w:tcBorders>
              <w:top w:val="nil"/>
              <w:left w:val="single" w:sz="4" w:space="0" w:color="auto"/>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56" w:author="Анастасия ." w:date="2023-10-11T17:39:00Z"/>
                <w:rFonts w:cs="Times New Roman"/>
                <w:szCs w:val="28"/>
              </w:rPr>
              <w:pPrChange w:id="415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58" w:author="Анастасия ." w:date="2023-10-11T17:39:00Z"/>
                <w:rFonts w:cs="Times New Roman"/>
                <w:szCs w:val="28"/>
              </w:rPr>
              <w:pPrChange w:id="415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60" w:author="Анастасия ." w:date="2023-10-11T17:39:00Z"/>
                <w:rFonts w:cs="Times New Roman"/>
                <w:szCs w:val="28"/>
              </w:rPr>
              <w:pPrChange w:id="4161"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162" w:author="Анастасия ." w:date="2023-10-11T17:39:00Z"/>
                <w:rFonts w:cs="Times New Roman"/>
                <w:szCs w:val="28"/>
              </w:rPr>
              <w:pPrChange w:id="4163"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164" w:author="Анастасия ." w:date="2023-10-11T17:39:00Z"/>
                <w:rFonts w:cs="Times New Roman"/>
                <w:szCs w:val="28"/>
              </w:rPr>
              <w:pPrChange w:id="4165"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166" w:author="Анастасия ." w:date="2023-10-11T17:39:00Z"/>
                <w:rFonts w:cs="Times New Roman"/>
                <w:szCs w:val="28"/>
              </w:rPr>
              <w:pPrChange w:id="4167" w:author="Анастасия ." w:date="2023-10-11T17:39:00Z">
                <w:pPr>
                  <w:ind w:left="0" w:right="0"/>
                  <w:jc w:val="left"/>
                </w:pPr>
              </w:pPrChange>
            </w:pPr>
          </w:p>
        </w:tc>
        <w:tc>
          <w:tcPr>
            <w:tcW w:w="0" w:type="auto"/>
            <w:tcBorders>
              <w:top w:val="nil"/>
              <w:left w:val="nil"/>
              <w:bottom w:val="nil"/>
              <w:right w:val="nil"/>
            </w:tcBorders>
            <w:shd w:val="clear" w:color="auto" w:fill="auto"/>
          </w:tcPr>
          <w:p w:rsidR="00E25BED" w:rsidRPr="00D5637E" w:rsidDel="00866AF5" w:rsidRDefault="00E25BED" w:rsidP="00866AF5">
            <w:pPr>
              <w:pStyle w:val="a6"/>
              <w:numPr>
                <w:ilvl w:val="0"/>
                <w:numId w:val="1"/>
              </w:numPr>
              <w:spacing w:after="200"/>
              <w:ind w:left="0" w:firstLine="709"/>
              <w:contextualSpacing w:val="0"/>
              <w:jc w:val="left"/>
              <w:outlineLvl w:val="0"/>
              <w:rPr>
                <w:del w:id="4168" w:author="Анастасия ." w:date="2023-10-11T17:39:00Z"/>
                <w:rFonts w:cs="Times New Roman"/>
                <w:szCs w:val="28"/>
              </w:rPr>
              <w:pPrChange w:id="416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70" w:author="Анастасия ." w:date="2023-10-11T17:39:00Z"/>
                <w:rFonts w:cs="Times New Roman"/>
                <w:szCs w:val="28"/>
              </w:rPr>
              <w:pPrChange w:id="417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72" w:author="Анастасия ." w:date="2023-10-11T17:39:00Z"/>
                <w:rFonts w:cs="Times New Roman"/>
                <w:szCs w:val="28"/>
              </w:rPr>
              <w:pPrChange w:id="417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74" w:author="Анастасия ." w:date="2023-10-11T17:39:00Z"/>
                <w:rFonts w:cs="Times New Roman"/>
                <w:szCs w:val="28"/>
              </w:rPr>
              <w:pPrChange w:id="417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76" w:author="Анастасия ." w:date="2023-10-11T17:39:00Z"/>
                <w:rFonts w:cs="Times New Roman"/>
                <w:szCs w:val="28"/>
              </w:rPr>
              <w:pPrChange w:id="417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78" w:author="Анастасия ." w:date="2023-10-11T17:39:00Z"/>
                <w:rFonts w:cs="Times New Roman"/>
                <w:szCs w:val="28"/>
              </w:rPr>
              <w:pPrChange w:id="417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80" w:author="Анастасия ." w:date="2023-10-11T17:39:00Z"/>
                <w:rFonts w:cs="Times New Roman"/>
                <w:szCs w:val="28"/>
              </w:rPr>
              <w:pPrChange w:id="418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82" w:author="Анастасия ." w:date="2023-10-11T17:39:00Z"/>
                <w:rFonts w:cs="Times New Roman"/>
                <w:szCs w:val="28"/>
              </w:rPr>
              <w:pPrChange w:id="418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84" w:author="Анастасия ." w:date="2023-10-11T17:39:00Z"/>
                <w:rFonts w:cs="Times New Roman"/>
                <w:szCs w:val="28"/>
              </w:rPr>
              <w:pPrChange w:id="418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86" w:author="Анастасия ." w:date="2023-10-11T17:39:00Z"/>
                <w:rFonts w:cs="Times New Roman"/>
                <w:szCs w:val="28"/>
              </w:rPr>
              <w:pPrChange w:id="418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88" w:author="Анастасия ." w:date="2023-10-11T17:39:00Z"/>
                <w:rFonts w:cs="Times New Roman"/>
                <w:szCs w:val="28"/>
              </w:rPr>
              <w:pPrChange w:id="4189" w:author="Анастасия ." w:date="2023-10-11T17:39:00Z">
                <w:pPr>
                  <w:ind w:left="0" w:right="0"/>
                  <w:jc w:val="left"/>
                </w:pPr>
              </w:pPrChange>
            </w:pPr>
          </w:p>
        </w:tc>
      </w:tr>
      <w:tr w:rsidR="00E25BED" w:rsidRPr="00D5637E" w:rsidDel="00866AF5" w:rsidTr="000439B5">
        <w:trPr>
          <w:jc w:val="center"/>
          <w:del w:id="4190"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91" w:author="Анастасия ." w:date="2023-10-11T17:39:00Z"/>
                <w:rFonts w:cs="Times New Roman"/>
                <w:szCs w:val="28"/>
              </w:rPr>
              <w:pPrChange w:id="4192" w:author="Анастасия ." w:date="2023-10-11T17:39:00Z">
                <w:pPr>
                  <w:ind w:left="0" w:right="0"/>
                </w:pPr>
              </w:pPrChange>
            </w:pPr>
            <w:del w:id="4193" w:author="Анастасия ." w:date="2023-10-11T17:39:00Z">
              <w:r w:rsidRPr="00D5637E" w:rsidDel="00866AF5">
                <w:rPr>
                  <w:rFonts w:cs="Times New Roman"/>
                  <w:szCs w:val="28"/>
                </w:rPr>
                <w:delText>4</w:delText>
              </w:r>
            </w:del>
          </w:p>
        </w:tc>
        <w:tc>
          <w:tcPr>
            <w:tcW w:w="0" w:type="auto"/>
            <w:tcBorders>
              <w:top w:val="nil"/>
              <w:left w:val="single" w:sz="4" w:space="0" w:color="auto"/>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94" w:author="Анастасия ." w:date="2023-10-11T17:39:00Z"/>
                <w:rFonts w:cs="Times New Roman"/>
                <w:szCs w:val="28"/>
              </w:rPr>
              <w:pPrChange w:id="419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96" w:author="Анастасия ." w:date="2023-10-11T17:39:00Z"/>
                <w:rFonts w:cs="Times New Roman"/>
                <w:szCs w:val="28"/>
              </w:rPr>
              <w:pPrChange w:id="4197" w:author="Анастасия ." w:date="2023-10-11T17:39:00Z">
                <w:pPr>
                  <w:ind w:left="0" w:right="0"/>
                  <w:jc w:val="left"/>
                </w:pPr>
              </w:pPrChange>
            </w:pPr>
          </w:p>
        </w:tc>
        <w:tc>
          <w:tcPr>
            <w:tcW w:w="0" w:type="auto"/>
            <w:gridSpan w:val="2"/>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198" w:author="Анастасия ." w:date="2023-10-11T17:39:00Z"/>
                <w:rFonts w:cs="Times New Roman"/>
                <w:szCs w:val="28"/>
              </w:rPr>
              <w:pPrChange w:id="419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00" w:author="Анастасия ." w:date="2023-10-11T17:39:00Z"/>
                <w:rFonts w:cs="Times New Roman"/>
                <w:szCs w:val="28"/>
              </w:rPr>
              <w:pPrChange w:id="420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02" w:author="Анастасия ." w:date="2023-10-11T17:39:00Z"/>
                <w:rFonts w:cs="Times New Roman"/>
                <w:szCs w:val="28"/>
              </w:rPr>
              <w:pPrChange w:id="4203"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04" w:author="Анастасия ." w:date="2023-10-11T17:39:00Z"/>
                <w:rFonts w:cs="Times New Roman"/>
                <w:szCs w:val="28"/>
              </w:rPr>
              <w:pPrChange w:id="4205"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06" w:author="Анастасия ." w:date="2023-10-11T17:39:00Z"/>
                <w:rFonts w:cs="Times New Roman"/>
                <w:szCs w:val="28"/>
              </w:rPr>
              <w:pPrChange w:id="4207" w:author="Анастасия ." w:date="2023-10-11T17:39:00Z">
                <w:pPr>
                  <w:ind w:left="0" w:right="0"/>
                  <w:jc w:val="left"/>
                </w:pPr>
              </w:pPrChange>
            </w:pPr>
          </w:p>
        </w:tc>
        <w:tc>
          <w:tcPr>
            <w:tcW w:w="0" w:type="auto"/>
            <w:tcBorders>
              <w:top w:val="nil"/>
              <w:left w:val="nil"/>
              <w:bottom w:val="nil"/>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08" w:author="Анастасия ." w:date="2023-10-11T17:39:00Z"/>
                <w:rFonts w:cs="Times New Roman"/>
                <w:szCs w:val="28"/>
              </w:rPr>
              <w:pPrChange w:id="4209" w:author="Анастасия ." w:date="2023-10-11T17:39:00Z">
                <w:pPr>
                  <w:ind w:left="0" w:right="0"/>
                  <w:jc w:val="left"/>
                </w:pPr>
              </w:pPrChange>
            </w:pPr>
          </w:p>
        </w:tc>
        <w:tc>
          <w:tcPr>
            <w:tcW w:w="0" w:type="auto"/>
            <w:tcBorders>
              <w:top w:val="nil"/>
              <w:left w:val="nil"/>
              <w:bottom w:val="nil"/>
              <w:right w:val="nil"/>
            </w:tcBorders>
            <w:shd w:val="clear" w:color="auto" w:fill="FFFFFF" w:themeFill="background1"/>
          </w:tcPr>
          <w:p w:rsidR="00E25BED" w:rsidRPr="00D5637E" w:rsidDel="00866AF5" w:rsidRDefault="00E25BED" w:rsidP="00866AF5">
            <w:pPr>
              <w:pStyle w:val="a6"/>
              <w:numPr>
                <w:ilvl w:val="0"/>
                <w:numId w:val="1"/>
              </w:numPr>
              <w:spacing w:after="200"/>
              <w:ind w:left="0" w:firstLine="709"/>
              <w:contextualSpacing w:val="0"/>
              <w:jc w:val="left"/>
              <w:outlineLvl w:val="0"/>
              <w:rPr>
                <w:del w:id="4210" w:author="Анастасия ." w:date="2023-10-11T17:39:00Z"/>
                <w:rFonts w:cs="Times New Roman"/>
                <w:szCs w:val="28"/>
              </w:rPr>
              <w:pPrChange w:id="421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12" w:author="Анастасия ." w:date="2023-10-11T17:39:00Z"/>
                <w:rFonts w:cs="Times New Roman"/>
                <w:szCs w:val="28"/>
              </w:rPr>
              <w:pPrChange w:id="421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14" w:author="Анастасия ." w:date="2023-10-11T17:39:00Z"/>
                <w:rFonts w:cs="Times New Roman"/>
                <w:szCs w:val="28"/>
              </w:rPr>
              <w:pPrChange w:id="4215"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16" w:author="Анастасия ." w:date="2023-10-11T17:39:00Z"/>
                <w:rFonts w:cs="Times New Roman"/>
                <w:szCs w:val="28"/>
              </w:rPr>
              <w:pPrChange w:id="4217"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18" w:author="Анастасия ." w:date="2023-10-11T17:39:00Z"/>
                <w:rFonts w:cs="Times New Roman"/>
                <w:szCs w:val="28"/>
              </w:rPr>
              <w:pPrChange w:id="4219"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20" w:author="Анастасия ." w:date="2023-10-11T17:39:00Z"/>
                <w:rFonts w:cs="Times New Roman"/>
                <w:szCs w:val="28"/>
              </w:rPr>
              <w:pPrChange w:id="4221"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22" w:author="Анастасия ." w:date="2023-10-11T17:39:00Z"/>
                <w:rFonts w:cs="Times New Roman"/>
                <w:szCs w:val="28"/>
              </w:rPr>
              <w:pPrChange w:id="4223" w:author="Анастасия ." w:date="2023-10-11T17:39:00Z">
                <w:pPr>
                  <w:ind w:left="0" w:right="0"/>
                  <w:jc w:val="left"/>
                </w:pPr>
              </w:pPrChange>
            </w:pPr>
          </w:p>
        </w:tc>
        <w:tc>
          <w:tcPr>
            <w:tcW w:w="0" w:type="auto"/>
            <w:tcBorders>
              <w:top w:val="nil"/>
              <w:left w:val="nil"/>
              <w:bottom w:val="nil"/>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24" w:author="Анастасия ." w:date="2023-10-11T17:39:00Z"/>
                <w:rFonts w:cs="Times New Roman"/>
                <w:szCs w:val="28"/>
              </w:rPr>
              <w:pPrChange w:id="4225" w:author="Анастасия ." w:date="2023-10-11T17:39:00Z">
                <w:pPr>
                  <w:ind w:left="0" w:right="0"/>
                  <w:jc w:val="left"/>
                </w:pPr>
              </w:pPrChange>
            </w:pPr>
          </w:p>
        </w:tc>
      </w:tr>
      <w:tr w:rsidR="00E25BED" w:rsidRPr="00D5637E" w:rsidDel="00866AF5" w:rsidTr="000439B5">
        <w:trPr>
          <w:jc w:val="center"/>
          <w:del w:id="4226" w:author="Анастасия ." w:date="2023-10-11T17:39:00Z"/>
        </w:trPr>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27" w:author="Анастасия ." w:date="2023-10-11T17:39:00Z"/>
                <w:rFonts w:cs="Times New Roman"/>
                <w:szCs w:val="28"/>
              </w:rPr>
              <w:pPrChange w:id="4228" w:author="Анастасия ." w:date="2023-10-11T17:39:00Z">
                <w:pPr>
                  <w:ind w:left="0" w:right="0"/>
                </w:pPr>
              </w:pPrChange>
            </w:pPr>
            <w:del w:id="4229" w:author="Анастасия ." w:date="2023-10-11T17:39:00Z">
              <w:r w:rsidRPr="00D5637E" w:rsidDel="00866AF5">
                <w:rPr>
                  <w:rFonts w:cs="Times New Roman"/>
                  <w:szCs w:val="28"/>
                </w:rPr>
                <w:delText>5</w:delText>
              </w:r>
            </w:del>
          </w:p>
        </w:tc>
        <w:tc>
          <w:tcPr>
            <w:tcW w:w="0" w:type="auto"/>
            <w:tcBorders>
              <w:top w:val="nil"/>
              <w:left w:val="single" w:sz="4" w:space="0" w:color="auto"/>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30" w:author="Анастасия ." w:date="2023-10-11T17:39:00Z"/>
                <w:rFonts w:cs="Times New Roman"/>
                <w:szCs w:val="28"/>
              </w:rPr>
              <w:pPrChange w:id="4231"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32" w:author="Анастасия ." w:date="2023-10-11T17:39:00Z"/>
                <w:rFonts w:cs="Times New Roman"/>
                <w:szCs w:val="28"/>
              </w:rPr>
              <w:pPrChange w:id="4233" w:author="Анастасия ." w:date="2023-10-11T17:39:00Z">
                <w:pPr>
                  <w:ind w:left="0" w:right="0"/>
                  <w:jc w:val="left"/>
                </w:pPr>
              </w:pPrChange>
            </w:pPr>
          </w:p>
        </w:tc>
        <w:tc>
          <w:tcPr>
            <w:tcW w:w="0" w:type="auto"/>
            <w:gridSpan w:val="2"/>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34" w:author="Анастасия ." w:date="2023-10-11T17:39:00Z"/>
                <w:rFonts w:cs="Times New Roman"/>
                <w:szCs w:val="28"/>
              </w:rPr>
              <w:pPrChange w:id="4235"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36" w:author="Анастасия ." w:date="2023-10-11T17:39:00Z"/>
                <w:rFonts w:cs="Times New Roman"/>
                <w:szCs w:val="28"/>
              </w:rPr>
              <w:pPrChange w:id="4237"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38" w:author="Анастасия ." w:date="2023-10-11T17:39:00Z"/>
                <w:rFonts w:cs="Times New Roman"/>
                <w:szCs w:val="28"/>
              </w:rPr>
              <w:pPrChange w:id="4239"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40" w:author="Анастасия ." w:date="2023-10-11T17:39:00Z"/>
                <w:rFonts w:cs="Times New Roman"/>
                <w:szCs w:val="28"/>
              </w:rPr>
              <w:pPrChange w:id="4241"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42" w:author="Анастасия ." w:date="2023-10-11T17:39:00Z"/>
                <w:rFonts w:cs="Times New Roman"/>
                <w:szCs w:val="28"/>
              </w:rPr>
              <w:pPrChange w:id="4243" w:author="Анастасия ." w:date="2023-10-11T17:39:00Z">
                <w:pPr>
                  <w:ind w:left="0" w:right="0"/>
                  <w:jc w:val="left"/>
                </w:pPr>
              </w:pPrChange>
            </w:pPr>
          </w:p>
        </w:tc>
        <w:tc>
          <w:tcPr>
            <w:tcW w:w="0" w:type="auto"/>
            <w:tcBorders>
              <w:top w:val="nil"/>
              <w:left w:val="nil"/>
              <w:bottom w:val="single" w:sz="4" w:space="0" w:color="auto"/>
              <w:right w:val="nil"/>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44" w:author="Анастасия ." w:date="2023-10-11T17:39:00Z"/>
                <w:rFonts w:cs="Times New Roman"/>
                <w:szCs w:val="28"/>
              </w:rPr>
              <w:pPrChange w:id="4245"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46" w:author="Анастасия ." w:date="2023-10-11T17:39:00Z"/>
                <w:rFonts w:cs="Times New Roman"/>
                <w:szCs w:val="28"/>
              </w:rPr>
              <w:pPrChange w:id="4247"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48" w:author="Анастасия ." w:date="2023-10-11T17:39:00Z"/>
                <w:rFonts w:cs="Times New Roman"/>
                <w:szCs w:val="28"/>
              </w:rPr>
              <w:pPrChange w:id="4249"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50" w:author="Анастасия ." w:date="2023-10-11T17:39:00Z"/>
                <w:rFonts w:cs="Times New Roman"/>
                <w:szCs w:val="28"/>
              </w:rPr>
              <w:pPrChange w:id="4251"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52" w:author="Анастасия ." w:date="2023-10-11T17:39:00Z"/>
                <w:rFonts w:cs="Times New Roman"/>
                <w:szCs w:val="28"/>
              </w:rPr>
              <w:pPrChange w:id="4253"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54" w:author="Анастасия ." w:date="2023-10-11T17:39:00Z"/>
                <w:rFonts w:cs="Times New Roman"/>
                <w:szCs w:val="28"/>
              </w:rPr>
              <w:pPrChange w:id="4255"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56" w:author="Анастасия ." w:date="2023-10-11T17:39:00Z"/>
                <w:rFonts w:cs="Times New Roman"/>
                <w:szCs w:val="28"/>
              </w:rPr>
              <w:pPrChange w:id="4257"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58" w:author="Анастасия ." w:date="2023-10-11T17:39:00Z"/>
                <w:rFonts w:cs="Times New Roman"/>
                <w:szCs w:val="28"/>
              </w:rPr>
              <w:pPrChange w:id="4259" w:author="Анастасия ." w:date="2023-10-11T17:39:00Z">
                <w:pPr>
                  <w:ind w:left="0" w:right="0"/>
                  <w:jc w:val="left"/>
                </w:pPr>
              </w:pPrChange>
            </w:pPr>
          </w:p>
        </w:tc>
        <w:tc>
          <w:tcPr>
            <w:tcW w:w="0" w:type="auto"/>
            <w:tcBorders>
              <w:top w:val="nil"/>
              <w:left w:val="nil"/>
              <w:bottom w:val="single" w:sz="4" w:space="0" w:color="auto"/>
              <w:right w:val="nil"/>
            </w:tcBorders>
            <w:shd w:val="clear" w:color="auto" w:fill="00B0F0"/>
          </w:tcPr>
          <w:p w:rsidR="00E25BED" w:rsidRPr="00D5637E" w:rsidDel="00866AF5" w:rsidRDefault="00E25BED" w:rsidP="00866AF5">
            <w:pPr>
              <w:pStyle w:val="a6"/>
              <w:numPr>
                <w:ilvl w:val="0"/>
                <w:numId w:val="1"/>
              </w:numPr>
              <w:spacing w:after="200"/>
              <w:ind w:left="0" w:firstLine="709"/>
              <w:contextualSpacing w:val="0"/>
              <w:jc w:val="left"/>
              <w:outlineLvl w:val="0"/>
              <w:rPr>
                <w:del w:id="4260" w:author="Анастасия ." w:date="2023-10-11T17:39:00Z"/>
                <w:rFonts w:cs="Times New Roman"/>
                <w:szCs w:val="28"/>
              </w:rPr>
              <w:pPrChange w:id="4261" w:author="Анастасия ." w:date="2023-10-11T17:39:00Z">
                <w:pPr>
                  <w:ind w:left="0" w:right="0"/>
                  <w:jc w:val="left"/>
                </w:pPr>
              </w:pPrChange>
            </w:pPr>
          </w:p>
        </w:tc>
      </w:tr>
      <w:tr w:rsidR="00E25BED" w:rsidRPr="00D5637E" w:rsidDel="00866AF5" w:rsidTr="000439B5">
        <w:trPr>
          <w:jc w:val="center"/>
          <w:del w:id="4262" w:author="Анастасия ." w:date="2023-10-11T17:39:00Z"/>
        </w:trPr>
        <w:tc>
          <w:tcPr>
            <w:tcW w:w="0" w:type="auto"/>
            <w:tcBorders>
              <w:top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63" w:author="Анастасия ." w:date="2023-10-11T17:39:00Z"/>
                <w:rFonts w:cs="Times New Roman"/>
                <w:szCs w:val="28"/>
              </w:rPr>
              <w:pPrChange w:id="4264" w:author="Анастасия ." w:date="2023-10-11T17:39:00Z">
                <w:pPr>
                  <w:ind w:left="0" w:right="0"/>
                </w:pPr>
              </w:pPrChange>
            </w:pPr>
            <w:del w:id="4265" w:author="Анастасия ." w:date="2023-10-11T17:39:00Z">
              <w:r w:rsidRPr="00D5637E" w:rsidDel="00866AF5">
                <w:rPr>
                  <w:rFonts w:cs="Times New Roman"/>
                  <w:szCs w:val="28"/>
                </w:rPr>
                <w:delText>Дни</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66" w:author="Анастасия ." w:date="2023-10-11T17:39:00Z"/>
                <w:rFonts w:cs="Times New Roman"/>
                <w:szCs w:val="28"/>
              </w:rPr>
              <w:pPrChange w:id="4267" w:author="Анастасия ." w:date="2023-10-11T17:39:00Z">
                <w:pPr>
                  <w:ind w:left="0" w:right="0"/>
                  <w:jc w:val="left"/>
                </w:pPr>
              </w:pPrChange>
            </w:pPr>
            <w:del w:id="4268" w:author="Анастасия ." w:date="2023-10-11T17:39:00Z">
              <w:r w:rsidRPr="00D5637E" w:rsidDel="00866AF5">
                <w:rPr>
                  <w:rFonts w:cs="Times New Roman"/>
                  <w:szCs w:val="28"/>
                </w:rPr>
                <w:delText>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69" w:author="Анастасия ." w:date="2023-10-11T17:39:00Z"/>
                <w:rFonts w:cs="Times New Roman"/>
                <w:szCs w:val="28"/>
              </w:rPr>
              <w:pPrChange w:id="4270" w:author="Анастасия ." w:date="2023-10-11T17:39:00Z">
                <w:pPr>
                  <w:ind w:left="0" w:right="0"/>
                  <w:jc w:val="left"/>
                </w:pPr>
              </w:pPrChange>
            </w:pPr>
            <w:del w:id="4271" w:author="Анастасия ." w:date="2023-10-11T17:39:00Z">
              <w:r w:rsidRPr="00D5637E" w:rsidDel="00866AF5">
                <w:rPr>
                  <w:rFonts w:cs="Times New Roman"/>
                  <w:szCs w:val="28"/>
                </w:rPr>
                <w:delText>10</w:delText>
              </w:r>
            </w:del>
          </w:p>
        </w:tc>
        <w:tc>
          <w:tcPr>
            <w:tcW w:w="0" w:type="auto"/>
            <w:gridSpan w:val="2"/>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72" w:author="Анастасия ." w:date="2023-10-11T17:39:00Z"/>
                <w:rFonts w:cs="Times New Roman"/>
                <w:szCs w:val="28"/>
              </w:rPr>
              <w:pPrChange w:id="4273" w:author="Анастасия ." w:date="2023-10-11T17:39:00Z">
                <w:pPr>
                  <w:ind w:left="0" w:right="0"/>
                  <w:jc w:val="left"/>
                </w:pPr>
              </w:pPrChange>
            </w:pPr>
            <w:del w:id="4274" w:author="Анастасия ." w:date="2023-10-11T17:39:00Z">
              <w:r w:rsidRPr="00D5637E" w:rsidDel="00866AF5">
                <w:rPr>
                  <w:rFonts w:cs="Times New Roman"/>
                  <w:szCs w:val="28"/>
                </w:rPr>
                <w:delText>15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75" w:author="Анастасия ." w:date="2023-10-11T17:39:00Z"/>
                <w:rFonts w:cs="Times New Roman"/>
                <w:szCs w:val="28"/>
              </w:rPr>
              <w:pPrChange w:id="4276" w:author="Анастасия ." w:date="2023-10-11T17:39:00Z">
                <w:pPr>
                  <w:ind w:left="0" w:right="0"/>
                  <w:jc w:val="left"/>
                </w:pPr>
              </w:pPrChange>
            </w:pPr>
            <w:del w:id="4277" w:author="Анастасия ." w:date="2023-10-11T17:39:00Z">
              <w:r w:rsidRPr="00D5637E" w:rsidDel="00866AF5">
                <w:rPr>
                  <w:rFonts w:cs="Times New Roman"/>
                  <w:szCs w:val="28"/>
                </w:rPr>
                <w:delText>20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78" w:author="Анастасия ." w:date="2023-10-11T17:39:00Z"/>
                <w:rFonts w:cs="Times New Roman"/>
                <w:szCs w:val="28"/>
              </w:rPr>
              <w:pPrChange w:id="4279" w:author="Анастасия ." w:date="2023-10-11T17:39:00Z">
                <w:pPr>
                  <w:ind w:left="0" w:right="0"/>
                  <w:jc w:val="left"/>
                </w:pPr>
              </w:pPrChange>
            </w:pPr>
            <w:del w:id="4280" w:author="Анастасия ." w:date="2023-10-11T17:39:00Z">
              <w:r w:rsidRPr="00D5637E" w:rsidDel="00866AF5">
                <w:rPr>
                  <w:rFonts w:cs="Times New Roman"/>
                  <w:szCs w:val="28"/>
                </w:rPr>
                <w:delText>25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81" w:author="Анастасия ." w:date="2023-10-11T17:39:00Z"/>
                <w:rFonts w:cs="Times New Roman"/>
                <w:szCs w:val="28"/>
              </w:rPr>
              <w:pPrChange w:id="4282" w:author="Анастасия ." w:date="2023-10-11T17:39:00Z">
                <w:pPr>
                  <w:ind w:left="0" w:right="0"/>
                  <w:jc w:val="left"/>
                </w:pPr>
              </w:pPrChange>
            </w:pPr>
            <w:del w:id="4283" w:author="Анастасия ." w:date="2023-10-11T17:39:00Z">
              <w:r w:rsidRPr="00D5637E" w:rsidDel="00866AF5">
                <w:rPr>
                  <w:rFonts w:cs="Times New Roman"/>
                  <w:szCs w:val="28"/>
                </w:rPr>
                <w:delText>30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84" w:author="Анастасия ." w:date="2023-10-11T17:39:00Z"/>
                <w:rFonts w:cs="Times New Roman"/>
                <w:szCs w:val="28"/>
              </w:rPr>
              <w:pPrChange w:id="4285" w:author="Анастасия ." w:date="2023-10-11T17:39:00Z">
                <w:pPr>
                  <w:ind w:left="0" w:right="0"/>
                  <w:jc w:val="left"/>
                </w:pPr>
              </w:pPrChange>
            </w:pPr>
            <w:del w:id="4286" w:author="Анастасия ." w:date="2023-10-11T17:39:00Z">
              <w:r w:rsidRPr="00D5637E" w:rsidDel="00866AF5">
                <w:rPr>
                  <w:rFonts w:cs="Times New Roman"/>
                  <w:szCs w:val="28"/>
                </w:rPr>
                <w:delText>35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87" w:author="Анастасия ." w:date="2023-10-11T17:39:00Z"/>
                <w:rFonts w:cs="Times New Roman"/>
                <w:szCs w:val="28"/>
              </w:rPr>
              <w:pPrChange w:id="4288" w:author="Анастасия ." w:date="2023-10-11T17:39:00Z">
                <w:pPr>
                  <w:ind w:left="0" w:right="0"/>
                  <w:jc w:val="left"/>
                </w:pPr>
              </w:pPrChange>
            </w:pPr>
            <w:del w:id="4289" w:author="Анастасия ." w:date="2023-10-11T17:39:00Z">
              <w:r w:rsidRPr="00D5637E" w:rsidDel="00866AF5">
                <w:rPr>
                  <w:rFonts w:cs="Times New Roman"/>
                  <w:szCs w:val="28"/>
                </w:rPr>
                <w:delText>40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90" w:author="Анастасия ." w:date="2023-10-11T17:39:00Z"/>
                <w:rFonts w:cs="Times New Roman"/>
                <w:szCs w:val="28"/>
              </w:rPr>
              <w:pPrChange w:id="4291" w:author="Анастасия ." w:date="2023-10-11T17:39:00Z">
                <w:pPr>
                  <w:ind w:left="0" w:right="0"/>
                  <w:jc w:val="left"/>
                </w:pPr>
              </w:pPrChange>
            </w:pPr>
            <w:del w:id="4292" w:author="Анастасия ." w:date="2023-10-11T17:39:00Z">
              <w:r w:rsidRPr="00D5637E" w:rsidDel="00866AF5">
                <w:rPr>
                  <w:rFonts w:cs="Times New Roman"/>
                  <w:szCs w:val="28"/>
                </w:rPr>
                <w:delText>45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93" w:author="Анастасия ." w:date="2023-10-11T17:39:00Z"/>
                <w:rFonts w:cs="Times New Roman"/>
                <w:szCs w:val="28"/>
              </w:rPr>
              <w:pPrChange w:id="4294" w:author="Анастасия ." w:date="2023-10-11T17:39:00Z">
                <w:pPr>
                  <w:ind w:left="0" w:right="0"/>
                  <w:jc w:val="left"/>
                </w:pPr>
              </w:pPrChange>
            </w:pPr>
            <w:del w:id="4295" w:author="Анастасия ." w:date="2023-10-11T17:39:00Z">
              <w:r w:rsidRPr="00D5637E" w:rsidDel="00866AF5">
                <w:rPr>
                  <w:rFonts w:cs="Times New Roman"/>
                  <w:szCs w:val="28"/>
                </w:rPr>
                <w:delText>50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96" w:author="Анастасия ." w:date="2023-10-11T17:39:00Z"/>
                <w:rFonts w:cs="Times New Roman"/>
                <w:szCs w:val="28"/>
              </w:rPr>
              <w:pPrChange w:id="4297" w:author="Анастасия ." w:date="2023-10-11T17:39:00Z">
                <w:pPr>
                  <w:ind w:left="0" w:right="0"/>
                  <w:jc w:val="left"/>
                </w:pPr>
              </w:pPrChange>
            </w:pPr>
            <w:del w:id="4298" w:author="Анастасия ." w:date="2023-10-11T17:39:00Z">
              <w:r w:rsidRPr="00D5637E" w:rsidDel="00866AF5">
                <w:rPr>
                  <w:rFonts w:cs="Times New Roman"/>
                  <w:szCs w:val="28"/>
                </w:rPr>
                <w:delText>55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299" w:author="Анастасия ." w:date="2023-10-11T17:39:00Z"/>
                <w:rFonts w:cs="Times New Roman"/>
                <w:szCs w:val="28"/>
              </w:rPr>
              <w:pPrChange w:id="4300" w:author="Анастасия ." w:date="2023-10-11T17:39:00Z">
                <w:pPr>
                  <w:ind w:left="0" w:right="0"/>
                  <w:jc w:val="left"/>
                </w:pPr>
              </w:pPrChange>
            </w:pPr>
            <w:del w:id="4301" w:author="Анастасия ." w:date="2023-10-11T17:39:00Z">
              <w:r w:rsidRPr="00D5637E" w:rsidDel="00866AF5">
                <w:rPr>
                  <w:rFonts w:cs="Times New Roman"/>
                  <w:szCs w:val="28"/>
                </w:rPr>
                <w:delText>60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302" w:author="Анастасия ." w:date="2023-10-11T17:39:00Z"/>
                <w:rFonts w:cs="Times New Roman"/>
                <w:szCs w:val="28"/>
              </w:rPr>
              <w:pPrChange w:id="4303" w:author="Анастасия ." w:date="2023-10-11T17:39:00Z">
                <w:pPr>
                  <w:ind w:left="0" w:right="0"/>
                  <w:jc w:val="left"/>
                </w:pPr>
              </w:pPrChange>
            </w:pPr>
            <w:del w:id="4304" w:author="Анастасия ." w:date="2023-10-11T17:39:00Z">
              <w:r w:rsidRPr="00D5637E" w:rsidDel="00866AF5">
                <w:rPr>
                  <w:rFonts w:cs="Times New Roman"/>
                  <w:szCs w:val="28"/>
                </w:rPr>
                <w:delText>65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305" w:author="Анастасия ." w:date="2023-10-11T17:39:00Z"/>
                <w:rFonts w:cs="Times New Roman"/>
                <w:szCs w:val="28"/>
              </w:rPr>
              <w:pPrChange w:id="4306" w:author="Анастасия ." w:date="2023-10-11T17:39:00Z">
                <w:pPr>
                  <w:ind w:left="0" w:right="0"/>
                  <w:jc w:val="left"/>
                </w:pPr>
              </w:pPrChange>
            </w:pPr>
            <w:del w:id="4307" w:author="Анастасия ." w:date="2023-10-11T17:39:00Z">
              <w:r w:rsidRPr="00D5637E" w:rsidDel="00866AF5">
                <w:rPr>
                  <w:rFonts w:cs="Times New Roman"/>
                  <w:szCs w:val="28"/>
                </w:rPr>
                <w:delText>70</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308" w:author="Анастасия ." w:date="2023-10-11T17:39:00Z"/>
                <w:rFonts w:cs="Times New Roman"/>
                <w:szCs w:val="28"/>
              </w:rPr>
              <w:pPrChange w:id="4309" w:author="Анастасия ." w:date="2023-10-11T17:39:00Z">
                <w:pPr>
                  <w:ind w:left="0" w:right="0"/>
                  <w:jc w:val="left"/>
                </w:pPr>
              </w:pPrChange>
            </w:pPr>
            <w:del w:id="4310" w:author="Анастасия ." w:date="2023-10-11T17:39:00Z">
              <w:r w:rsidRPr="00D5637E" w:rsidDel="00866AF5">
                <w:rPr>
                  <w:rFonts w:cs="Times New Roman"/>
                  <w:szCs w:val="28"/>
                </w:rPr>
                <w:delText>75</w:delText>
              </w:r>
            </w:del>
          </w:p>
        </w:tc>
        <w:tc>
          <w:tcPr>
            <w:tcW w:w="0" w:type="auto"/>
            <w:tcBorders>
              <w:top w:val="single" w:sz="4" w:space="0" w:color="auto"/>
              <w:left w:val="single" w:sz="4" w:space="0" w:color="auto"/>
              <w:bottom w:val="single" w:sz="4" w:space="0" w:color="auto"/>
              <w:right w:val="single" w:sz="4" w:space="0" w:color="auto"/>
            </w:tcBorders>
          </w:tcPr>
          <w:p w:rsidR="00E25BED" w:rsidRPr="00D5637E" w:rsidDel="00866AF5" w:rsidRDefault="00E25BED" w:rsidP="00866AF5">
            <w:pPr>
              <w:pStyle w:val="a6"/>
              <w:numPr>
                <w:ilvl w:val="0"/>
                <w:numId w:val="1"/>
              </w:numPr>
              <w:spacing w:after="200"/>
              <w:ind w:left="0" w:firstLine="709"/>
              <w:contextualSpacing w:val="0"/>
              <w:jc w:val="left"/>
              <w:outlineLvl w:val="0"/>
              <w:rPr>
                <w:del w:id="4311" w:author="Анастасия ." w:date="2023-10-11T17:39:00Z"/>
                <w:rFonts w:cs="Times New Roman"/>
                <w:szCs w:val="28"/>
              </w:rPr>
              <w:pPrChange w:id="4312" w:author="Анастасия ." w:date="2023-10-11T17:39:00Z">
                <w:pPr>
                  <w:ind w:left="0" w:right="0"/>
                  <w:jc w:val="left"/>
                </w:pPr>
              </w:pPrChange>
            </w:pPr>
            <w:del w:id="4313" w:author="Анастасия ." w:date="2023-10-11T17:39:00Z">
              <w:r w:rsidRPr="00D5637E" w:rsidDel="00866AF5">
                <w:rPr>
                  <w:rFonts w:cs="Times New Roman"/>
                  <w:szCs w:val="28"/>
                </w:rPr>
                <w:delText>80</w:delText>
              </w:r>
            </w:del>
          </w:p>
        </w:tc>
      </w:tr>
    </w:tbl>
    <w:p w:rsidR="00E25BED" w:rsidRPr="00866AF5" w:rsidDel="00866AF5" w:rsidRDefault="00E25BED" w:rsidP="00866AF5">
      <w:pPr>
        <w:pStyle w:val="a6"/>
        <w:numPr>
          <w:ilvl w:val="0"/>
          <w:numId w:val="1"/>
        </w:numPr>
        <w:spacing w:after="200"/>
        <w:ind w:left="0" w:firstLine="709"/>
        <w:contextualSpacing w:val="0"/>
        <w:jc w:val="left"/>
        <w:outlineLvl w:val="0"/>
        <w:rPr>
          <w:del w:id="4314" w:author="Анастасия ." w:date="2023-10-11T17:39:00Z"/>
          <w:b/>
          <w:sz w:val="32"/>
          <w:rPrChange w:id="4315" w:author="Анастасия ." w:date="2023-10-11T17:39:00Z">
            <w:rPr>
              <w:del w:id="4316" w:author="Анастасия ." w:date="2023-10-11T17:39:00Z"/>
              <w:b/>
              <w:sz w:val="32"/>
              <w:lang w:val="en-US"/>
            </w:rPr>
          </w:rPrChange>
        </w:rPr>
        <w:pPrChange w:id="4317" w:author="Анастасия ." w:date="2023-10-11T17:39:00Z">
          <w:pPr>
            <w:pStyle w:val="a6"/>
            <w:spacing w:after="120" w:line="240" w:lineRule="auto"/>
            <w:ind w:left="0" w:firstLine="0"/>
            <w:contextualSpacing w:val="0"/>
            <w:jc w:val="center"/>
          </w:pPr>
        </w:pPrChange>
      </w:pPr>
      <w:del w:id="4318" w:author="Анастасия ." w:date="2023-10-11T17:39:00Z">
        <w:r w:rsidRPr="00E25BED" w:rsidDel="00866AF5">
          <w:rPr>
            <w:b/>
            <w:sz w:val="24"/>
          </w:rPr>
          <w:delText xml:space="preserve">Рисунок </w:delText>
        </w:r>
        <w:r w:rsidRPr="00866AF5" w:rsidDel="00866AF5">
          <w:rPr>
            <w:b/>
            <w:sz w:val="24"/>
            <w:rPrChange w:id="4319" w:author="Анастасия ." w:date="2023-10-11T17:39:00Z">
              <w:rPr>
                <w:b/>
                <w:sz w:val="24"/>
                <w:lang w:val="en-US"/>
              </w:rPr>
            </w:rPrChange>
          </w:rPr>
          <w:delText>4</w:delText>
        </w:r>
        <w:r w:rsidRPr="00E25BED" w:rsidDel="00866AF5">
          <w:rPr>
            <w:b/>
            <w:sz w:val="24"/>
          </w:rPr>
          <w:delText xml:space="preserve">.2 </w:delText>
        </w:r>
        <w:r w:rsidRPr="00E25BED" w:rsidDel="00866AF5">
          <w:rPr>
            <w:rFonts w:cs="Times New Roman"/>
            <w:b/>
            <w:sz w:val="24"/>
          </w:rPr>
          <w:delText>— График исполнения работы</w:delText>
        </w:r>
      </w:del>
    </w:p>
    <w:p w:rsidR="00FB4E2D" w:rsidRPr="00E25BED" w:rsidDel="00866AF5" w:rsidRDefault="00FB4E2D" w:rsidP="00866AF5">
      <w:pPr>
        <w:pStyle w:val="a6"/>
        <w:numPr>
          <w:ilvl w:val="0"/>
          <w:numId w:val="1"/>
        </w:numPr>
        <w:spacing w:after="200"/>
        <w:ind w:left="0" w:firstLine="709"/>
        <w:contextualSpacing w:val="0"/>
        <w:jc w:val="left"/>
        <w:outlineLvl w:val="0"/>
        <w:rPr>
          <w:del w:id="4320" w:author="Анастасия ." w:date="2023-10-11T17:39:00Z"/>
          <w:b/>
          <w:sz w:val="32"/>
        </w:rPr>
        <w:pPrChange w:id="4321" w:author="Анастасия ." w:date="2023-10-11T17:39:00Z">
          <w:pPr>
            <w:pStyle w:val="a6"/>
            <w:numPr>
              <w:ilvl w:val="1"/>
              <w:numId w:val="2"/>
            </w:numPr>
            <w:spacing w:before="300" w:after="200"/>
            <w:ind w:left="0" w:hanging="720"/>
            <w:contextualSpacing w:val="0"/>
            <w:jc w:val="left"/>
            <w:outlineLvl w:val="1"/>
          </w:pPr>
        </w:pPrChange>
      </w:pPr>
      <w:bookmarkStart w:id="4322" w:name="_Toc135666548"/>
      <w:del w:id="4323" w:author="Анастасия ." w:date="2023-10-11T17:39:00Z">
        <w:r w:rsidRPr="00FB4E2D" w:rsidDel="00866AF5">
          <w:rPr>
            <w:b/>
            <w:sz w:val="32"/>
          </w:rPr>
          <w:delText>Расчет стоимости проведения работ по теме</w:delText>
        </w:r>
        <w:bookmarkEnd w:id="4322"/>
      </w:del>
    </w:p>
    <w:p w:rsidR="00E25BED" w:rsidRPr="00D95F04" w:rsidDel="00866AF5" w:rsidRDefault="00E25BED" w:rsidP="00866AF5">
      <w:pPr>
        <w:pStyle w:val="a6"/>
        <w:numPr>
          <w:ilvl w:val="0"/>
          <w:numId w:val="1"/>
        </w:numPr>
        <w:spacing w:after="200"/>
        <w:ind w:left="0" w:firstLine="709"/>
        <w:contextualSpacing w:val="0"/>
        <w:jc w:val="left"/>
        <w:outlineLvl w:val="0"/>
        <w:rPr>
          <w:del w:id="4324" w:author="Анастасия ." w:date="2023-10-11T17:39:00Z"/>
          <w:rFonts w:cs="Times New Roman"/>
          <w:szCs w:val="28"/>
        </w:rPr>
        <w:pPrChange w:id="4325" w:author="Анастасия ." w:date="2023-10-11T17:39:00Z">
          <w:pPr/>
        </w:pPrChange>
      </w:pPr>
      <w:del w:id="4326" w:author="Анастасия ." w:date="2023-10-11T17:39:00Z">
        <w:r w:rsidRPr="00D95F04" w:rsidDel="00866AF5">
          <w:rPr>
            <w:rFonts w:cs="Times New Roman"/>
            <w:szCs w:val="28"/>
          </w:rPr>
          <w:delText>В выпускной квалификационной работе  объем затрат на НИР и ОКР был проведен методом калькулирования.</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327" w:author="Анастасия ." w:date="2023-10-11T17:39:00Z"/>
          <w:b/>
          <w:rPrChange w:id="4328" w:author="Анастасия ." w:date="2023-05-21T14:46:00Z">
            <w:rPr>
              <w:del w:id="4329" w:author="Анастасия ." w:date="2023-10-11T17:39:00Z"/>
            </w:rPr>
          </w:rPrChange>
        </w:rPr>
        <w:pPrChange w:id="4330" w:author="Анастасия ." w:date="2023-10-11T17:39:00Z">
          <w:pPr>
            <w:pStyle w:val="20"/>
          </w:pPr>
        </w:pPrChange>
      </w:pPr>
      <w:bookmarkStart w:id="4331" w:name="_Toc133269879"/>
      <w:bookmarkStart w:id="4332" w:name="_Toc135666549"/>
      <w:del w:id="4333" w:author="Анастасия ." w:date="2023-10-11T17:39:00Z">
        <w:r w:rsidRPr="00BC5158" w:rsidDel="00866AF5">
          <w:rPr>
            <w:b/>
            <w:rPrChange w:id="4334" w:author="Анастасия ." w:date="2023-05-21T14:46:00Z">
              <w:rPr>
                <w:bCs w:val="0"/>
              </w:rPr>
            </w:rPrChange>
          </w:rPr>
          <w:delText>Первая статья «Материалы, покупные изделия и полуфабрикаты»</w:delText>
        </w:r>
        <w:bookmarkEnd w:id="4331"/>
        <w:bookmarkEnd w:id="4332"/>
      </w:del>
    </w:p>
    <w:p w:rsidR="00E25BED" w:rsidDel="00866AF5" w:rsidRDefault="00E25BED" w:rsidP="00866AF5">
      <w:pPr>
        <w:pStyle w:val="a6"/>
        <w:numPr>
          <w:ilvl w:val="0"/>
          <w:numId w:val="1"/>
        </w:numPr>
        <w:spacing w:after="200"/>
        <w:ind w:left="0" w:firstLine="709"/>
        <w:contextualSpacing w:val="0"/>
        <w:jc w:val="left"/>
        <w:outlineLvl w:val="0"/>
        <w:rPr>
          <w:del w:id="4335" w:author="Анастасия ." w:date="2023-10-11T17:39:00Z"/>
          <w:rFonts w:cs="Times New Roman"/>
          <w:szCs w:val="28"/>
        </w:rPr>
        <w:pPrChange w:id="4336" w:author="Анастасия ." w:date="2023-10-11T17:39:00Z">
          <w:pPr/>
        </w:pPrChange>
      </w:pPr>
      <w:del w:id="4337" w:author="Анастасия ." w:date="2023-10-11T17:39:00Z">
        <w:r w:rsidRPr="004E05D3" w:rsidDel="00866AF5">
          <w:rPr>
            <w:rFonts w:cs="Times New Roman"/>
            <w:szCs w:val="28"/>
          </w:rPr>
          <w:delText xml:space="preserve">К этой статье относится: стоимость материалов, покупных изделий, полуфабрикатов, комплектующих изделий и других материальных ценностей, расходуемых непосредственно в процессе выполнения </w:delText>
        </w:r>
        <w:r w:rsidDel="00866AF5">
          <w:rPr>
            <w:rFonts w:cs="Times New Roman"/>
            <w:szCs w:val="28"/>
          </w:rPr>
          <w:delText>ВКР</w:delText>
        </w:r>
        <w:r w:rsidRPr="004E05D3" w:rsidDel="00866AF5">
          <w:rPr>
            <w:rFonts w:cs="Times New Roman"/>
            <w:szCs w:val="28"/>
          </w:rPr>
          <w:delText xml:space="preserve"> по теме. В стоимость материальных затрат включаются транспортно-заготовительные расходы, </w:delText>
        </w:r>
        <w:r w:rsidDel="00866AF5">
          <w:rPr>
            <w:rFonts w:cs="Times New Roman"/>
            <w:szCs w:val="28"/>
          </w:rPr>
          <w:delText>взятые</w:delText>
        </w:r>
        <w:r w:rsidRPr="004E05D3" w:rsidDel="00866AF5">
          <w:rPr>
            <w:rFonts w:cs="Times New Roman"/>
            <w:szCs w:val="28"/>
          </w:rPr>
          <w:delText xml:space="preserve"> на уровне 15-20 % стоимости затрат по статье. В эту статью включаются также затраты на оформление комплекта документов.</w:delText>
        </w:r>
        <w:r w:rsidDel="00866AF5">
          <w:rPr>
            <w:rFonts w:cs="Times New Roman"/>
            <w:szCs w:val="28"/>
          </w:rPr>
          <w:delText xml:space="preserve"> Материальная спецификация представлена Таблицей </w:delText>
        </w:r>
        <w:r w:rsidRPr="00866AF5" w:rsidDel="00866AF5">
          <w:rPr>
            <w:rFonts w:cs="Times New Roman"/>
            <w:szCs w:val="28"/>
            <w:rPrChange w:id="4338" w:author="Анастасия ." w:date="2023-10-11T17:39:00Z">
              <w:rPr>
                <w:rFonts w:cs="Times New Roman"/>
                <w:szCs w:val="28"/>
                <w:lang w:val="en-US"/>
              </w:rPr>
            </w:rPrChange>
          </w:rPr>
          <w:delText>4</w:delText>
        </w:r>
        <w:r w:rsidDel="00866AF5">
          <w:rPr>
            <w:rFonts w:cs="Times New Roman"/>
            <w:szCs w:val="28"/>
          </w:rPr>
          <w:delText>.2.</w:delText>
        </w:r>
      </w:del>
    </w:p>
    <w:p w:rsidR="00E25BED" w:rsidRPr="00866AF5" w:rsidDel="00866AF5" w:rsidRDefault="00E25BED" w:rsidP="00866AF5">
      <w:pPr>
        <w:pStyle w:val="a6"/>
        <w:numPr>
          <w:ilvl w:val="0"/>
          <w:numId w:val="1"/>
        </w:numPr>
        <w:spacing w:after="200"/>
        <w:ind w:left="0" w:firstLine="709"/>
        <w:contextualSpacing w:val="0"/>
        <w:jc w:val="left"/>
        <w:outlineLvl w:val="0"/>
        <w:rPr>
          <w:del w:id="4339" w:author="Анастасия ." w:date="2023-10-11T17:39:00Z"/>
          <w:rFonts w:cs="Times New Roman"/>
          <w:i/>
          <w:sz w:val="24"/>
          <w:szCs w:val="28"/>
          <w:rPrChange w:id="4340" w:author="Анастасия ." w:date="2023-10-11T17:39:00Z">
            <w:rPr>
              <w:del w:id="4341" w:author="Анастасия ." w:date="2023-10-11T17:39:00Z"/>
              <w:rFonts w:cs="Times New Roman"/>
              <w:i/>
              <w:sz w:val="24"/>
              <w:szCs w:val="28"/>
              <w:lang w:val="en-US"/>
            </w:rPr>
          </w:rPrChange>
        </w:rPr>
        <w:pPrChange w:id="4342" w:author="Анастасия ." w:date="2023-10-11T17:39:00Z">
          <w:pPr>
            <w:pStyle w:val="a6"/>
            <w:spacing w:before="120" w:line="240" w:lineRule="auto"/>
            <w:ind w:left="0" w:firstLine="0"/>
            <w:contextualSpacing w:val="0"/>
            <w:jc w:val="left"/>
          </w:pPr>
        </w:pPrChange>
      </w:pPr>
      <w:del w:id="4343" w:author="Анастасия ." w:date="2023-10-11T17:39:00Z">
        <w:r w:rsidDel="00866AF5">
          <w:rPr>
            <w:rFonts w:cs="Times New Roman"/>
            <w:i/>
            <w:sz w:val="24"/>
            <w:szCs w:val="28"/>
          </w:rPr>
          <w:delText>Т</w:delText>
        </w:r>
        <w:r w:rsidRPr="0040675E" w:rsidDel="00866AF5">
          <w:rPr>
            <w:rFonts w:cs="Times New Roman"/>
            <w:i/>
            <w:sz w:val="24"/>
            <w:szCs w:val="28"/>
          </w:rPr>
          <w:delText>аблиц</w:delText>
        </w:r>
        <w:r w:rsidDel="00866AF5">
          <w:rPr>
            <w:rFonts w:cs="Times New Roman"/>
            <w:i/>
            <w:sz w:val="24"/>
            <w:szCs w:val="28"/>
          </w:rPr>
          <w:delText>а</w:delText>
        </w:r>
        <w:r w:rsidRPr="0040675E" w:rsidDel="00866AF5">
          <w:rPr>
            <w:rFonts w:cs="Times New Roman"/>
            <w:i/>
            <w:sz w:val="24"/>
            <w:szCs w:val="28"/>
          </w:rPr>
          <w:delText xml:space="preserve"> </w:delText>
        </w:r>
        <w:r w:rsidRPr="00866AF5" w:rsidDel="00866AF5">
          <w:rPr>
            <w:rFonts w:cs="Times New Roman"/>
            <w:i/>
            <w:sz w:val="24"/>
            <w:szCs w:val="28"/>
            <w:rPrChange w:id="4344" w:author="Анастасия ." w:date="2023-10-11T17:39:00Z">
              <w:rPr>
                <w:rFonts w:cs="Times New Roman"/>
                <w:i/>
                <w:sz w:val="24"/>
                <w:szCs w:val="28"/>
                <w:lang w:val="en-US"/>
              </w:rPr>
            </w:rPrChange>
          </w:rPr>
          <w:delText>4</w:delText>
        </w:r>
        <w:r w:rsidRPr="0040675E" w:rsidDel="00866AF5">
          <w:rPr>
            <w:rFonts w:cs="Times New Roman"/>
            <w:i/>
            <w:sz w:val="24"/>
            <w:szCs w:val="28"/>
          </w:rPr>
          <w:delText>.</w:delText>
        </w:r>
        <w:r w:rsidDel="00866AF5">
          <w:rPr>
            <w:rFonts w:cs="Times New Roman"/>
            <w:i/>
            <w:sz w:val="24"/>
            <w:szCs w:val="28"/>
          </w:rPr>
          <w:delText>2</w:delText>
        </w:r>
        <w:r w:rsidRPr="0040675E" w:rsidDel="00866AF5">
          <w:rPr>
            <w:rFonts w:cs="Times New Roman"/>
            <w:i/>
            <w:sz w:val="24"/>
            <w:szCs w:val="28"/>
          </w:rPr>
          <w:delText xml:space="preserve"> — </w:delText>
        </w:r>
        <w:r w:rsidDel="00866AF5">
          <w:rPr>
            <w:rFonts w:cs="Times New Roman"/>
            <w:i/>
            <w:sz w:val="24"/>
            <w:szCs w:val="28"/>
          </w:rPr>
          <w:delText>Материальная спецификация</w:delText>
        </w:r>
      </w:del>
    </w:p>
    <w:tbl>
      <w:tblPr>
        <w:tblStyle w:val="4"/>
        <w:tblW w:w="0" w:type="auto"/>
        <w:jc w:val="center"/>
        <w:tblLook w:val="04A0" w:firstRow="1" w:lastRow="0" w:firstColumn="1" w:lastColumn="0" w:noHBand="0" w:noVBand="1"/>
      </w:tblPr>
      <w:tblGrid>
        <w:gridCol w:w="1065"/>
        <w:gridCol w:w="2129"/>
        <w:gridCol w:w="1674"/>
        <w:gridCol w:w="1877"/>
        <w:gridCol w:w="1308"/>
        <w:gridCol w:w="1801"/>
      </w:tblGrid>
      <w:tr w:rsidR="00615B29" w:rsidDel="00866AF5" w:rsidTr="000439B5">
        <w:trPr>
          <w:jc w:val="center"/>
          <w:del w:id="4345" w:author="Анастасия ." w:date="2023-10-11T17:39:00Z"/>
        </w:trPr>
        <w:tc>
          <w:tcPr>
            <w:tcW w:w="114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46" w:author="Анастасия ." w:date="2023-10-11T17:39:00Z"/>
                <w:rFonts w:cs="Times New Roman"/>
                <w:b/>
                <w:sz w:val="24"/>
                <w:szCs w:val="24"/>
              </w:rPr>
              <w:pPrChange w:id="4347" w:author="Анастасия ." w:date="2023-10-11T17:39:00Z">
                <w:pPr/>
              </w:pPrChange>
            </w:pPr>
            <w:del w:id="4348" w:author="Анастасия ." w:date="2023-10-11T17:39:00Z">
              <w:r w:rsidRPr="008A758B" w:rsidDel="00866AF5">
                <w:rPr>
                  <w:rFonts w:cs="Times New Roman"/>
                  <w:b/>
                  <w:sz w:val="24"/>
                  <w:szCs w:val="24"/>
                </w:rPr>
                <w:delText>№ пп</w:delText>
              </w:r>
            </w:del>
          </w:p>
        </w:tc>
        <w:tc>
          <w:tcPr>
            <w:tcW w:w="2106"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49" w:author="Анастасия ." w:date="2023-10-11T17:39:00Z"/>
                <w:rFonts w:cs="Times New Roman"/>
                <w:b/>
                <w:sz w:val="24"/>
                <w:szCs w:val="24"/>
              </w:rPr>
              <w:pPrChange w:id="4350" w:author="Анастасия ." w:date="2023-10-11T17:39:00Z">
                <w:pPr/>
              </w:pPrChange>
            </w:pPr>
            <w:del w:id="4351" w:author="Анастасия ." w:date="2023-10-11T17:39:00Z">
              <w:r w:rsidRPr="008A758B" w:rsidDel="00866AF5">
                <w:rPr>
                  <w:rFonts w:cs="Times New Roman"/>
                  <w:b/>
                  <w:sz w:val="24"/>
                  <w:szCs w:val="24"/>
                </w:rPr>
                <w:delText>Наименование</w:delText>
              </w:r>
            </w:del>
          </w:p>
          <w:p w:rsidR="00615B29" w:rsidRPr="008A758B" w:rsidDel="00866AF5" w:rsidRDefault="00615B29" w:rsidP="00866AF5">
            <w:pPr>
              <w:pStyle w:val="a6"/>
              <w:numPr>
                <w:ilvl w:val="0"/>
                <w:numId w:val="1"/>
              </w:numPr>
              <w:spacing w:after="200"/>
              <w:ind w:left="0" w:firstLine="709"/>
              <w:contextualSpacing w:val="0"/>
              <w:jc w:val="left"/>
              <w:outlineLvl w:val="0"/>
              <w:rPr>
                <w:del w:id="4352" w:author="Анастасия ." w:date="2023-10-11T17:39:00Z"/>
                <w:rFonts w:cs="Times New Roman"/>
                <w:b/>
                <w:sz w:val="24"/>
                <w:szCs w:val="24"/>
              </w:rPr>
              <w:pPrChange w:id="4353" w:author="Анастасия ." w:date="2023-10-11T17:39:00Z">
                <w:pPr/>
              </w:pPrChange>
            </w:pPr>
            <w:del w:id="4354" w:author="Анастасия ." w:date="2023-10-11T17:39:00Z">
              <w:r w:rsidRPr="008A758B" w:rsidDel="00866AF5">
                <w:rPr>
                  <w:rFonts w:cs="Times New Roman"/>
                  <w:b/>
                  <w:sz w:val="24"/>
                  <w:szCs w:val="24"/>
                </w:rPr>
                <w:delText>материалов</w:delText>
              </w:r>
            </w:del>
          </w:p>
        </w:tc>
        <w:tc>
          <w:tcPr>
            <w:tcW w:w="1652"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55" w:author="Анастасия ." w:date="2023-10-11T17:39:00Z"/>
                <w:rFonts w:cs="Times New Roman"/>
                <w:b/>
                <w:sz w:val="24"/>
                <w:szCs w:val="24"/>
              </w:rPr>
              <w:pPrChange w:id="4356" w:author="Анастасия ." w:date="2023-10-11T17:39:00Z">
                <w:pPr/>
              </w:pPrChange>
            </w:pPr>
            <w:del w:id="4357" w:author="Анастасия ." w:date="2023-10-11T17:39:00Z">
              <w:r w:rsidRPr="008A758B" w:rsidDel="00866AF5">
                <w:rPr>
                  <w:rFonts w:cs="Times New Roman"/>
                  <w:b/>
                  <w:sz w:val="24"/>
                  <w:szCs w:val="24"/>
                </w:rPr>
                <w:delText>Единицы измерения</w:delText>
              </w:r>
            </w:del>
          </w:p>
        </w:tc>
        <w:tc>
          <w:tcPr>
            <w:tcW w:w="1783"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58" w:author="Анастасия ." w:date="2023-10-11T17:39:00Z"/>
                <w:rFonts w:cs="Times New Roman"/>
                <w:b/>
                <w:sz w:val="24"/>
                <w:szCs w:val="24"/>
              </w:rPr>
              <w:pPrChange w:id="4359" w:author="Анастасия ." w:date="2023-10-11T17:39:00Z">
                <w:pPr/>
              </w:pPrChange>
            </w:pPr>
            <w:del w:id="4360" w:author="Анастасия ." w:date="2023-10-11T17:39:00Z">
              <w:r w:rsidRPr="008A758B" w:rsidDel="00866AF5">
                <w:rPr>
                  <w:rFonts w:cs="Times New Roman"/>
                  <w:b/>
                  <w:sz w:val="24"/>
                  <w:szCs w:val="24"/>
                </w:rPr>
                <w:delText>Количество</w:delText>
              </w:r>
            </w:del>
          </w:p>
        </w:tc>
        <w:tc>
          <w:tcPr>
            <w:tcW w:w="1483"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61" w:author="Анастасия ." w:date="2023-10-11T17:39:00Z"/>
                <w:rFonts w:cs="Times New Roman"/>
                <w:b/>
                <w:sz w:val="24"/>
                <w:szCs w:val="24"/>
              </w:rPr>
              <w:pPrChange w:id="4362" w:author="Анастасия ." w:date="2023-10-11T17:39:00Z">
                <w:pPr/>
              </w:pPrChange>
            </w:pPr>
            <w:del w:id="4363" w:author="Анастасия ." w:date="2023-10-11T17:39:00Z">
              <w:r w:rsidRPr="008A758B" w:rsidDel="00866AF5">
                <w:rPr>
                  <w:rFonts w:cs="Times New Roman"/>
                  <w:b/>
                  <w:sz w:val="24"/>
                  <w:szCs w:val="24"/>
                </w:rPr>
                <w:delText>Цена за единицу (руб)</w:delText>
              </w:r>
            </w:del>
          </w:p>
        </w:tc>
        <w:tc>
          <w:tcPr>
            <w:tcW w:w="168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64" w:author="Анастасия ." w:date="2023-10-11T17:39:00Z"/>
                <w:rFonts w:cs="Times New Roman"/>
                <w:b/>
                <w:sz w:val="24"/>
                <w:szCs w:val="24"/>
              </w:rPr>
              <w:pPrChange w:id="4365" w:author="Анастасия ." w:date="2023-10-11T17:39:00Z">
                <w:pPr/>
              </w:pPrChange>
            </w:pPr>
            <w:del w:id="4366" w:author="Анастасия ." w:date="2023-10-11T17:39:00Z">
              <w:r w:rsidRPr="008A758B" w:rsidDel="00866AF5">
                <w:rPr>
                  <w:rFonts w:cs="Times New Roman"/>
                  <w:b/>
                  <w:sz w:val="24"/>
                  <w:szCs w:val="24"/>
                </w:rPr>
                <w:delText>Стоимость (руб)</w:delText>
              </w:r>
            </w:del>
          </w:p>
        </w:tc>
      </w:tr>
      <w:tr w:rsidR="00615B29" w:rsidDel="00866AF5" w:rsidTr="000439B5">
        <w:trPr>
          <w:jc w:val="center"/>
          <w:del w:id="4367" w:author="Анастасия ." w:date="2023-10-11T17:39:00Z"/>
        </w:trPr>
        <w:tc>
          <w:tcPr>
            <w:tcW w:w="114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68" w:author="Анастасия ." w:date="2023-10-11T17:39:00Z"/>
                <w:rFonts w:cs="Times New Roman"/>
                <w:b/>
                <w:sz w:val="24"/>
                <w:szCs w:val="24"/>
              </w:rPr>
              <w:pPrChange w:id="4369" w:author="Анастасия ." w:date="2023-10-11T17:39:00Z">
                <w:pPr/>
              </w:pPrChange>
            </w:pPr>
            <w:del w:id="4370" w:author="Анастасия ." w:date="2023-10-11T17:39:00Z">
              <w:r w:rsidRPr="008A758B" w:rsidDel="00866AF5">
                <w:rPr>
                  <w:rFonts w:cs="Times New Roman"/>
                  <w:b/>
                  <w:sz w:val="24"/>
                  <w:szCs w:val="24"/>
                </w:rPr>
                <w:delText>1</w:delText>
              </w:r>
            </w:del>
          </w:p>
        </w:tc>
        <w:tc>
          <w:tcPr>
            <w:tcW w:w="2106"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71" w:author="Анастасия ." w:date="2023-10-11T17:39:00Z"/>
                <w:rFonts w:cs="Times New Roman"/>
                <w:b/>
                <w:sz w:val="24"/>
                <w:szCs w:val="24"/>
              </w:rPr>
              <w:pPrChange w:id="4372" w:author="Анастасия ." w:date="2023-10-11T17:39:00Z">
                <w:pPr/>
              </w:pPrChange>
            </w:pPr>
            <w:del w:id="4373" w:author="Анастасия ." w:date="2023-10-11T17:39:00Z">
              <w:r w:rsidRPr="008A758B" w:rsidDel="00866AF5">
                <w:rPr>
                  <w:rFonts w:cs="Times New Roman"/>
                  <w:b/>
                  <w:sz w:val="24"/>
                  <w:szCs w:val="24"/>
                </w:rPr>
                <w:delText>2</w:delText>
              </w:r>
            </w:del>
          </w:p>
        </w:tc>
        <w:tc>
          <w:tcPr>
            <w:tcW w:w="1652"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74" w:author="Анастасия ." w:date="2023-10-11T17:39:00Z"/>
                <w:rFonts w:cs="Times New Roman"/>
                <w:b/>
                <w:sz w:val="24"/>
                <w:szCs w:val="24"/>
              </w:rPr>
              <w:pPrChange w:id="4375" w:author="Анастасия ." w:date="2023-10-11T17:39:00Z">
                <w:pPr/>
              </w:pPrChange>
            </w:pPr>
            <w:del w:id="4376" w:author="Анастасия ." w:date="2023-10-11T17:39:00Z">
              <w:r w:rsidRPr="008A758B" w:rsidDel="00866AF5">
                <w:rPr>
                  <w:rFonts w:cs="Times New Roman"/>
                  <w:b/>
                  <w:sz w:val="24"/>
                  <w:szCs w:val="24"/>
                </w:rPr>
                <w:delText>3</w:delText>
              </w:r>
            </w:del>
          </w:p>
        </w:tc>
        <w:tc>
          <w:tcPr>
            <w:tcW w:w="1783"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77" w:author="Анастасия ." w:date="2023-10-11T17:39:00Z"/>
                <w:rFonts w:cs="Times New Roman"/>
                <w:b/>
                <w:sz w:val="24"/>
                <w:szCs w:val="24"/>
              </w:rPr>
              <w:pPrChange w:id="4378" w:author="Анастасия ." w:date="2023-10-11T17:39:00Z">
                <w:pPr/>
              </w:pPrChange>
            </w:pPr>
            <w:del w:id="4379" w:author="Анастасия ." w:date="2023-10-11T17:39:00Z">
              <w:r w:rsidRPr="008A758B" w:rsidDel="00866AF5">
                <w:rPr>
                  <w:rFonts w:cs="Times New Roman"/>
                  <w:b/>
                  <w:sz w:val="24"/>
                  <w:szCs w:val="24"/>
                </w:rPr>
                <w:delText>4</w:delText>
              </w:r>
            </w:del>
          </w:p>
        </w:tc>
        <w:tc>
          <w:tcPr>
            <w:tcW w:w="1483"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80" w:author="Анастасия ." w:date="2023-10-11T17:39:00Z"/>
                <w:rFonts w:cs="Times New Roman"/>
                <w:b/>
                <w:sz w:val="24"/>
                <w:szCs w:val="24"/>
              </w:rPr>
              <w:pPrChange w:id="4381" w:author="Анастасия ." w:date="2023-10-11T17:39:00Z">
                <w:pPr/>
              </w:pPrChange>
            </w:pPr>
            <w:del w:id="4382" w:author="Анастасия ." w:date="2023-10-11T17:39:00Z">
              <w:r w:rsidRPr="008A758B" w:rsidDel="00866AF5">
                <w:rPr>
                  <w:rFonts w:cs="Times New Roman"/>
                  <w:b/>
                  <w:sz w:val="24"/>
                  <w:szCs w:val="24"/>
                </w:rPr>
                <w:delText>5</w:delText>
              </w:r>
            </w:del>
          </w:p>
        </w:tc>
        <w:tc>
          <w:tcPr>
            <w:tcW w:w="168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383" w:author="Анастасия ." w:date="2023-10-11T17:39:00Z"/>
                <w:rFonts w:cs="Times New Roman"/>
                <w:b/>
                <w:sz w:val="24"/>
                <w:szCs w:val="24"/>
              </w:rPr>
              <w:pPrChange w:id="4384" w:author="Анастасия ." w:date="2023-10-11T17:39:00Z">
                <w:pPr/>
              </w:pPrChange>
            </w:pPr>
            <w:del w:id="4385" w:author="Анастасия ." w:date="2023-10-11T17:39:00Z">
              <w:r w:rsidRPr="008A758B" w:rsidDel="00866AF5">
                <w:rPr>
                  <w:rFonts w:cs="Times New Roman"/>
                  <w:b/>
                  <w:sz w:val="24"/>
                  <w:szCs w:val="24"/>
                </w:rPr>
                <w:delText>6</w:delText>
              </w:r>
            </w:del>
          </w:p>
        </w:tc>
      </w:tr>
      <w:tr w:rsidR="00615B29" w:rsidDel="00866AF5" w:rsidTr="000439B5">
        <w:trPr>
          <w:jc w:val="center"/>
          <w:del w:id="4386" w:author="Анастасия ." w:date="2023-10-11T17:39:00Z"/>
        </w:trPr>
        <w:tc>
          <w:tcPr>
            <w:tcW w:w="1145" w:type="dxa"/>
          </w:tcPr>
          <w:p w:rsidR="00615B29" w:rsidDel="00866AF5" w:rsidRDefault="00615B29" w:rsidP="00866AF5">
            <w:pPr>
              <w:pStyle w:val="a6"/>
              <w:numPr>
                <w:ilvl w:val="0"/>
                <w:numId w:val="1"/>
              </w:numPr>
              <w:spacing w:after="200"/>
              <w:ind w:left="0" w:firstLine="709"/>
              <w:contextualSpacing w:val="0"/>
              <w:jc w:val="left"/>
              <w:outlineLvl w:val="0"/>
              <w:rPr>
                <w:del w:id="4387" w:author="Анастасия ." w:date="2023-10-11T17:39:00Z"/>
                <w:rFonts w:cs="Times New Roman"/>
                <w:sz w:val="24"/>
                <w:szCs w:val="24"/>
              </w:rPr>
              <w:pPrChange w:id="4388" w:author="Анастасия ." w:date="2023-10-11T17:39:00Z">
                <w:pPr/>
              </w:pPrChange>
            </w:pPr>
            <w:del w:id="4389" w:author="Анастасия ." w:date="2023-10-11T17:39:00Z">
              <w:r w:rsidDel="00866AF5">
                <w:rPr>
                  <w:rFonts w:cs="Times New Roman"/>
                  <w:sz w:val="24"/>
                  <w:szCs w:val="24"/>
                </w:rPr>
                <w:delText>1</w:delText>
              </w:r>
            </w:del>
          </w:p>
        </w:tc>
        <w:tc>
          <w:tcPr>
            <w:tcW w:w="2106" w:type="dxa"/>
          </w:tcPr>
          <w:p w:rsidR="00615B29" w:rsidDel="00866AF5" w:rsidRDefault="00615B29" w:rsidP="00866AF5">
            <w:pPr>
              <w:pStyle w:val="a6"/>
              <w:numPr>
                <w:ilvl w:val="0"/>
                <w:numId w:val="1"/>
              </w:numPr>
              <w:spacing w:after="200"/>
              <w:ind w:left="0" w:firstLine="709"/>
              <w:contextualSpacing w:val="0"/>
              <w:jc w:val="left"/>
              <w:outlineLvl w:val="0"/>
              <w:rPr>
                <w:del w:id="4390" w:author="Анастасия ." w:date="2023-10-11T17:39:00Z"/>
                <w:rFonts w:cs="Times New Roman"/>
                <w:sz w:val="24"/>
                <w:szCs w:val="24"/>
              </w:rPr>
              <w:pPrChange w:id="4391" w:author="Анастасия ." w:date="2023-10-11T17:39:00Z">
                <w:pPr/>
              </w:pPrChange>
            </w:pPr>
            <w:del w:id="4392" w:author="Анастасия ." w:date="2023-10-11T17:39:00Z">
              <w:r w:rsidDel="00866AF5">
                <w:rPr>
                  <w:rFonts w:cs="Times New Roman"/>
                  <w:sz w:val="24"/>
                  <w:szCs w:val="24"/>
                </w:rPr>
                <w:delText>Флешка 64Гб</w:delText>
              </w:r>
            </w:del>
          </w:p>
        </w:tc>
        <w:tc>
          <w:tcPr>
            <w:tcW w:w="1652" w:type="dxa"/>
          </w:tcPr>
          <w:p w:rsidR="00615B29" w:rsidDel="00866AF5" w:rsidRDefault="00615B29" w:rsidP="00866AF5">
            <w:pPr>
              <w:pStyle w:val="a6"/>
              <w:numPr>
                <w:ilvl w:val="0"/>
                <w:numId w:val="1"/>
              </w:numPr>
              <w:spacing w:after="200"/>
              <w:ind w:left="0" w:firstLine="709"/>
              <w:contextualSpacing w:val="0"/>
              <w:jc w:val="left"/>
              <w:outlineLvl w:val="0"/>
              <w:rPr>
                <w:del w:id="4393" w:author="Анастасия ." w:date="2023-10-11T17:39:00Z"/>
                <w:rFonts w:cs="Times New Roman"/>
                <w:sz w:val="24"/>
                <w:szCs w:val="24"/>
              </w:rPr>
              <w:pPrChange w:id="4394" w:author="Анастасия ." w:date="2023-10-11T17:39:00Z">
                <w:pPr/>
              </w:pPrChange>
            </w:pPr>
            <w:del w:id="4395" w:author="Анастасия ." w:date="2023-10-11T17:39:00Z">
              <w:r w:rsidDel="00866AF5">
                <w:rPr>
                  <w:rFonts w:cs="Times New Roman"/>
                  <w:sz w:val="24"/>
                  <w:szCs w:val="24"/>
                </w:rPr>
                <w:delText>шт</w:delText>
              </w:r>
            </w:del>
          </w:p>
        </w:tc>
        <w:tc>
          <w:tcPr>
            <w:tcW w:w="1783" w:type="dxa"/>
          </w:tcPr>
          <w:p w:rsidR="00615B29" w:rsidDel="00866AF5" w:rsidRDefault="00615B29" w:rsidP="00866AF5">
            <w:pPr>
              <w:pStyle w:val="a6"/>
              <w:numPr>
                <w:ilvl w:val="0"/>
                <w:numId w:val="1"/>
              </w:numPr>
              <w:spacing w:after="200"/>
              <w:ind w:left="0" w:firstLine="709"/>
              <w:contextualSpacing w:val="0"/>
              <w:jc w:val="left"/>
              <w:outlineLvl w:val="0"/>
              <w:rPr>
                <w:del w:id="4396" w:author="Анастасия ." w:date="2023-10-11T17:39:00Z"/>
                <w:rFonts w:cs="Times New Roman"/>
                <w:sz w:val="24"/>
                <w:szCs w:val="24"/>
              </w:rPr>
              <w:pPrChange w:id="4397" w:author="Анастасия ." w:date="2023-10-11T17:39:00Z">
                <w:pPr/>
              </w:pPrChange>
            </w:pPr>
            <w:del w:id="4398" w:author="Анастасия ." w:date="2023-10-11T17:39:00Z">
              <w:r w:rsidDel="00866AF5">
                <w:rPr>
                  <w:rFonts w:cs="Times New Roman"/>
                  <w:sz w:val="24"/>
                  <w:szCs w:val="24"/>
                </w:rPr>
                <w:delText>1</w:delText>
              </w:r>
            </w:del>
          </w:p>
        </w:tc>
        <w:tc>
          <w:tcPr>
            <w:tcW w:w="1483" w:type="dxa"/>
          </w:tcPr>
          <w:p w:rsidR="00615B29" w:rsidDel="00866AF5" w:rsidRDefault="00615B29" w:rsidP="00866AF5">
            <w:pPr>
              <w:pStyle w:val="a6"/>
              <w:numPr>
                <w:ilvl w:val="0"/>
                <w:numId w:val="1"/>
              </w:numPr>
              <w:spacing w:after="200"/>
              <w:ind w:left="0" w:firstLine="709"/>
              <w:contextualSpacing w:val="0"/>
              <w:jc w:val="left"/>
              <w:outlineLvl w:val="0"/>
              <w:rPr>
                <w:del w:id="4399" w:author="Анастасия ." w:date="2023-10-11T17:39:00Z"/>
                <w:rFonts w:cs="Times New Roman"/>
                <w:sz w:val="24"/>
                <w:szCs w:val="24"/>
              </w:rPr>
              <w:pPrChange w:id="4400" w:author="Анастасия ." w:date="2023-10-11T17:39:00Z">
                <w:pPr/>
              </w:pPrChange>
            </w:pPr>
            <w:del w:id="4401" w:author="Анастасия ." w:date="2023-10-11T17:39:00Z">
              <w:r w:rsidDel="00866AF5">
                <w:rPr>
                  <w:rFonts w:cs="Times New Roman"/>
                  <w:sz w:val="24"/>
                  <w:szCs w:val="24"/>
                </w:rPr>
                <w:delText>1550</w:delText>
              </w:r>
            </w:del>
          </w:p>
        </w:tc>
        <w:tc>
          <w:tcPr>
            <w:tcW w:w="1685" w:type="dxa"/>
          </w:tcPr>
          <w:p w:rsidR="00615B29" w:rsidDel="00866AF5" w:rsidRDefault="00615B29" w:rsidP="00866AF5">
            <w:pPr>
              <w:pStyle w:val="a6"/>
              <w:numPr>
                <w:ilvl w:val="0"/>
                <w:numId w:val="1"/>
              </w:numPr>
              <w:spacing w:after="200"/>
              <w:ind w:left="0" w:firstLine="709"/>
              <w:contextualSpacing w:val="0"/>
              <w:jc w:val="left"/>
              <w:outlineLvl w:val="0"/>
              <w:rPr>
                <w:del w:id="4402" w:author="Анастасия ." w:date="2023-10-11T17:39:00Z"/>
                <w:rFonts w:cs="Times New Roman"/>
                <w:sz w:val="24"/>
                <w:szCs w:val="24"/>
              </w:rPr>
              <w:pPrChange w:id="4403" w:author="Анастасия ." w:date="2023-10-11T17:39:00Z">
                <w:pPr/>
              </w:pPrChange>
            </w:pPr>
            <w:del w:id="4404" w:author="Анастасия ." w:date="2023-10-11T17:39:00Z">
              <w:r w:rsidDel="00866AF5">
                <w:rPr>
                  <w:rFonts w:cs="Times New Roman"/>
                  <w:sz w:val="24"/>
                  <w:szCs w:val="24"/>
                </w:rPr>
                <w:delText>1550</w:delText>
              </w:r>
            </w:del>
          </w:p>
        </w:tc>
      </w:tr>
      <w:tr w:rsidR="00615B29" w:rsidDel="00866AF5" w:rsidTr="000439B5">
        <w:trPr>
          <w:jc w:val="center"/>
          <w:del w:id="4405" w:author="Анастасия ." w:date="2023-10-11T17:39:00Z"/>
        </w:trPr>
        <w:tc>
          <w:tcPr>
            <w:tcW w:w="1145" w:type="dxa"/>
          </w:tcPr>
          <w:p w:rsidR="00615B29" w:rsidDel="00866AF5" w:rsidRDefault="00615B29" w:rsidP="00866AF5">
            <w:pPr>
              <w:pStyle w:val="a6"/>
              <w:numPr>
                <w:ilvl w:val="0"/>
                <w:numId w:val="1"/>
              </w:numPr>
              <w:spacing w:after="200"/>
              <w:ind w:left="0" w:firstLine="709"/>
              <w:contextualSpacing w:val="0"/>
              <w:jc w:val="left"/>
              <w:outlineLvl w:val="0"/>
              <w:rPr>
                <w:del w:id="4406" w:author="Анастасия ." w:date="2023-10-11T17:39:00Z"/>
                <w:rFonts w:cs="Times New Roman"/>
                <w:sz w:val="24"/>
                <w:szCs w:val="24"/>
              </w:rPr>
              <w:pPrChange w:id="4407" w:author="Анастасия ." w:date="2023-10-11T17:39:00Z">
                <w:pPr/>
              </w:pPrChange>
            </w:pPr>
            <w:del w:id="4408" w:author="Анастасия ." w:date="2023-10-11T17:39:00Z">
              <w:r w:rsidDel="00866AF5">
                <w:rPr>
                  <w:rFonts w:cs="Times New Roman"/>
                  <w:sz w:val="24"/>
                  <w:szCs w:val="24"/>
                </w:rPr>
                <w:delText>2</w:delText>
              </w:r>
            </w:del>
          </w:p>
        </w:tc>
        <w:tc>
          <w:tcPr>
            <w:tcW w:w="2106" w:type="dxa"/>
          </w:tcPr>
          <w:p w:rsidR="00615B29" w:rsidDel="00866AF5" w:rsidRDefault="00615B29" w:rsidP="00866AF5">
            <w:pPr>
              <w:pStyle w:val="a6"/>
              <w:numPr>
                <w:ilvl w:val="0"/>
                <w:numId w:val="1"/>
              </w:numPr>
              <w:spacing w:after="200"/>
              <w:ind w:left="0" w:firstLine="709"/>
              <w:contextualSpacing w:val="0"/>
              <w:jc w:val="left"/>
              <w:outlineLvl w:val="0"/>
              <w:rPr>
                <w:del w:id="4409" w:author="Анастасия ." w:date="2023-10-11T17:39:00Z"/>
                <w:rFonts w:cs="Times New Roman"/>
                <w:sz w:val="24"/>
                <w:szCs w:val="24"/>
              </w:rPr>
              <w:pPrChange w:id="4410" w:author="Анастасия ." w:date="2023-10-11T17:39:00Z">
                <w:pPr/>
              </w:pPrChange>
            </w:pPr>
            <w:del w:id="4411" w:author="Анастасия ." w:date="2023-10-11T17:39:00Z">
              <w:r w:rsidDel="00866AF5">
                <w:rPr>
                  <w:rFonts w:cs="Times New Roman"/>
                  <w:sz w:val="24"/>
                  <w:szCs w:val="24"/>
                </w:rPr>
                <w:delText>Бумага А4</w:delText>
              </w:r>
            </w:del>
          </w:p>
        </w:tc>
        <w:tc>
          <w:tcPr>
            <w:tcW w:w="1652" w:type="dxa"/>
          </w:tcPr>
          <w:p w:rsidR="00615B29" w:rsidDel="00866AF5" w:rsidRDefault="00615B29" w:rsidP="00866AF5">
            <w:pPr>
              <w:pStyle w:val="a6"/>
              <w:numPr>
                <w:ilvl w:val="0"/>
                <w:numId w:val="1"/>
              </w:numPr>
              <w:spacing w:after="200"/>
              <w:ind w:left="0" w:firstLine="709"/>
              <w:contextualSpacing w:val="0"/>
              <w:jc w:val="left"/>
              <w:outlineLvl w:val="0"/>
              <w:rPr>
                <w:del w:id="4412" w:author="Анастасия ." w:date="2023-10-11T17:39:00Z"/>
                <w:rFonts w:cs="Times New Roman"/>
                <w:sz w:val="24"/>
                <w:szCs w:val="24"/>
              </w:rPr>
              <w:pPrChange w:id="4413" w:author="Анастасия ." w:date="2023-10-11T17:39:00Z">
                <w:pPr/>
              </w:pPrChange>
            </w:pPr>
            <w:del w:id="4414" w:author="Анастасия ." w:date="2023-10-11T17:39:00Z">
              <w:r w:rsidDel="00866AF5">
                <w:rPr>
                  <w:rFonts w:cs="Times New Roman"/>
                  <w:sz w:val="24"/>
                  <w:szCs w:val="24"/>
                </w:rPr>
                <w:delText>пачка</w:delText>
              </w:r>
            </w:del>
          </w:p>
        </w:tc>
        <w:tc>
          <w:tcPr>
            <w:tcW w:w="1783" w:type="dxa"/>
          </w:tcPr>
          <w:p w:rsidR="00615B29" w:rsidDel="00866AF5" w:rsidRDefault="00615B29" w:rsidP="00866AF5">
            <w:pPr>
              <w:pStyle w:val="a6"/>
              <w:numPr>
                <w:ilvl w:val="0"/>
                <w:numId w:val="1"/>
              </w:numPr>
              <w:spacing w:after="200"/>
              <w:ind w:left="0" w:firstLine="709"/>
              <w:contextualSpacing w:val="0"/>
              <w:jc w:val="left"/>
              <w:outlineLvl w:val="0"/>
              <w:rPr>
                <w:del w:id="4415" w:author="Анастасия ." w:date="2023-10-11T17:39:00Z"/>
                <w:rFonts w:cs="Times New Roman"/>
                <w:sz w:val="24"/>
                <w:szCs w:val="24"/>
              </w:rPr>
              <w:pPrChange w:id="4416" w:author="Анастасия ." w:date="2023-10-11T17:39:00Z">
                <w:pPr/>
              </w:pPrChange>
            </w:pPr>
            <w:del w:id="4417" w:author="Анастасия ." w:date="2023-10-11T17:39:00Z">
              <w:r w:rsidDel="00866AF5">
                <w:rPr>
                  <w:rFonts w:cs="Times New Roman"/>
                  <w:sz w:val="24"/>
                  <w:szCs w:val="24"/>
                </w:rPr>
                <w:delText>1</w:delText>
              </w:r>
            </w:del>
          </w:p>
        </w:tc>
        <w:tc>
          <w:tcPr>
            <w:tcW w:w="1483" w:type="dxa"/>
          </w:tcPr>
          <w:p w:rsidR="00615B29" w:rsidDel="00866AF5" w:rsidRDefault="00615B29" w:rsidP="00866AF5">
            <w:pPr>
              <w:pStyle w:val="a6"/>
              <w:numPr>
                <w:ilvl w:val="0"/>
                <w:numId w:val="1"/>
              </w:numPr>
              <w:spacing w:after="200"/>
              <w:ind w:left="0" w:firstLine="709"/>
              <w:contextualSpacing w:val="0"/>
              <w:jc w:val="left"/>
              <w:outlineLvl w:val="0"/>
              <w:rPr>
                <w:del w:id="4418" w:author="Анастасия ." w:date="2023-10-11T17:39:00Z"/>
                <w:rFonts w:cs="Times New Roman"/>
                <w:sz w:val="24"/>
                <w:szCs w:val="24"/>
              </w:rPr>
              <w:pPrChange w:id="4419" w:author="Анастасия ." w:date="2023-10-11T17:39:00Z">
                <w:pPr/>
              </w:pPrChange>
            </w:pPr>
            <w:del w:id="4420" w:author="Анастасия ." w:date="2023-10-11T17:39:00Z">
              <w:r w:rsidDel="00866AF5">
                <w:rPr>
                  <w:rFonts w:cs="Times New Roman"/>
                  <w:sz w:val="24"/>
                  <w:szCs w:val="24"/>
                </w:rPr>
                <w:delText>175</w:delText>
              </w:r>
            </w:del>
          </w:p>
        </w:tc>
        <w:tc>
          <w:tcPr>
            <w:tcW w:w="1685" w:type="dxa"/>
          </w:tcPr>
          <w:p w:rsidR="00615B29" w:rsidDel="00866AF5" w:rsidRDefault="00615B29" w:rsidP="00866AF5">
            <w:pPr>
              <w:pStyle w:val="a6"/>
              <w:numPr>
                <w:ilvl w:val="0"/>
                <w:numId w:val="1"/>
              </w:numPr>
              <w:spacing w:after="200"/>
              <w:ind w:left="0" w:firstLine="709"/>
              <w:contextualSpacing w:val="0"/>
              <w:jc w:val="left"/>
              <w:outlineLvl w:val="0"/>
              <w:rPr>
                <w:del w:id="4421" w:author="Анастасия ." w:date="2023-10-11T17:39:00Z"/>
                <w:rFonts w:cs="Times New Roman"/>
                <w:sz w:val="24"/>
                <w:szCs w:val="24"/>
              </w:rPr>
              <w:pPrChange w:id="4422" w:author="Анастасия ." w:date="2023-10-11T17:39:00Z">
                <w:pPr/>
              </w:pPrChange>
            </w:pPr>
            <w:del w:id="4423" w:author="Анастасия ." w:date="2023-10-11T17:39:00Z">
              <w:r w:rsidDel="00866AF5">
                <w:rPr>
                  <w:rFonts w:cs="Times New Roman"/>
                  <w:sz w:val="24"/>
                  <w:szCs w:val="24"/>
                </w:rPr>
                <w:delText>175</w:delText>
              </w:r>
            </w:del>
          </w:p>
        </w:tc>
      </w:tr>
      <w:tr w:rsidR="00615B29" w:rsidDel="00866AF5" w:rsidTr="000439B5">
        <w:trPr>
          <w:jc w:val="center"/>
          <w:del w:id="4424" w:author="Анастасия ." w:date="2023-10-11T17:39:00Z"/>
        </w:trPr>
        <w:tc>
          <w:tcPr>
            <w:tcW w:w="1145" w:type="dxa"/>
          </w:tcPr>
          <w:p w:rsidR="00615B29" w:rsidDel="00866AF5" w:rsidRDefault="00615B29" w:rsidP="00866AF5">
            <w:pPr>
              <w:pStyle w:val="a6"/>
              <w:numPr>
                <w:ilvl w:val="0"/>
                <w:numId w:val="1"/>
              </w:numPr>
              <w:spacing w:after="200"/>
              <w:ind w:left="0" w:firstLine="709"/>
              <w:contextualSpacing w:val="0"/>
              <w:jc w:val="left"/>
              <w:outlineLvl w:val="0"/>
              <w:rPr>
                <w:del w:id="4425" w:author="Анастасия ." w:date="2023-10-11T17:39:00Z"/>
                <w:rFonts w:cs="Times New Roman"/>
                <w:sz w:val="24"/>
                <w:szCs w:val="24"/>
              </w:rPr>
              <w:pPrChange w:id="4426" w:author="Анастасия ." w:date="2023-10-11T17:39:00Z">
                <w:pPr/>
              </w:pPrChange>
            </w:pPr>
            <w:del w:id="4427" w:author="Анастасия ." w:date="2023-10-11T17:39:00Z">
              <w:r w:rsidDel="00866AF5">
                <w:rPr>
                  <w:rFonts w:cs="Times New Roman"/>
                  <w:sz w:val="24"/>
                  <w:szCs w:val="24"/>
                </w:rPr>
                <w:delText>3</w:delText>
              </w:r>
            </w:del>
          </w:p>
        </w:tc>
        <w:tc>
          <w:tcPr>
            <w:tcW w:w="2106" w:type="dxa"/>
          </w:tcPr>
          <w:p w:rsidR="00615B29" w:rsidDel="00866AF5" w:rsidRDefault="00615B29" w:rsidP="00866AF5">
            <w:pPr>
              <w:pStyle w:val="a6"/>
              <w:numPr>
                <w:ilvl w:val="0"/>
                <w:numId w:val="1"/>
              </w:numPr>
              <w:spacing w:after="200"/>
              <w:ind w:left="0" w:firstLine="709"/>
              <w:contextualSpacing w:val="0"/>
              <w:jc w:val="left"/>
              <w:outlineLvl w:val="0"/>
              <w:rPr>
                <w:del w:id="4428" w:author="Анастасия ." w:date="2023-10-11T17:39:00Z"/>
                <w:rFonts w:cs="Times New Roman"/>
                <w:sz w:val="24"/>
                <w:szCs w:val="24"/>
              </w:rPr>
              <w:pPrChange w:id="4429" w:author="Анастасия ." w:date="2023-10-11T17:39:00Z">
                <w:pPr/>
              </w:pPrChange>
            </w:pPr>
            <w:del w:id="4430" w:author="Анастасия ." w:date="2023-10-11T17:39:00Z">
              <w:r w:rsidDel="00866AF5">
                <w:rPr>
                  <w:rFonts w:cs="Times New Roman"/>
                  <w:sz w:val="24"/>
                  <w:szCs w:val="24"/>
                </w:rPr>
                <w:delText>Картридж для принтера</w:delText>
              </w:r>
            </w:del>
          </w:p>
        </w:tc>
        <w:tc>
          <w:tcPr>
            <w:tcW w:w="1652" w:type="dxa"/>
          </w:tcPr>
          <w:p w:rsidR="00615B29" w:rsidDel="00866AF5" w:rsidRDefault="00615B29" w:rsidP="00866AF5">
            <w:pPr>
              <w:pStyle w:val="a6"/>
              <w:numPr>
                <w:ilvl w:val="0"/>
                <w:numId w:val="1"/>
              </w:numPr>
              <w:spacing w:after="200"/>
              <w:ind w:left="0" w:firstLine="709"/>
              <w:contextualSpacing w:val="0"/>
              <w:jc w:val="left"/>
              <w:outlineLvl w:val="0"/>
              <w:rPr>
                <w:del w:id="4431" w:author="Анастасия ." w:date="2023-10-11T17:39:00Z"/>
                <w:rFonts w:cs="Times New Roman"/>
                <w:sz w:val="24"/>
                <w:szCs w:val="24"/>
              </w:rPr>
              <w:pPrChange w:id="4432" w:author="Анастасия ." w:date="2023-10-11T17:39:00Z">
                <w:pPr/>
              </w:pPrChange>
            </w:pPr>
            <w:del w:id="4433" w:author="Анастасия ." w:date="2023-10-11T17:39:00Z">
              <w:r w:rsidDel="00866AF5">
                <w:rPr>
                  <w:rFonts w:cs="Times New Roman"/>
                  <w:sz w:val="24"/>
                  <w:szCs w:val="24"/>
                </w:rPr>
                <w:delText>шт</w:delText>
              </w:r>
            </w:del>
          </w:p>
        </w:tc>
        <w:tc>
          <w:tcPr>
            <w:tcW w:w="1783" w:type="dxa"/>
          </w:tcPr>
          <w:p w:rsidR="00615B29" w:rsidDel="00866AF5" w:rsidRDefault="00615B29" w:rsidP="00866AF5">
            <w:pPr>
              <w:pStyle w:val="a6"/>
              <w:numPr>
                <w:ilvl w:val="0"/>
                <w:numId w:val="1"/>
              </w:numPr>
              <w:spacing w:after="200"/>
              <w:ind w:left="0" w:firstLine="709"/>
              <w:contextualSpacing w:val="0"/>
              <w:jc w:val="left"/>
              <w:outlineLvl w:val="0"/>
              <w:rPr>
                <w:del w:id="4434" w:author="Анастасия ." w:date="2023-10-11T17:39:00Z"/>
                <w:rFonts w:cs="Times New Roman"/>
                <w:sz w:val="24"/>
                <w:szCs w:val="24"/>
              </w:rPr>
              <w:pPrChange w:id="4435" w:author="Анастасия ." w:date="2023-10-11T17:39:00Z">
                <w:pPr/>
              </w:pPrChange>
            </w:pPr>
            <w:del w:id="4436" w:author="Анастасия ." w:date="2023-10-11T17:39:00Z">
              <w:r w:rsidDel="00866AF5">
                <w:rPr>
                  <w:rFonts w:cs="Times New Roman"/>
                  <w:sz w:val="24"/>
                  <w:szCs w:val="24"/>
                </w:rPr>
                <w:delText>1</w:delText>
              </w:r>
            </w:del>
          </w:p>
        </w:tc>
        <w:tc>
          <w:tcPr>
            <w:tcW w:w="1483" w:type="dxa"/>
          </w:tcPr>
          <w:p w:rsidR="00615B29" w:rsidDel="00866AF5" w:rsidRDefault="00615B29" w:rsidP="00866AF5">
            <w:pPr>
              <w:pStyle w:val="a6"/>
              <w:numPr>
                <w:ilvl w:val="0"/>
                <w:numId w:val="1"/>
              </w:numPr>
              <w:spacing w:after="200"/>
              <w:ind w:left="0" w:firstLine="709"/>
              <w:contextualSpacing w:val="0"/>
              <w:jc w:val="left"/>
              <w:outlineLvl w:val="0"/>
              <w:rPr>
                <w:del w:id="4437" w:author="Анастасия ." w:date="2023-10-11T17:39:00Z"/>
                <w:rFonts w:cs="Times New Roman"/>
                <w:sz w:val="24"/>
                <w:szCs w:val="24"/>
              </w:rPr>
              <w:pPrChange w:id="4438" w:author="Анастасия ." w:date="2023-10-11T17:39:00Z">
                <w:pPr/>
              </w:pPrChange>
            </w:pPr>
            <w:del w:id="4439" w:author="Анастасия ." w:date="2023-10-11T17:39:00Z">
              <w:r w:rsidDel="00866AF5">
                <w:rPr>
                  <w:rFonts w:cs="Times New Roman"/>
                  <w:sz w:val="24"/>
                  <w:szCs w:val="24"/>
                </w:rPr>
                <w:delText>2350</w:delText>
              </w:r>
            </w:del>
          </w:p>
        </w:tc>
        <w:tc>
          <w:tcPr>
            <w:tcW w:w="1685" w:type="dxa"/>
          </w:tcPr>
          <w:p w:rsidR="00615B29" w:rsidDel="00866AF5" w:rsidRDefault="00615B29" w:rsidP="00866AF5">
            <w:pPr>
              <w:pStyle w:val="a6"/>
              <w:numPr>
                <w:ilvl w:val="0"/>
                <w:numId w:val="1"/>
              </w:numPr>
              <w:spacing w:after="200"/>
              <w:ind w:left="0" w:firstLine="709"/>
              <w:contextualSpacing w:val="0"/>
              <w:jc w:val="left"/>
              <w:outlineLvl w:val="0"/>
              <w:rPr>
                <w:del w:id="4440" w:author="Анастасия ." w:date="2023-10-11T17:39:00Z"/>
                <w:rFonts w:cs="Times New Roman"/>
                <w:sz w:val="24"/>
                <w:szCs w:val="24"/>
              </w:rPr>
              <w:pPrChange w:id="4441" w:author="Анастасия ." w:date="2023-10-11T17:39:00Z">
                <w:pPr/>
              </w:pPrChange>
            </w:pPr>
            <w:del w:id="4442" w:author="Анастасия ." w:date="2023-10-11T17:39:00Z">
              <w:r w:rsidDel="00866AF5">
                <w:rPr>
                  <w:rFonts w:cs="Times New Roman"/>
                  <w:sz w:val="24"/>
                  <w:szCs w:val="24"/>
                </w:rPr>
                <w:delText>2350</w:delText>
              </w:r>
            </w:del>
          </w:p>
        </w:tc>
      </w:tr>
      <w:tr w:rsidR="00615B29" w:rsidDel="00866AF5" w:rsidTr="000439B5">
        <w:trPr>
          <w:jc w:val="center"/>
          <w:del w:id="4443" w:author="Анастасия ." w:date="2023-10-11T17:39:00Z"/>
        </w:trPr>
        <w:tc>
          <w:tcPr>
            <w:tcW w:w="1145" w:type="dxa"/>
          </w:tcPr>
          <w:p w:rsidR="00615B29" w:rsidDel="00866AF5" w:rsidRDefault="00615B29" w:rsidP="00866AF5">
            <w:pPr>
              <w:pStyle w:val="a6"/>
              <w:numPr>
                <w:ilvl w:val="0"/>
                <w:numId w:val="1"/>
              </w:numPr>
              <w:spacing w:after="200"/>
              <w:ind w:left="0" w:firstLine="709"/>
              <w:contextualSpacing w:val="0"/>
              <w:jc w:val="left"/>
              <w:outlineLvl w:val="0"/>
              <w:rPr>
                <w:del w:id="4444" w:author="Анастасия ." w:date="2023-10-11T17:39:00Z"/>
                <w:rFonts w:cs="Times New Roman"/>
                <w:sz w:val="24"/>
                <w:szCs w:val="24"/>
              </w:rPr>
              <w:pPrChange w:id="4445" w:author="Анастасия ." w:date="2023-10-11T17:39:00Z">
                <w:pPr/>
              </w:pPrChange>
            </w:pPr>
            <w:del w:id="4446" w:author="Анастасия ." w:date="2023-10-11T17:39:00Z">
              <w:r w:rsidDel="00866AF5">
                <w:rPr>
                  <w:rFonts w:cs="Times New Roman"/>
                  <w:sz w:val="24"/>
                  <w:szCs w:val="24"/>
                </w:rPr>
                <w:delText>4</w:delText>
              </w:r>
            </w:del>
          </w:p>
        </w:tc>
        <w:tc>
          <w:tcPr>
            <w:tcW w:w="2106" w:type="dxa"/>
          </w:tcPr>
          <w:p w:rsidR="00615B29" w:rsidDel="00866AF5" w:rsidRDefault="00615B29" w:rsidP="00866AF5">
            <w:pPr>
              <w:pStyle w:val="a6"/>
              <w:numPr>
                <w:ilvl w:val="0"/>
                <w:numId w:val="1"/>
              </w:numPr>
              <w:spacing w:after="200"/>
              <w:ind w:left="0" w:firstLine="709"/>
              <w:contextualSpacing w:val="0"/>
              <w:jc w:val="left"/>
              <w:outlineLvl w:val="0"/>
              <w:rPr>
                <w:del w:id="4447" w:author="Анастасия ." w:date="2023-10-11T17:39:00Z"/>
                <w:rFonts w:cs="Times New Roman"/>
                <w:sz w:val="24"/>
                <w:szCs w:val="24"/>
              </w:rPr>
              <w:pPrChange w:id="4448" w:author="Анастасия ." w:date="2023-10-11T17:39:00Z">
                <w:pPr/>
              </w:pPrChange>
            </w:pPr>
            <w:del w:id="4449" w:author="Анастасия ." w:date="2023-10-11T17:39:00Z">
              <w:r w:rsidDel="00866AF5">
                <w:rPr>
                  <w:rFonts w:cs="Times New Roman"/>
                  <w:sz w:val="24"/>
                  <w:szCs w:val="24"/>
                </w:rPr>
                <w:delText>Ручка</w:delText>
              </w:r>
            </w:del>
          </w:p>
        </w:tc>
        <w:tc>
          <w:tcPr>
            <w:tcW w:w="1652" w:type="dxa"/>
          </w:tcPr>
          <w:p w:rsidR="00615B29" w:rsidDel="00866AF5" w:rsidRDefault="00615B29" w:rsidP="00866AF5">
            <w:pPr>
              <w:pStyle w:val="a6"/>
              <w:numPr>
                <w:ilvl w:val="0"/>
                <w:numId w:val="1"/>
              </w:numPr>
              <w:spacing w:after="200"/>
              <w:ind w:left="0" w:firstLine="709"/>
              <w:contextualSpacing w:val="0"/>
              <w:jc w:val="left"/>
              <w:outlineLvl w:val="0"/>
              <w:rPr>
                <w:del w:id="4450" w:author="Анастасия ." w:date="2023-10-11T17:39:00Z"/>
                <w:rFonts w:cs="Times New Roman"/>
                <w:sz w:val="24"/>
                <w:szCs w:val="24"/>
              </w:rPr>
              <w:pPrChange w:id="4451" w:author="Анастасия ." w:date="2023-10-11T17:39:00Z">
                <w:pPr/>
              </w:pPrChange>
            </w:pPr>
            <w:del w:id="4452" w:author="Анастасия ." w:date="2023-10-11T17:39:00Z">
              <w:r w:rsidDel="00866AF5">
                <w:rPr>
                  <w:rFonts w:cs="Times New Roman"/>
                  <w:sz w:val="24"/>
                  <w:szCs w:val="24"/>
                </w:rPr>
                <w:delText>шт</w:delText>
              </w:r>
            </w:del>
          </w:p>
        </w:tc>
        <w:tc>
          <w:tcPr>
            <w:tcW w:w="1783" w:type="dxa"/>
          </w:tcPr>
          <w:p w:rsidR="00615B29" w:rsidDel="00866AF5" w:rsidRDefault="00615B29" w:rsidP="00866AF5">
            <w:pPr>
              <w:pStyle w:val="a6"/>
              <w:numPr>
                <w:ilvl w:val="0"/>
                <w:numId w:val="1"/>
              </w:numPr>
              <w:spacing w:after="200"/>
              <w:ind w:left="0" w:firstLine="709"/>
              <w:contextualSpacing w:val="0"/>
              <w:jc w:val="left"/>
              <w:outlineLvl w:val="0"/>
              <w:rPr>
                <w:del w:id="4453" w:author="Анастасия ." w:date="2023-10-11T17:39:00Z"/>
                <w:rFonts w:cs="Times New Roman"/>
                <w:sz w:val="24"/>
                <w:szCs w:val="24"/>
              </w:rPr>
              <w:pPrChange w:id="4454" w:author="Анастасия ." w:date="2023-10-11T17:39:00Z">
                <w:pPr/>
              </w:pPrChange>
            </w:pPr>
            <w:del w:id="4455" w:author="Анастасия ." w:date="2023-10-11T17:39:00Z">
              <w:r w:rsidDel="00866AF5">
                <w:rPr>
                  <w:rFonts w:cs="Times New Roman"/>
                  <w:sz w:val="24"/>
                  <w:szCs w:val="24"/>
                </w:rPr>
                <w:delText>10</w:delText>
              </w:r>
            </w:del>
          </w:p>
        </w:tc>
        <w:tc>
          <w:tcPr>
            <w:tcW w:w="1483" w:type="dxa"/>
          </w:tcPr>
          <w:p w:rsidR="00615B29" w:rsidDel="00866AF5" w:rsidRDefault="00615B29" w:rsidP="00866AF5">
            <w:pPr>
              <w:pStyle w:val="a6"/>
              <w:numPr>
                <w:ilvl w:val="0"/>
                <w:numId w:val="1"/>
              </w:numPr>
              <w:spacing w:after="200"/>
              <w:ind w:left="0" w:firstLine="709"/>
              <w:contextualSpacing w:val="0"/>
              <w:jc w:val="left"/>
              <w:outlineLvl w:val="0"/>
              <w:rPr>
                <w:del w:id="4456" w:author="Анастасия ." w:date="2023-10-11T17:39:00Z"/>
                <w:rFonts w:cs="Times New Roman"/>
                <w:sz w:val="24"/>
                <w:szCs w:val="24"/>
              </w:rPr>
              <w:pPrChange w:id="4457" w:author="Анастасия ." w:date="2023-10-11T17:39:00Z">
                <w:pPr/>
              </w:pPrChange>
            </w:pPr>
            <w:del w:id="4458" w:author="Анастасия ." w:date="2023-10-11T17:39:00Z">
              <w:r w:rsidDel="00866AF5">
                <w:rPr>
                  <w:rFonts w:cs="Times New Roman"/>
                  <w:sz w:val="24"/>
                  <w:szCs w:val="24"/>
                </w:rPr>
                <w:delText>15</w:delText>
              </w:r>
            </w:del>
          </w:p>
        </w:tc>
        <w:tc>
          <w:tcPr>
            <w:tcW w:w="1685" w:type="dxa"/>
          </w:tcPr>
          <w:p w:rsidR="00615B29" w:rsidDel="00866AF5" w:rsidRDefault="00615B29" w:rsidP="00866AF5">
            <w:pPr>
              <w:pStyle w:val="a6"/>
              <w:numPr>
                <w:ilvl w:val="0"/>
                <w:numId w:val="1"/>
              </w:numPr>
              <w:spacing w:after="200"/>
              <w:ind w:left="0" w:firstLine="709"/>
              <w:contextualSpacing w:val="0"/>
              <w:jc w:val="left"/>
              <w:outlineLvl w:val="0"/>
              <w:rPr>
                <w:del w:id="4459" w:author="Анастасия ." w:date="2023-10-11T17:39:00Z"/>
                <w:rFonts w:cs="Times New Roman"/>
                <w:sz w:val="24"/>
                <w:szCs w:val="24"/>
              </w:rPr>
              <w:pPrChange w:id="4460" w:author="Анастасия ." w:date="2023-10-11T17:39:00Z">
                <w:pPr/>
              </w:pPrChange>
            </w:pPr>
            <w:del w:id="4461" w:author="Анастасия ." w:date="2023-10-11T17:39:00Z">
              <w:r w:rsidDel="00866AF5">
                <w:rPr>
                  <w:rFonts w:cs="Times New Roman"/>
                  <w:sz w:val="24"/>
                  <w:szCs w:val="24"/>
                </w:rPr>
                <w:delText>150</w:delText>
              </w:r>
            </w:del>
          </w:p>
        </w:tc>
      </w:tr>
      <w:tr w:rsidR="00615B29" w:rsidDel="00866AF5" w:rsidTr="000439B5">
        <w:trPr>
          <w:jc w:val="center"/>
          <w:del w:id="4462" w:author="Анастасия ." w:date="2023-10-11T17:39:00Z"/>
        </w:trPr>
        <w:tc>
          <w:tcPr>
            <w:tcW w:w="1145" w:type="dxa"/>
          </w:tcPr>
          <w:p w:rsidR="00615B29" w:rsidDel="00866AF5" w:rsidRDefault="00615B29" w:rsidP="00866AF5">
            <w:pPr>
              <w:pStyle w:val="a6"/>
              <w:numPr>
                <w:ilvl w:val="0"/>
                <w:numId w:val="1"/>
              </w:numPr>
              <w:spacing w:after="200"/>
              <w:ind w:left="0" w:firstLine="709"/>
              <w:contextualSpacing w:val="0"/>
              <w:jc w:val="left"/>
              <w:outlineLvl w:val="0"/>
              <w:rPr>
                <w:del w:id="4463" w:author="Анастасия ." w:date="2023-10-11T17:39:00Z"/>
                <w:rFonts w:cs="Times New Roman"/>
                <w:sz w:val="24"/>
                <w:szCs w:val="24"/>
              </w:rPr>
              <w:pPrChange w:id="4464" w:author="Анастасия ." w:date="2023-10-11T17:39:00Z">
                <w:pPr/>
              </w:pPrChange>
            </w:pPr>
            <w:del w:id="4465" w:author="Анастасия ." w:date="2023-10-11T17:39:00Z">
              <w:r w:rsidDel="00866AF5">
                <w:rPr>
                  <w:rFonts w:cs="Times New Roman"/>
                  <w:sz w:val="24"/>
                  <w:szCs w:val="24"/>
                </w:rPr>
                <w:delText>5</w:delText>
              </w:r>
            </w:del>
          </w:p>
        </w:tc>
        <w:tc>
          <w:tcPr>
            <w:tcW w:w="2106" w:type="dxa"/>
          </w:tcPr>
          <w:p w:rsidR="00615B29" w:rsidDel="00866AF5" w:rsidRDefault="00615B29" w:rsidP="00866AF5">
            <w:pPr>
              <w:pStyle w:val="a6"/>
              <w:numPr>
                <w:ilvl w:val="0"/>
                <w:numId w:val="1"/>
              </w:numPr>
              <w:spacing w:after="200"/>
              <w:ind w:left="0" w:firstLine="709"/>
              <w:contextualSpacing w:val="0"/>
              <w:jc w:val="left"/>
              <w:outlineLvl w:val="0"/>
              <w:rPr>
                <w:del w:id="4466" w:author="Анастасия ." w:date="2023-10-11T17:39:00Z"/>
                <w:rFonts w:cs="Times New Roman"/>
                <w:sz w:val="24"/>
                <w:szCs w:val="24"/>
              </w:rPr>
              <w:pPrChange w:id="4467" w:author="Анастасия ." w:date="2023-10-11T17:39:00Z">
                <w:pPr/>
              </w:pPrChange>
            </w:pPr>
            <w:del w:id="4468" w:author="Анастасия ." w:date="2023-10-11T17:39:00Z">
              <w:r w:rsidDel="00866AF5">
                <w:rPr>
                  <w:rFonts w:cs="Times New Roman"/>
                  <w:sz w:val="24"/>
                  <w:szCs w:val="24"/>
                </w:rPr>
                <w:delText>Карандаш</w:delText>
              </w:r>
            </w:del>
          </w:p>
        </w:tc>
        <w:tc>
          <w:tcPr>
            <w:tcW w:w="1652" w:type="dxa"/>
          </w:tcPr>
          <w:p w:rsidR="00615B29" w:rsidDel="00866AF5" w:rsidRDefault="00615B29" w:rsidP="00866AF5">
            <w:pPr>
              <w:pStyle w:val="a6"/>
              <w:numPr>
                <w:ilvl w:val="0"/>
                <w:numId w:val="1"/>
              </w:numPr>
              <w:spacing w:after="200"/>
              <w:ind w:left="0" w:firstLine="709"/>
              <w:contextualSpacing w:val="0"/>
              <w:jc w:val="left"/>
              <w:outlineLvl w:val="0"/>
              <w:rPr>
                <w:del w:id="4469" w:author="Анастасия ." w:date="2023-10-11T17:39:00Z"/>
                <w:rFonts w:cs="Times New Roman"/>
                <w:sz w:val="24"/>
                <w:szCs w:val="24"/>
              </w:rPr>
              <w:pPrChange w:id="4470" w:author="Анастасия ." w:date="2023-10-11T17:39:00Z">
                <w:pPr/>
              </w:pPrChange>
            </w:pPr>
            <w:del w:id="4471" w:author="Анастасия ." w:date="2023-10-11T17:39:00Z">
              <w:r w:rsidDel="00866AF5">
                <w:rPr>
                  <w:rFonts w:cs="Times New Roman"/>
                  <w:sz w:val="24"/>
                  <w:szCs w:val="24"/>
                </w:rPr>
                <w:delText>шт</w:delText>
              </w:r>
            </w:del>
          </w:p>
        </w:tc>
        <w:tc>
          <w:tcPr>
            <w:tcW w:w="1783" w:type="dxa"/>
          </w:tcPr>
          <w:p w:rsidR="00615B29" w:rsidDel="00866AF5" w:rsidRDefault="00615B29" w:rsidP="00866AF5">
            <w:pPr>
              <w:pStyle w:val="a6"/>
              <w:numPr>
                <w:ilvl w:val="0"/>
                <w:numId w:val="1"/>
              </w:numPr>
              <w:spacing w:after="200"/>
              <w:ind w:left="0" w:firstLine="709"/>
              <w:contextualSpacing w:val="0"/>
              <w:jc w:val="left"/>
              <w:outlineLvl w:val="0"/>
              <w:rPr>
                <w:del w:id="4472" w:author="Анастасия ." w:date="2023-10-11T17:39:00Z"/>
                <w:rFonts w:cs="Times New Roman"/>
                <w:sz w:val="24"/>
                <w:szCs w:val="24"/>
              </w:rPr>
              <w:pPrChange w:id="4473" w:author="Анастасия ." w:date="2023-10-11T17:39:00Z">
                <w:pPr/>
              </w:pPrChange>
            </w:pPr>
            <w:del w:id="4474" w:author="Анастасия ." w:date="2023-10-11T17:39:00Z">
              <w:r w:rsidDel="00866AF5">
                <w:rPr>
                  <w:rFonts w:cs="Times New Roman"/>
                  <w:sz w:val="24"/>
                  <w:szCs w:val="24"/>
                </w:rPr>
                <w:delText>10</w:delText>
              </w:r>
            </w:del>
          </w:p>
        </w:tc>
        <w:tc>
          <w:tcPr>
            <w:tcW w:w="1483" w:type="dxa"/>
          </w:tcPr>
          <w:p w:rsidR="00615B29" w:rsidDel="00866AF5" w:rsidRDefault="00615B29" w:rsidP="00866AF5">
            <w:pPr>
              <w:pStyle w:val="a6"/>
              <w:numPr>
                <w:ilvl w:val="0"/>
                <w:numId w:val="1"/>
              </w:numPr>
              <w:spacing w:after="200"/>
              <w:ind w:left="0" w:firstLine="709"/>
              <w:contextualSpacing w:val="0"/>
              <w:jc w:val="left"/>
              <w:outlineLvl w:val="0"/>
              <w:rPr>
                <w:del w:id="4475" w:author="Анастасия ." w:date="2023-10-11T17:39:00Z"/>
                <w:rFonts w:cs="Times New Roman"/>
                <w:sz w:val="24"/>
                <w:szCs w:val="24"/>
              </w:rPr>
              <w:pPrChange w:id="4476" w:author="Анастасия ." w:date="2023-10-11T17:39:00Z">
                <w:pPr/>
              </w:pPrChange>
            </w:pPr>
            <w:del w:id="4477" w:author="Анастасия ." w:date="2023-10-11T17:39:00Z">
              <w:r w:rsidDel="00866AF5">
                <w:rPr>
                  <w:rFonts w:cs="Times New Roman"/>
                  <w:sz w:val="24"/>
                  <w:szCs w:val="24"/>
                </w:rPr>
                <w:delText>7</w:delText>
              </w:r>
            </w:del>
          </w:p>
        </w:tc>
        <w:tc>
          <w:tcPr>
            <w:tcW w:w="1685" w:type="dxa"/>
          </w:tcPr>
          <w:p w:rsidR="00615B29" w:rsidDel="00866AF5" w:rsidRDefault="00615B29" w:rsidP="00866AF5">
            <w:pPr>
              <w:pStyle w:val="a6"/>
              <w:numPr>
                <w:ilvl w:val="0"/>
                <w:numId w:val="1"/>
              </w:numPr>
              <w:spacing w:after="200"/>
              <w:ind w:left="0" w:firstLine="709"/>
              <w:contextualSpacing w:val="0"/>
              <w:jc w:val="left"/>
              <w:outlineLvl w:val="0"/>
              <w:rPr>
                <w:del w:id="4478" w:author="Анастасия ." w:date="2023-10-11T17:39:00Z"/>
                <w:rFonts w:cs="Times New Roman"/>
                <w:sz w:val="24"/>
                <w:szCs w:val="24"/>
              </w:rPr>
              <w:pPrChange w:id="4479" w:author="Анастасия ." w:date="2023-10-11T17:39:00Z">
                <w:pPr/>
              </w:pPrChange>
            </w:pPr>
            <w:del w:id="4480" w:author="Анастасия ." w:date="2023-10-11T17:39:00Z">
              <w:r w:rsidDel="00866AF5">
                <w:rPr>
                  <w:rFonts w:cs="Times New Roman"/>
                  <w:sz w:val="24"/>
                  <w:szCs w:val="24"/>
                </w:rPr>
                <w:delText>70</w:delText>
              </w:r>
            </w:del>
          </w:p>
        </w:tc>
      </w:tr>
      <w:tr w:rsidR="00615B29" w:rsidDel="00866AF5" w:rsidTr="000439B5">
        <w:trPr>
          <w:jc w:val="center"/>
          <w:del w:id="4481" w:author="Анастасия ." w:date="2023-10-11T17:39:00Z"/>
        </w:trPr>
        <w:tc>
          <w:tcPr>
            <w:tcW w:w="8169" w:type="dxa"/>
            <w:gridSpan w:val="5"/>
          </w:tcPr>
          <w:p w:rsidR="00615B29" w:rsidRPr="008A758B" w:rsidDel="00866AF5" w:rsidRDefault="00615B29" w:rsidP="00866AF5">
            <w:pPr>
              <w:pStyle w:val="a6"/>
              <w:numPr>
                <w:ilvl w:val="0"/>
                <w:numId w:val="1"/>
              </w:numPr>
              <w:spacing w:after="200"/>
              <w:ind w:left="0" w:firstLine="709"/>
              <w:contextualSpacing w:val="0"/>
              <w:jc w:val="left"/>
              <w:outlineLvl w:val="0"/>
              <w:rPr>
                <w:del w:id="4482" w:author="Анастасия ." w:date="2023-10-11T17:39:00Z"/>
                <w:rFonts w:cs="Times New Roman"/>
                <w:b/>
                <w:sz w:val="24"/>
                <w:szCs w:val="24"/>
              </w:rPr>
              <w:pPrChange w:id="4483" w:author="Анастасия ." w:date="2023-10-11T17:39:00Z">
                <w:pPr>
                  <w:jc w:val="right"/>
                </w:pPr>
              </w:pPrChange>
            </w:pPr>
            <w:del w:id="4484" w:author="Анастасия ." w:date="2023-10-11T17:39:00Z">
              <w:r w:rsidRPr="008A758B" w:rsidDel="00866AF5">
                <w:rPr>
                  <w:rFonts w:cs="Times New Roman"/>
                  <w:b/>
                  <w:sz w:val="24"/>
                  <w:szCs w:val="24"/>
                </w:rPr>
                <w:delText>Итого материалов</w:delText>
              </w:r>
            </w:del>
          </w:p>
        </w:tc>
        <w:tc>
          <w:tcPr>
            <w:tcW w:w="168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485" w:author="Анастасия ." w:date="2023-10-11T17:39:00Z"/>
                <w:rFonts w:cs="Times New Roman"/>
                <w:b/>
                <w:sz w:val="24"/>
                <w:szCs w:val="24"/>
              </w:rPr>
              <w:pPrChange w:id="4486" w:author="Анастасия ." w:date="2023-10-11T17:39:00Z">
                <w:pPr/>
              </w:pPrChange>
            </w:pPr>
            <w:del w:id="4487" w:author="Анастасия ." w:date="2023-10-11T17:39:00Z">
              <w:r w:rsidDel="00866AF5">
                <w:rPr>
                  <w:rFonts w:cs="Times New Roman"/>
                  <w:b/>
                  <w:sz w:val="24"/>
                  <w:szCs w:val="24"/>
                </w:rPr>
                <w:delText>4</w:delText>
              </w:r>
              <w:r w:rsidRPr="008A758B" w:rsidDel="00866AF5">
                <w:rPr>
                  <w:rFonts w:cs="Times New Roman"/>
                  <w:b/>
                  <w:sz w:val="24"/>
                  <w:szCs w:val="24"/>
                </w:rPr>
                <w:delText xml:space="preserve"> 295</w:delText>
              </w:r>
            </w:del>
          </w:p>
        </w:tc>
      </w:tr>
      <w:tr w:rsidR="00615B29" w:rsidDel="00866AF5" w:rsidTr="000439B5">
        <w:trPr>
          <w:jc w:val="center"/>
          <w:del w:id="4488" w:author="Анастасия ." w:date="2023-10-11T17:39:00Z"/>
        </w:trPr>
        <w:tc>
          <w:tcPr>
            <w:tcW w:w="8169" w:type="dxa"/>
            <w:gridSpan w:val="5"/>
          </w:tcPr>
          <w:p w:rsidR="00615B29" w:rsidRPr="008A758B" w:rsidDel="00866AF5" w:rsidRDefault="00615B29" w:rsidP="00866AF5">
            <w:pPr>
              <w:pStyle w:val="a6"/>
              <w:numPr>
                <w:ilvl w:val="0"/>
                <w:numId w:val="1"/>
              </w:numPr>
              <w:spacing w:after="200"/>
              <w:ind w:left="0" w:firstLine="709"/>
              <w:contextualSpacing w:val="0"/>
              <w:jc w:val="left"/>
              <w:outlineLvl w:val="0"/>
              <w:rPr>
                <w:del w:id="4489" w:author="Анастасия ." w:date="2023-10-11T17:39:00Z"/>
                <w:rFonts w:cs="Times New Roman"/>
                <w:b/>
                <w:sz w:val="24"/>
                <w:szCs w:val="24"/>
              </w:rPr>
              <w:pPrChange w:id="4490" w:author="Анастасия ." w:date="2023-10-11T17:39:00Z">
                <w:pPr>
                  <w:jc w:val="right"/>
                </w:pPr>
              </w:pPrChange>
            </w:pPr>
            <w:del w:id="4491" w:author="Анастасия ." w:date="2023-10-11T17:39:00Z">
              <w:r w:rsidRPr="008A758B" w:rsidDel="00866AF5">
                <w:rPr>
                  <w:rFonts w:cs="Times New Roman"/>
                  <w:b/>
                  <w:sz w:val="24"/>
                  <w:szCs w:val="24"/>
                </w:rPr>
                <w:delText>Транспортно-заготовительные расходы</w:delText>
              </w:r>
            </w:del>
          </w:p>
        </w:tc>
        <w:tc>
          <w:tcPr>
            <w:tcW w:w="168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492" w:author="Анастасия ." w:date="2023-10-11T17:39:00Z"/>
                <w:rFonts w:cs="Times New Roman"/>
                <w:b/>
                <w:sz w:val="24"/>
                <w:szCs w:val="24"/>
              </w:rPr>
              <w:pPrChange w:id="4493" w:author="Анастасия ." w:date="2023-10-11T17:39:00Z">
                <w:pPr/>
              </w:pPrChange>
            </w:pPr>
            <w:del w:id="4494" w:author="Анастасия ." w:date="2023-10-11T17:39:00Z">
              <w:r w:rsidDel="00866AF5">
                <w:rPr>
                  <w:rFonts w:cs="Times New Roman"/>
                  <w:b/>
                  <w:sz w:val="24"/>
                  <w:szCs w:val="24"/>
                </w:rPr>
                <w:delText>645</w:delText>
              </w:r>
            </w:del>
          </w:p>
        </w:tc>
      </w:tr>
      <w:tr w:rsidR="00615B29" w:rsidDel="00866AF5" w:rsidTr="000439B5">
        <w:trPr>
          <w:jc w:val="center"/>
          <w:del w:id="4495" w:author="Анастасия ." w:date="2023-10-11T17:39:00Z"/>
        </w:trPr>
        <w:tc>
          <w:tcPr>
            <w:tcW w:w="8169" w:type="dxa"/>
            <w:gridSpan w:val="5"/>
          </w:tcPr>
          <w:p w:rsidR="00615B29" w:rsidRPr="008A758B" w:rsidDel="00866AF5" w:rsidRDefault="00615B29" w:rsidP="00866AF5">
            <w:pPr>
              <w:pStyle w:val="a6"/>
              <w:numPr>
                <w:ilvl w:val="0"/>
                <w:numId w:val="1"/>
              </w:numPr>
              <w:spacing w:after="200"/>
              <w:ind w:left="0" w:firstLine="709"/>
              <w:contextualSpacing w:val="0"/>
              <w:jc w:val="left"/>
              <w:outlineLvl w:val="0"/>
              <w:rPr>
                <w:del w:id="4496" w:author="Анастасия ." w:date="2023-10-11T17:39:00Z"/>
                <w:rFonts w:cs="Times New Roman"/>
                <w:b/>
                <w:sz w:val="24"/>
                <w:szCs w:val="24"/>
              </w:rPr>
              <w:pPrChange w:id="4497" w:author="Анастасия ." w:date="2023-10-11T17:39:00Z">
                <w:pPr>
                  <w:jc w:val="right"/>
                </w:pPr>
              </w:pPrChange>
            </w:pPr>
            <w:del w:id="4498" w:author="Анастасия ." w:date="2023-10-11T17:39:00Z">
              <w:r w:rsidRPr="008A758B" w:rsidDel="00866AF5">
                <w:rPr>
                  <w:rFonts w:cs="Times New Roman"/>
                  <w:b/>
                  <w:sz w:val="24"/>
                  <w:szCs w:val="24"/>
                </w:rPr>
                <w:delText>Итого</w:delText>
              </w:r>
            </w:del>
          </w:p>
        </w:tc>
        <w:tc>
          <w:tcPr>
            <w:tcW w:w="1685" w:type="dxa"/>
          </w:tcPr>
          <w:p w:rsidR="00615B29" w:rsidRPr="008A758B" w:rsidDel="00866AF5" w:rsidRDefault="00615B29" w:rsidP="00866AF5">
            <w:pPr>
              <w:pStyle w:val="a6"/>
              <w:numPr>
                <w:ilvl w:val="0"/>
                <w:numId w:val="1"/>
              </w:numPr>
              <w:spacing w:after="200"/>
              <w:ind w:left="0" w:firstLine="709"/>
              <w:contextualSpacing w:val="0"/>
              <w:jc w:val="left"/>
              <w:outlineLvl w:val="0"/>
              <w:rPr>
                <w:del w:id="4499" w:author="Анастасия ." w:date="2023-10-11T17:39:00Z"/>
                <w:rFonts w:cs="Times New Roman"/>
                <w:b/>
                <w:sz w:val="24"/>
                <w:szCs w:val="24"/>
              </w:rPr>
              <w:pPrChange w:id="4500" w:author="Анастасия ." w:date="2023-10-11T17:39:00Z">
                <w:pPr/>
              </w:pPrChange>
            </w:pPr>
            <w:del w:id="4501" w:author="Анастасия ." w:date="2023-10-11T17:39:00Z">
              <w:r w:rsidDel="00866AF5">
                <w:rPr>
                  <w:rFonts w:cs="Times New Roman"/>
                  <w:b/>
                  <w:sz w:val="24"/>
                  <w:szCs w:val="24"/>
                </w:rPr>
                <w:delText>4</w:delText>
              </w:r>
              <w:r w:rsidRPr="008A758B" w:rsidDel="00866AF5">
                <w:rPr>
                  <w:rFonts w:cs="Times New Roman"/>
                  <w:b/>
                  <w:sz w:val="24"/>
                  <w:szCs w:val="24"/>
                </w:rPr>
                <w:delText xml:space="preserve"> 9</w:delText>
              </w:r>
              <w:r w:rsidDel="00866AF5">
                <w:rPr>
                  <w:rFonts w:cs="Times New Roman"/>
                  <w:b/>
                  <w:sz w:val="24"/>
                  <w:szCs w:val="24"/>
                </w:rPr>
                <w:delText>40</w:delText>
              </w:r>
            </w:del>
          </w:p>
        </w:tc>
      </w:tr>
    </w:tbl>
    <w:p w:rsidR="00E25BED" w:rsidRPr="00BC5158" w:rsidDel="00866AF5" w:rsidRDefault="00E25BED" w:rsidP="00866AF5">
      <w:pPr>
        <w:pStyle w:val="a6"/>
        <w:numPr>
          <w:ilvl w:val="0"/>
          <w:numId w:val="1"/>
        </w:numPr>
        <w:spacing w:after="200"/>
        <w:ind w:left="0" w:firstLine="709"/>
        <w:contextualSpacing w:val="0"/>
        <w:jc w:val="left"/>
        <w:outlineLvl w:val="0"/>
        <w:rPr>
          <w:del w:id="4502" w:author="Анастасия ." w:date="2023-10-11T17:39:00Z"/>
          <w:b/>
          <w:rPrChange w:id="4503" w:author="Анастасия ." w:date="2023-05-21T14:46:00Z">
            <w:rPr>
              <w:del w:id="4504" w:author="Анастасия ." w:date="2023-10-11T17:39:00Z"/>
            </w:rPr>
          </w:rPrChange>
        </w:rPr>
        <w:pPrChange w:id="4505" w:author="Анастасия ." w:date="2023-10-11T17:39:00Z">
          <w:pPr>
            <w:pStyle w:val="20"/>
          </w:pPr>
        </w:pPrChange>
      </w:pPr>
      <w:bookmarkStart w:id="4506" w:name="_Toc133269880"/>
      <w:bookmarkStart w:id="4507" w:name="_Toc135666550"/>
      <w:del w:id="4508" w:author="Анастасия ." w:date="2023-10-11T17:39:00Z">
        <w:r w:rsidRPr="00BC5158" w:rsidDel="00866AF5">
          <w:rPr>
            <w:b/>
            <w:rPrChange w:id="4509" w:author="Анастасия ." w:date="2023-05-21T14:46:00Z">
              <w:rPr>
                <w:bCs w:val="0"/>
              </w:rPr>
            </w:rPrChange>
          </w:rPr>
          <w:delText>Вторая статья «Специальное оборудование»</w:delText>
        </w:r>
        <w:bookmarkEnd w:id="4506"/>
        <w:bookmarkEnd w:id="4507"/>
      </w:del>
    </w:p>
    <w:p w:rsidR="00E25BED" w:rsidRPr="00D455E6" w:rsidDel="00866AF5" w:rsidRDefault="00E25BED" w:rsidP="00866AF5">
      <w:pPr>
        <w:pStyle w:val="a6"/>
        <w:numPr>
          <w:ilvl w:val="0"/>
          <w:numId w:val="1"/>
        </w:numPr>
        <w:spacing w:after="200"/>
        <w:ind w:left="0" w:firstLine="709"/>
        <w:contextualSpacing w:val="0"/>
        <w:jc w:val="left"/>
        <w:outlineLvl w:val="0"/>
        <w:rPr>
          <w:del w:id="4510" w:author="Анастасия ." w:date="2023-10-11T17:39:00Z"/>
          <w:rFonts w:cs="Times New Roman"/>
          <w:szCs w:val="28"/>
        </w:rPr>
        <w:pPrChange w:id="4511" w:author="Анастасия ." w:date="2023-10-11T17:39:00Z">
          <w:pPr/>
        </w:pPrChange>
      </w:pPr>
      <w:del w:id="4512" w:author="Анастасия ." w:date="2023-10-11T17:39:00Z">
        <w:r w:rsidDel="00866AF5">
          <w:rPr>
            <w:rFonts w:cs="Times New Roman"/>
            <w:bCs/>
            <w:szCs w:val="28"/>
          </w:rPr>
          <w:delText>Р</w:delText>
        </w:r>
        <w:r w:rsidRPr="00D455E6" w:rsidDel="00866AF5">
          <w:rPr>
            <w:rFonts w:cs="Times New Roman"/>
            <w:bCs/>
            <w:szCs w:val="28"/>
          </w:rPr>
          <w:delText>асход</w:delText>
        </w:r>
        <w:r w:rsidDel="00866AF5">
          <w:rPr>
            <w:rFonts w:cs="Times New Roman"/>
            <w:bCs/>
            <w:szCs w:val="28"/>
          </w:rPr>
          <w:delText>ы</w:delText>
        </w:r>
        <w:r w:rsidRPr="00D455E6" w:rsidDel="00866AF5">
          <w:rPr>
            <w:rFonts w:cs="Times New Roman"/>
            <w:bCs/>
            <w:szCs w:val="28"/>
          </w:rPr>
          <w:delText xml:space="preserve"> на специальное оборудование отсутствуют</w:delText>
        </w:r>
        <w:r w:rsidDel="00866AF5">
          <w:rPr>
            <w:rFonts w:cs="Times New Roman"/>
            <w:bCs/>
            <w:szCs w:val="28"/>
          </w:rPr>
          <w:delText>.</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513" w:author="Анастасия ." w:date="2023-10-11T17:39:00Z"/>
          <w:b/>
          <w:rPrChange w:id="4514" w:author="Анастасия ." w:date="2023-05-21T14:46:00Z">
            <w:rPr>
              <w:del w:id="4515" w:author="Анастасия ." w:date="2023-10-11T17:39:00Z"/>
            </w:rPr>
          </w:rPrChange>
        </w:rPr>
        <w:pPrChange w:id="4516" w:author="Анастасия ." w:date="2023-10-11T17:39:00Z">
          <w:pPr>
            <w:pStyle w:val="20"/>
          </w:pPr>
        </w:pPrChange>
      </w:pPr>
      <w:bookmarkStart w:id="4517" w:name="_Toc133269881"/>
      <w:bookmarkStart w:id="4518" w:name="_Toc135666551"/>
      <w:del w:id="4519" w:author="Анастасия ." w:date="2023-10-11T17:39:00Z">
        <w:r w:rsidRPr="00BC5158" w:rsidDel="00866AF5">
          <w:rPr>
            <w:b/>
            <w:rPrChange w:id="4520" w:author="Анастасия ." w:date="2023-05-21T14:46:00Z">
              <w:rPr>
                <w:bCs w:val="0"/>
              </w:rPr>
            </w:rPrChange>
          </w:rPr>
          <w:delText>Третья статья «Основная заработная плата»</w:delText>
        </w:r>
        <w:bookmarkEnd w:id="4517"/>
        <w:bookmarkEnd w:id="4518"/>
      </w:del>
    </w:p>
    <w:p w:rsidR="00E25BED" w:rsidDel="00866AF5" w:rsidRDefault="00E25BED" w:rsidP="00866AF5">
      <w:pPr>
        <w:pStyle w:val="a6"/>
        <w:numPr>
          <w:ilvl w:val="0"/>
          <w:numId w:val="1"/>
        </w:numPr>
        <w:spacing w:after="200"/>
        <w:ind w:left="0" w:firstLine="709"/>
        <w:contextualSpacing w:val="0"/>
        <w:jc w:val="left"/>
        <w:outlineLvl w:val="0"/>
        <w:rPr>
          <w:del w:id="4521" w:author="Анастасия ." w:date="2023-10-11T17:39:00Z"/>
          <w:rFonts w:cs="Times New Roman"/>
          <w:szCs w:val="28"/>
        </w:rPr>
        <w:pPrChange w:id="4522" w:author="Анастасия ." w:date="2023-10-11T17:39:00Z">
          <w:pPr>
            <w:pStyle w:val="a6"/>
            <w:ind w:left="0"/>
            <w:contextualSpacing w:val="0"/>
          </w:pPr>
        </w:pPrChange>
      </w:pPr>
      <w:del w:id="4523" w:author="Анастасия ." w:date="2023-10-11T17:39:00Z">
        <w:r w:rsidRPr="003B460B" w:rsidDel="00866AF5">
          <w:rPr>
            <w:rFonts w:cs="Times New Roman"/>
            <w:szCs w:val="28"/>
          </w:rPr>
          <w:delText>Расчет основной заработанной платы</w:delText>
        </w:r>
        <w:r w:rsidDel="00866AF5">
          <w:rPr>
            <w:rFonts w:cs="Times New Roman"/>
            <w:szCs w:val="28"/>
          </w:rPr>
          <w:delText xml:space="preserve"> (ОЗП) представлен в Таблице </w:delText>
        </w:r>
        <w:r w:rsidR="00615B29" w:rsidRPr="00615B29" w:rsidDel="00866AF5">
          <w:rPr>
            <w:rFonts w:cs="Times New Roman"/>
            <w:szCs w:val="28"/>
          </w:rPr>
          <w:delText>4</w:delText>
        </w:r>
        <w:r w:rsidDel="00866AF5">
          <w:rPr>
            <w:rFonts w:cs="Times New Roman"/>
            <w:szCs w:val="28"/>
          </w:rPr>
          <w:delText>.3.</w:delText>
        </w:r>
      </w:del>
    </w:p>
    <w:p w:rsidR="00E25BED" w:rsidRPr="00866AF5" w:rsidDel="00866AF5" w:rsidRDefault="00E25BED" w:rsidP="00866AF5">
      <w:pPr>
        <w:pStyle w:val="a6"/>
        <w:numPr>
          <w:ilvl w:val="0"/>
          <w:numId w:val="1"/>
        </w:numPr>
        <w:spacing w:after="200"/>
        <w:ind w:left="0" w:firstLine="709"/>
        <w:contextualSpacing w:val="0"/>
        <w:jc w:val="left"/>
        <w:outlineLvl w:val="0"/>
        <w:rPr>
          <w:del w:id="4524" w:author="Анастасия ." w:date="2023-10-11T17:39:00Z"/>
          <w:rFonts w:cs="Times New Roman"/>
          <w:i/>
          <w:sz w:val="24"/>
          <w:szCs w:val="24"/>
          <w:rPrChange w:id="4525" w:author="Анастасия ." w:date="2023-10-11T17:39:00Z">
            <w:rPr>
              <w:del w:id="4526" w:author="Анастасия ." w:date="2023-10-11T17:39:00Z"/>
              <w:rFonts w:cs="Times New Roman"/>
              <w:i/>
              <w:sz w:val="24"/>
              <w:szCs w:val="24"/>
              <w:lang w:val="en-US"/>
            </w:rPr>
          </w:rPrChange>
        </w:rPr>
        <w:pPrChange w:id="4527" w:author="Анастасия ." w:date="2023-10-11T17:39:00Z">
          <w:pPr>
            <w:spacing w:before="120" w:line="240" w:lineRule="auto"/>
            <w:ind w:firstLine="0"/>
            <w:jc w:val="left"/>
          </w:pPr>
        </w:pPrChange>
      </w:pPr>
      <w:del w:id="4528" w:author="Анастасия ." w:date="2023-10-11T17:39:00Z">
        <w:r w:rsidRPr="006227F4" w:rsidDel="00866AF5">
          <w:rPr>
            <w:rFonts w:cs="Times New Roman"/>
            <w:i/>
            <w:sz w:val="24"/>
            <w:szCs w:val="24"/>
          </w:rPr>
          <w:delText xml:space="preserve">Таблица </w:delText>
        </w:r>
        <w:r w:rsidR="00615B29" w:rsidRPr="00866AF5" w:rsidDel="00866AF5">
          <w:rPr>
            <w:rFonts w:cs="Times New Roman"/>
            <w:i/>
            <w:sz w:val="24"/>
            <w:szCs w:val="24"/>
            <w:rPrChange w:id="4529" w:author="Анастасия ." w:date="2023-10-11T17:39:00Z">
              <w:rPr>
                <w:rFonts w:cs="Times New Roman"/>
                <w:i/>
                <w:sz w:val="24"/>
                <w:szCs w:val="24"/>
                <w:lang w:val="en-US"/>
              </w:rPr>
            </w:rPrChange>
          </w:rPr>
          <w:delText>4</w:delText>
        </w:r>
        <w:r w:rsidRPr="006227F4" w:rsidDel="00866AF5">
          <w:rPr>
            <w:rFonts w:cs="Times New Roman"/>
            <w:i/>
            <w:sz w:val="24"/>
            <w:szCs w:val="24"/>
          </w:rPr>
          <w:delText>.3 — Расчет ОЗП</w:delText>
        </w:r>
      </w:del>
    </w:p>
    <w:tbl>
      <w:tblPr>
        <w:tblStyle w:val="5"/>
        <w:tblW w:w="0" w:type="auto"/>
        <w:jc w:val="center"/>
        <w:tblLayout w:type="fixed"/>
        <w:tblCellMar>
          <w:left w:w="57" w:type="dxa"/>
          <w:right w:w="57" w:type="dxa"/>
        </w:tblCellMar>
        <w:tblLook w:val="04A0" w:firstRow="1" w:lastRow="0" w:firstColumn="1" w:lastColumn="0" w:noHBand="0" w:noVBand="1"/>
      </w:tblPr>
      <w:tblGrid>
        <w:gridCol w:w="511"/>
        <w:gridCol w:w="1822"/>
        <w:gridCol w:w="1833"/>
        <w:gridCol w:w="1282"/>
        <w:gridCol w:w="1751"/>
        <w:gridCol w:w="1273"/>
        <w:gridCol w:w="1276"/>
      </w:tblGrid>
      <w:tr w:rsidR="00615B29" w:rsidDel="00866AF5" w:rsidTr="000439B5">
        <w:trPr>
          <w:jc w:val="center"/>
          <w:del w:id="4530" w:author="Анастасия ." w:date="2023-10-11T17:39:00Z"/>
        </w:trPr>
        <w:tc>
          <w:tcPr>
            <w:tcW w:w="511"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31" w:author="Анастасия ." w:date="2023-10-11T17:39:00Z"/>
                <w:rFonts w:cs="Times New Roman"/>
                <w:b/>
                <w:sz w:val="24"/>
                <w:szCs w:val="24"/>
              </w:rPr>
              <w:pPrChange w:id="4532" w:author="Анастасия ." w:date="2023-10-11T17:39:00Z">
                <w:pPr/>
              </w:pPrChange>
            </w:pPr>
            <w:del w:id="4533" w:author="Анастасия ." w:date="2023-10-11T17:39:00Z">
              <w:r w:rsidRPr="00BC5B45" w:rsidDel="00866AF5">
                <w:rPr>
                  <w:rFonts w:cs="Times New Roman"/>
                  <w:b/>
                  <w:sz w:val="24"/>
                  <w:szCs w:val="24"/>
                </w:rPr>
                <w:delText>№ пп</w:delText>
              </w:r>
            </w:del>
          </w:p>
        </w:tc>
        <w:tc>
          <w:tcPr>
            <w:tcW w:w="1822"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34" w:author="Анастасия ." w:date="2023-10-11T17:39:00Z"/>
                <w:rFonts w:cs="Times New Roman"/>
                <w:b/>
                <w:sz w:val="24"/>
                <w:szCs w:val="24"/>
              </w:rPr>
              <w:pPrChange w:id="4535" w:author="Анастасия ." w:date="2023-10-11T17:39:00Z">
                <w:pPr/>
              </w:pPrChange>
            </w:pPr>
            <w:del w:id="4536" w:author="Анастасия ." w:date="2023-10-11T17:39:00Z">
              <w:r w:rsidRPr="00BC5B45" w:rsidDel="00866AF5">
                <w:rPr>
                  <w:rFonts w:cs="Times New Roman"/>
                  <w:b/>
                  <w:sz w:val="24"/>
                  <w:szCs w:val="24"/>
                </w:rPr>
                <w:delText>Наименование этапа</w:delText>
              </w:r>
            </w:del>
          </w:p>
        </w:tc>
        <w:tc>
          <w:tcPr>
            <w:tcW w:w="1833"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37" w:author="Анастасия ." w:date="2023-10-11T17:39:00Z"/>
                <w:rFonts w:cs="Times New Roman"/>
                <w:b/>
                <w:sz w:val="24"/>
                <w:szCs w:val="24"/>
              </w:rPr>
              <w:pPrChange w:id="4538" w:author="Анастасия ." w:date="2023-10-11T17:39:00Z">
                <w:pPr/>
              </w:pPrChange>
            </w:pPr>
            <w:del w:id="4539" w:author="Анастасия ." w:date="2023-10-11T17:39:00Z">
              <w:r w:rsidRPr="00BC5B45" w:rsidDel="00866AF5">
                <w:rPr>
                  <w:rFonts w:cs="Times New Roman"/>
                  <w:b/>
                  <w:sz w:val="24"/>
                  <w:szCs w:val="24"/>
                </w:rPr>
                <w:delText>Исполнитель (должность)</w:delText>
              </w:r>
            </w:del>
          </w:p>
        </w:tc>
        <w:tc>
          <w:tcPr>
            <w:tcW w:w="1282"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40" w:author="Анастасия ." w:date="2023-10-11T17:39:00Z"/>
                <w:rFonts w:cs="Times New Roman"/>
                <w:b/>
                <w:sz w:val="24"/>
                <w:szCs w:val="24"/>
              </w:rPr>
              <w:pPrChange w:id="4541" w:author="Анастасия ." w:date="2023-10-11T17:39:00Z">
                <w:pPr/>
              </w:pPrChange>
            </w:pPr>
            <w:del w:id="4542" w:author="Анастасия ." w:date="2023-10-11T17:39:00Z">
              <w:r w:rsidRPr="00BC5B45" w:rsidDel="00866AF5">
                <w:rPr>
                  <w:rFonts w:cs="Times New Roman"/>
                  <w:b/>
                  <w:sz w:val="24"/>
                  <w:szCs w:val="24"/>
                </w:rPr>
                <w:delText>Мес.</w:delText>
              </w:r>
              <w:r w:rsidDel="00866AF5">
                <w:rPr>
                  <w:rFonts w:cs="Times New Roman"/>
                  <w:b/>
                  <w:sz w:val="24"/>
                  <w:szCs w:val="24"/>
                </w:rPr>
                <w:delText xml:space="preserve"> </w:delText>
              </w:r>
              <w:r w:rsidRPr="00BC5B45" w:rsidDel="00866AF5">
                <w:rPr>
                  <w:rFonts w:cs="Times New Roman"/>
                  <w:b/>
                  <w:sz w:val="24"/>
                  <w:szCs w:val="24"/>
                </w:rPr>
                <w:delText>оклад (руб)</w:delText>
              </w:r>
            </w:del>
          </w:p>
        </w:tc>
        <w:tc>
          <w:tcPr>
            <w:tcW w:w="1751"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43" w:author="Анастасия ." w:date="2023-10-11T17:39:00Z"/>
                <w:rFonts w:cs="Times New Roman"/>
                <w:b/>
                <w:sz w:val="24"/>
                <w:szCs w:val="24"/>
              </w:rPr>
              <w:pPrChange w:id="4544" w:author="Анастасия ." w:date="2023-10-11T17:39:00Z">
                <w:pPr/>
              </w:pPrChange>
            </w:pPr>
            <w:del w:id="4545" w:author="Анастасия ." w:date="2023-10-11T17:39:00Z">
              <w:r w:rsidRPr="00BC5B45" w:rsidDel="00866AF5">
                <w:rPr>
                  <w:rFonts w:cs="Times New Roman"/>
                  <w:b/>
                  <w:sz w:val="24"/>
                  <w:szCs w:val="24"/>
                </w:rPr>
                <w:delText>Трудоемкость (чел/дни)</w:delText>
              </w:r>
            </w:del>
          </w:p>
        </w:tc>
        <w:tc>
          <w:tcPr>
            <w:tcW w:w="1273"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46" w:author="Анастасия ." w:date="2023-10-11T17:39:00Z"/>
                <w:rFonts w:cs="Times New Roman"/>
                <w:b/>
                <w:sz w:val="24"/>
                <w:szCs w:val="24"/>
              </w:rPr>
              <w:pPrChange w:id="4547" w:author="Анастасия ." w:date="2023-10-11T17:39:00Z">
                <w:pPr/>
              </w:pPrChange>
            </w:pPr>
            <w:del w:id="4548" w:author="Анастасия ." w:date="2023-10-11T17:39:00Z">
              <w:r w:rsidRPr="00BC5B45" w:rsidDel="00866AF5">
                <w:rPr>
                  <w:rFonts w:cs="Times New Roman"/>
                  <w:b/>
                  <w:sz w:val="24"/>
                  <w:szCs w:val="24"/>
                </w:rPr>
                <w:delText>Оплата за день (руб)</w:delText>
              </w:r>
            </w:del>
          </w:p>
        </w:tc>
        <w:tc>
          <w:tcPr>
            <w:tcW w:w="1276"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49" w:author="Анастасия ." w:date="2023-10-11T17:39:00Z"/>
                <w:rFonts w:cs="Times New Roman"/>
                <w:b/>
                <w:sz w:val="24"/>
                <w:szCs w:val="24"/>
              </w:rPr>
              <w:pPrChange w:id="4550" w:author="Анастасия ." w:date="2023-10-11T17:39:00Z">
                <w:pPr/>
              </w:pPrChange>
            </w:pPr>
            <w:del w:id="4551" w:author="Анастасия ." w:date="2023-10-11T17:39:00Z">
              <w:r w:rsidRPr="00BC5B45" w:rsidDel="00866AF5">
                <w:rPr>
                  <w:rFonts w:cs="Times New Roman"/>
                  <w:b/>
                  <w:sz w:val="24"/>
                  <w:szCs w:val="24"/>
                </w:rPr>
                <w:delText>Оплата за этап (руб)</w:delText>
              </w:r>
            </w:del>
          </w:p>
        </w:tc>
      </w:tr>
      <w:tr w:rsidR="00615B29" w:rsidDel="00866AF5" w:rsidTr="000439B5">
        <w:trPr>
          <w:jc w:val="center"/>
          <w:del w:id="4552" w:author="Анастасия ." w:date="2023-10-11T17:39:00Z"/>
        </w:trPr>
        <w:tc>
          <w:tcPr>
            <w:tcW w:w="511"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53" w:author="Анастасия ." w:date="2023-10-11T17:39:00Z"/>
                <w:rFonts w:cs="Times New Roman"/>
                <w:b/>
                <w:sz w:val="24"/>
                <w:szCs w:val="24"/>
              </w:rPr>
              <w:pPrChange w:id="4554" w:author="Анастасия ." w:date="2023-10-11T17:39:00Z">
                <w:pPr/>
              </w:pPrChange>
            </w:pPr>
            <w:del w:id="4555" w:author="Анастасия ." w:date="2023-10-11T17:39:00Z">
              <w:r w:rsidRPr="00BC5B45" w:rsidDel="00866AF5">
                <w:rPr>
                  <w:rFonts w:cs="Times New Roman"/>
                  <w:b/>
                  <w:sz w:val="24"/>
                  <w:szCs w:val="24"/>
                </w:rPr>
                <w:delText>1</w:delText>
              </w:r>
            </w:del>
          </w:p>
        </w:tc>
        <w:tc>
          <w:tcPr>
            <w:tcW w:w="1822"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56" w:author="Анастасия ." w:date="2023-10-11T17:39:00Z"/>
                <w:rFonts w:cs="Times New Roman"/>
                <w:b/>
                <w:sz w:val="24"/>
                <w:szCs w:val="24"/>
              </w:rPr>
              <w:pPrChange w:id="4557" w:author="Анастасия ." w:date="2023-10-11T17:39:00Z">
                <w:pPr/>
              </w:pPrChange>
            </w:pPr>
            <w:del w:id="4558" w:author="Анастасия ." w:date="2023-10-11T17:39:00Z">
              <w:r w:rsidRPr="00BC5B45" w:rsidDel="00866AF5">
                <w:rPr>
                  <w:rFonts w:cs="Times New Roman"/>
                  <w:b/>
                  <w:sz w:val="24"/>
                  <w:szCs w:val="24"/>
                </w:rPr>
                <w:delText>2</w:delText>
              </w:r>
            </w:del>
          </w:p>
        </w:tc>
        <w:tc>
          <w:tcPr>
            <w:tcW w:w="1833"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59" w:author="Анастасия ." w:date="2023-10-11T17:39:00Z"/>
                <w:rFonts w:cs="Times New Roman"/>
                <w:b/>
                <w:sz w:val="24"/>
                <w:szCs w:val="24"/>
              </w:rPr>
              <w:pPrChange w:id="4560" w:author="Анастасия ." w:date="2023-10-11T17:39:00Z">
                <w:pPr/>
              </w:pPrChange>
            </w:pPr>
            <w:del w:id="4561" w:author="Анастасия ." w:date="2023-10-11T17:39:00Z">
              <w:r w:rsidRPr="00BC5B45" w:rsidDel="00866AF5">
                <w:rPr>
                  <w:rFonts w:cs="Times New Roman"/>
                  <w:b/>
                  <w:sz w:val="24"/>
                  <w:szCs w:val="24"/>
                </w:rPr>
                <w:delText>3</w:delText>
              </w:r>
            </w:del>
          </w:p>
        </w:tc>
        <w:tc>
          <w:tcPr>
            <w:tcW w:w="1282"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62" w:author="Анастасия ." w:date="2023-10-11T17:39:00Z"/>
                <w:rFonts w:cs="Times New Roman"/>
                <w:b/>
                <w:sz w:val="24"/>
                <w:szCs w:val="24"/>
              </w:rPr>
              <w:pPrChange w:id="4563" w:author="Анастасия ." w:date="2023-10-11T17:39:00Z">
                <w:pPr/>
              </w:pPrChange>
            </w:pPr>
            <w:del w:id="4564" w:author="Анастасия ." w:date="2023-10-11T17:39:00Z">
              <w:r w:rsidRPr="00BC5B45" w:rsidDel="00866AF5">
                <w:rPr>
                  <w:rFonts w:cs="Times New Roman"/>
                  <w:b/>
                  <w:sz w:val="24"/>
                  <w:szCs w:val="24"/>
                </w:rPr>
                <w:delText>4</w:delText>
              </w:r>
            </w:del>
          </w:p>
        </w:tc>
        <w:tc>
          <w:tcPr>
            <w:tcW w:w="1751"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65" w:author="Анастасия ." w:date="2023-10-11T17:39:00Z"/>
                <w:rFonts w:cs="Times New Roman"/>
                <w:b/>
                <w:sz w:val="24"/>
                <w:szCs w:val="24"/>
              </w:rPr>
              <w:pPrChange w:id="4566" w:author="Анастасия ." w:date="2023-10-11T17:39:00Z">
                <w:pPr/>
              </w:pPrChange>
            </w:pPr>
            <w:del w:id="4567" w:author="Анастасия ." w:date="2023-10-11T17:39:00Z">
              <w:r w:rsidRPr="00BC5B45" w:rsidDel="00866AF5">
                <w:rPr>
                  <w:rFonts w:cs="Times New Roman"/>
                  <w:b/>
                  <w:sz w:val="24"/>
                  <w:szCs w:val="24"/>
                </w:rPr>
                <w:delText>5</w:delText>
              </w:r>
            </w:del>
          </w:p>
        </w:tc>
        <w:tc>
          <w:tcPr>
            <w:tcW w:w="1273"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68" w:author="Анастасия ." w:date="2023-10-11T17:39:00Z"/>
                <w:rFonts w:cs="Times New Roman"/>
                <w:b/>
                <w:sz w:val="24"/>
                <w:szCs w:val="24"/>
              </w:rPr>
              <w:pPrChange w:id="4569" w:author="Анастасия ." w:date="2023-10-11T17:39:00Z">
                <w:pPr/>
              </w:pPrChange>
            </w:pPr>
            <w:del w:id="4570" w:author="Анастасия ." w:date="2023-10-11T17:39:00Z">
              <w:r w:rsidRPr="00BC5B45" w:rsidDel="00866AF5">
                <w:rPr>
                  <w:rFonts w:cs="Times New Roman"/>
                  <w:b/>
                  <w:sz w:val="24"/>
                  <w:szCs w:val="24"/>
                </w:rPr>
                <w:delText>6</w:delText>
              </w:r>
            </w:del>
          </w:p>
        </w:tc>
        <w:tc>
          <w:tcPr>
            <w:tcW w:w="1276" w:type="dxa"/>
          </w:tcPr>
          <w:p w:rsidR="00615B29" w:rsidRPr="00BC5B45" w:rsidDel="00866AF5" w:rsidRDefault="00615B29" w:rsidP="00866AF5">
            <w:pPr>
              <w:pStyle w:val="a6"/>
              <w:numPr>
                <w:ilvl w:val="0"/>
                <w:numId w:val="1"/>
              </w:numPr>
              <w:spacing w:after="200"/>
              <w:ind w:left="0" w:firstLine="709"/>
              <w:contextualSpacing w:val="0"/>
              <w:jc w:val="left"/>
              <w:outlineLvl w:val="0"/>
              <w:rPr>
                <w:del w:id="4571" w:author="Анастасия ." w:date="2023-10-11T17:39:00Z"/>
                <w:rFonts w:cs="Times New Roman"/>
                <w:b/>
                <w:sz w:val="24"/>
                <w:szCs w:val="24"/>
              </w:rPr>
              <w:pPrChange w:id="4572" w:author="Анастасия ." w:date="2023-10-11T17:39:00Z">
                <w:pPr/>
              </w:pPrChange>
            </w:pPr>
            <w:del w:id="4573" w:author="Анастасия ." w:date="2023-10-11T17:39:00Z">
              <w:r w:rsidRPr="00BC5B45" w:rsidDel="00866AF5">
                <w:rPr>
                  <w:rFonts w:cs="Times New Roman"/>
                  <w:b/>
                  <w:sz w:val="24"/>
                  <w:szCs w:val="24"/>
                </w:rPr>
                <w:delText>7</w:delText>
              </w:r>
            </w:del>
          </w:p>
        </w:tc>
      </w:tr>
      <w:tr w:rsidR="00615B29" w:rsidDel="00866AF5" w:rsidTr="000439B5">
        <w:trPr>
          <w:jc w:val="center"/>
          <w:del w:id="4574" w:author="Анастасия ." w:date="2023-10-11T17:39:00Z"/>
        </w:trPr>
        <w:tc>
          <w:tcPr>
            <w:tcW w:w="511"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575" w:author="Анастасия ." w:date="2023-10-11T17:39:00Z"/>
                <w:rFonts w:cs="Times New Roman"/>
                <w:sz w:val="24"/>
                <w:szCs w:val="24"/>
              </w:rPr>
              <w:pPrChange w:id="4576" w:author="Анастасия ." w:date="2023-10-11T17:39:00Z">
                <w:pPr/>
              </w:pPrChange>
            </w:pPr>
            <w:del w:id="4577" w:author="Анастасия ." w:date="2023-10-11T17:39:00Z">
              <w:r w:rsidDel="00866AF5">
                <w:rPr>
                  <w:rFonts w:cs="Times New Roman"/>
                  <w:sz w:val="24"/>
                  <w:szCs w:val="24"/>
                </w:rPr>
                <w:delText>1</w:delText>
              </w:r>
            </w:del>
          </w:p>
        </w:tc>
        <w:tc>
          <w:tcPr>
            <w:tcW w:w="1822"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578" w:author="Анастасия ." w:date="2023-10-11T17:39:00Z"/>
                <w:rFonts w:cs="Times New Roman"/>
                <w:sz w:val="24"/>
                <w:szCs w:val="24"/>
              </w:rPr>
              <w:pPrChange w:id="4579" w:author="Анастасия ." w:date="2023-10-11T17:39:00Z">
                <w:pPr/>
              </w:pPrChange>
            </w:pPr>
            <w:del w:id="4580" w:author="Анастасия ." w:date="2023-10-11T17:39:00Z">
              <w:r w:rsidDel="00866AF5">
                <w:rPr>
                  <w:rFonts w:cs="Times New Roman"/>
                  <w:sz w:val="24"/>
                  <w:szCs w:val="24"/>
                </w:rPr>
                <w:delText>ТЗ</w:delText>
              </w:r>
            </w:del>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581" w:author="Анастасия ." w:date="2023-10-11T17:39:00Z"/>
                <w:rFonts w:cs="Times New Roman"/>
                <w:sz w:val="24"/>
                <w:szCs w:val="24"/>
              </w:rPr>
              <w:pPrChange w:id="4582" w:author="Анастасия ." w:date="2023-10-11T17:39:00Z">
                <w:pPr>
                  <w:jc w:val="both"/>
                </w:pPr>
              </w:pPrChange>
            </w:pPr>
            <w:del w:id="4583" w:author="Анастасия ." w:date="2023-10-11T17:39:00Z">
              <w:r w:rsidDel="00866AF5">
                <w:rPr>
                  <w:rFonts w:cs="Times New Roman"/>
                  <w:sz w:val="24"/>
                  <w:szCs w:val="24"/>
                </w:rPr>
                <w:delText>Руководитель</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584" w:author="Анастасия ." w:date="2023-10-11T17:39:00Z"/>
                <w:rFonts w:cs="Times New Roman"/>
                <w:sz w:val="24"/>
                <w:szCs w:val="24"/>
              </w:rPr>
              <w:pPrChange w:id="4585" w:author="Анастасия ." w:date="2023-10-11T17:39:00Z">
                <w:pPr/>
              </w:pPrChange>
            </w:pPr>
            <w:del w:id="4586" w:author="Анастасия ." w:date="2023-10-11T17:39:00Z">
              <w:r w:rsidDel="00866AF5">
                <w:rPr>
                  <w:rFonts w:cs="Times New Roman"/>
                  <w:sz w:val="24"/>
                  <w:szCs w:val="24"/>
                </w:rPr>
                <w:delText>100 000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587" w:author="Анастасия ." w:date="2023-10-11T17:39:00Z"/>
                <w:rFonts w:cs="Times New Roman"/>
                <w:sz w:val="24"/>
                <w:szCs w:val="24"/>
              </w:rPr>
              <w:pPrChange w:id="4588" w:author="Анастасия ." w:date="2023-10-11T17:39:00Z">
                <w:pPr/>
              </w:pPrChange>
            </w:pPr>
            <w:del w:id="4589" w:author="Анастасия ." w:date="2023-10-11T17:39:00Z">
              <w:r w:rsidDel="00866AF5">
                <w:rPr>
                  <w:rFonts w:cs="Times New Roman"/>
                  <w:sz w:val="24"/>
                  <w:szCs w:val="24"/>
                </w:rPr>
                <w:delText>1</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590" w:author="Анастасия ." w:date="2023-10-11T17:39:00Z"/>
                <w:rFonts w:cs="Times New Roman"/>
                <w:sz w:val="24"/>
                <w:szCs w:val="24"/>
              </w:rPr>
              <w:pPrChange w:id="4591" w:author="Анастасия ." w:date="2023-10-11T17:39:00Z">
                <w:pPr/>
              </w:pPrChange>
            </w:pPr>
            <w:del w:id="4592" w:author="Анастасия ." w:date="2023-10-11T17:39:00Z">
              <w:r w:rsidDel="00866AF5">
                <w:rPr>
                  <w:rFonts w:cs="Times New Roman"/>
                  <w:sz w:val="24"/>
                  <w:szCs w:val="24"/>
                </w:rPr>
                <w:delText>4545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593" w:author="Анастасия ." w:date="2023-10-11T17:39:00Z"/>
                <w:rFonts w:cs="Times New Roman"/>
                <w:sz w:val="24"/>
                <w:szCs w:val="24"/>
              </w:rPr>
              <w:pPrChange w:id="4594" w:author="Анастасия ." w:date="2023-10-11T17:39:00Z">
                <w:pPr/>
              </w:pPrChange>
            </w:pPr>
            <w:del w:id="4595" w:author="Анастасия ." w:date="2023-10-11T17:39:00Z">
              <w:r w:rsidDel="00866AF5">
                <w:rPr>
                  <w:rFonts w:cs="Times New Roman"/>
                  <w:sz w:val="24"/>
                  <w:szCs w:val="24"/>
                </w:rPr>
                <w:delText>4545</w:delText>
              </w:r>
            </w:del>
          </w:p>
        </w:tc>
      </w:tr>
      <w:tr w:rsidR="00615B29" w:rsidDel="00866AF5" w:rsidTr="000439B5">
        <w:trPr>
          <w:jc w:val="center"/>
          <w:del w:id="4596" w:author="Анастасия ." w:date="2023-10-11T17:39:00Z"/>
        </w:trPr>
        <w:tc>
          <w:tcPr>
            <w:tcW w:w="511" w:type="dxa"/>
            <w:vMerge/>
            <w:tcBorders>
              <w:bottom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597" w:author="Анастасия ." w:date="2023-10-11T17:39:00Z"/>
                <w:rFonts w:cs="Times New Roman"/>
                <w:sz w:val="24"/>
                <w:szCs w:val="24"/>
              </w:rPr>
              <w:pPrChange w:id="4598" w:author="Анастасия ." w:date="2023-10-11T17:39:00Z">
                <w:pPr/>
              </w:pPrChange>
            </w:pPr>
          </w:p>
        </w:tc>
        <w:tc>
          <w:tcPr>
            <w:tcW w:w="1822" w:type="dxa"/>
            <w:vMerge/>
            <w:tcBorders>
              <w:bottom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599" w:author="Анастасия ." w:date="2023-10-11T17:39:00Z"/>
                <w:rFonts w:cs="Times New Roman"/>
                <w:sz w:val="24"/>
                <w:szCs w:val="24"/>
              </w:rPr>
              <w:pPrChange w:id="4600" w:author="Анастасия ." w:date="2023-10-11T17:39:00Z">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601" w:author="Анастасия ." w:date="2023-10-11T17:39:00Z"/>
                <w:rFonts w:cs="Times New Roman"/>
                <w:sz w:val="24"/>
                <w:szCs w:val="24"/>
              </w:rPr>
              <w:pPrChange w:id="4602" w:author="Анастасия ." w:date="2023-10-11T17:39:00Z">
                <w:pPr>
                  <w:ind w:left="0"/>
                  <w:jc w:val="left"/>
                </w:pPr>
              </w:pPrChange>
            </w:pPr>
            <w:del w:id="4603" w:author="Анастасия ." w:date="2023-10-11T17:39:00Z">
              <w:r w:rsidDel="00866AF5">
                <w:rPr>
                  <w:rFonts w:cs="Times New Roman"/>
                  <w:sz w:val="24"/>
                  <w:szCs w:val="24"/>
                </w:rPr>
                <w:delText xml:space="preserve">   </w:delText>
              </w:r>
              <w:r w:rsidRPr="00C566A2" w:rsidDel="00866AF5">
                <w:rPr>
                  <w:rFonts w:cs="Times New Roman"/>
                  <w:sz w:val="24"/>
                  <w:szCs w:val="24"/>
                </w:rPr>
                <w:delText>Разработчик</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604" w:author="Анастасия ." w:date="2023-10-11T17:39:00Z"/>
                <w:rFonts w:cs="Times New Roman"/>
                <w:sz w:val="24"/>
                <w:szCs w:val="24"/>
              </w:rPr>
              <w:pPrChange w:id="4605" w:author="Анастасия ." w:date="2023-10-11T17:39:00Z">
                <w:pPr/>
              </w:pPrChange>
            </w:pPr>
            <w:del w:id="4606" w:author="Анастасия ." w:date="2023-10-11T17:39:00Z">
              <w:r w:rsidDel="00866AF5">
                <w:rPr>
                  <w:rFonts w:cs="Times New Roman"/>
                  <w:sz w:val="24"/>
                  <w:szCs w:val="24"/>
                </w:rPr>
                <w:delText>89 000</w:delText>
              </w:r>
            </w:del>
          </w:p>
        </w:tc>
        <w:tc>
          <w:tcPr>
            <w:tcW w:w="1751" w:type="dxa"/>
          </w:tcPr>
          <w:p w:rsidR="00615B29" w:rsidRPr="00866AF5" w:rsidDel="00866AF5" w:rsidRDefault="00615B29" w:rsidP="00866AF5">
            <w:pPr>
              <w:pStyle w:val="a6"/>
              <w:numPr>
                <w:ilvl w:val="0"/>
                <w:numId w:val="1"/>
              </w:numPr>
              <w:spacing w:after="200"/>
              <w:ind w:left="0" w:firstLine="709"/>
              <w:contextualSpacing w:val="0"/>
              <w:jc w:val="left"/>
              <w:outlineLvl w:val="0"/>
              <w:rPr>
                <w:del w:id="4607" w:author="Анастасия ." w:date="2023-10-11T17:39:00Z"/>
                <w:rFonts w:cs="Times New Roman"/>
                <w:sz w:val="24"/>
                <w:szCs w:val="24"/>
                <w:rPrChange w:id="4608" w:author="Анастасия ." w:date="2023-10-11T17:39:00Z">
                  <w:rPr>
                    <w:del w:id="4609" w:author="Анастасия ." w:date="2023-10-11T17:39:00Z"/>
                    <w:rFonts w:cs="Times New Roman"/>
                    <w:sz w:val="24"/>
                    <w:szCs w:val="24"/>
                    <w:lang w:val="en-US"/>
                  </w:rPr>
                </w:rPrChange>
              </w:rPr>
              <w:pPrChange w:id="4610" w:author="Анастасия ." w:date="2023-10-11T17:39:00Z">
                <w:pPr/>
              </w:pPrChange>
            </w:pPr>
            <w:del w:id="4611" w:author="Анастасия ." w:date="2023-10-11T17:39:00Z">
              <w:r w:rsidRPr="00866AF5" w:rsidDel="00866AF5">
                <w:rPr>
                  <w:rFonts w:cs="Times New Roman"/>
                  <w:sz w:val="24"/>
                  <w:szCs w:val="24"/>
                  <w:rPrChange w:id="4612" w:author="Анастасия ." w:date="2023-10-11T17:39:00Z">
                    <w:rPr>
                      <w:rFonts w:cs="Times New Roman"/>
                      <w:sz w:val="24"/>
                      <w:szCs w:val="24"/>
                      <w:lang w:val="en-US"/>
                    </w:rPr>
                  </w:rPrChange>
                </w:rPr>
                <w:delText>5</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613" w:author="Анастасия ." w:date="2023-10-11T17:39:00Z"/>
                <w:rFonts w:cs="Times New Roman"/>
                <w:sz w:val="24"/>
                <w:szCs w:val="24"/>
              </w:rPr>
              <w:pPrChange w:id="4614" w:author="Анастасия ." w:date="2023-10-11T17:39:00Z">
                <w:pPr/>
              </w:pPrChange>
            </w:pPr>
            <w:del w:id="4615" w:author="Анастасия ." w:date="2023-10-11T17:39:00Z">
              <w:r w:rsidDel="00866AF5">
                <w:rPr>
                  <w:rFonts w:cs="Times New Roman"/>
                  <w:sz w:val="24"/>
                  <w:szCs w:val="24"/>
                </w:rPr>
                <w:delText>4045</w:delText>
              </w:r>
            </w:del>
          </w:p>
        </w:tc>
        <w:tc>
          <w:tcPr>
            <w:tcW w:w="1276" w:type="dxa"/>
          </w:tcPr>
          <w:p w:rsidR="00615B29" w:rsidRPr="00C77EC2" w:rsidDel="00866AF5" w:rsidRDefault="00615B29" w:rsidP="00866AF5">
            <w:pPr>
              <w:pStyle w:val="a6"/>
              <w:numPr>
                <w:ilvl w:val="0"/>
                <w:numId w:val="1"/>
              </w:numPr>
              <w:spacing w:after="200"/>
              <w:ind w:left="0" w:firstLine="709"/>
              <w:contextualSpacing w:val="0"/>
              <w:jc w:val="left"/>
              <w:outlineLvl w:val="0"/>
              <w:rPr>
                <w:del w:id="4616" w:author="Анастасия ." w:date="2023-10-11T17:39:00Z"/>
                <w:rFonts w:cs="Times New Roman"/>
                <w:sz w:val="24"/>
                <w:szCs w:val="24"/>
              </w:rPr>
              <w:pPrChange w:id="4617" w:author="Анастасия ." w:date="2023-10-11T17:39:00Z">
                <w:pPr/>
              </w:pPrChange>
            </w:pPr>
            <w:del w:id="4618" w:author="Анастасия ." w:date="2023-10-11T17:39:00Z">
              <w:r w:rsidDel="00866AF5">
                <w:rPr>
                  <w:rFonts w:cs="Times New Roman"/>
                  <w:sz w:val="24"/>
                  <w:szCs w:val="24"/>
                </w:rPr>
                <w:delText>20225</w:delText>
              </w:r>
            </w:del>
          </w:p>
        </w:tc>
      </w:tr>
      <w:tr w:rsidR="00615B29" w:rsidDel="00866AF5" w:rsidTr="000439B5">
        <w:trPr>
          <w:trHeight w:val="205"/>
          <w:jc w:val="center"/>
          <w:del w:id="4619" w:author="Анастасия ." w:date="2023-10-11T17:39:00Z"/>
        </w:trPr>
        <w:tc>
          <w:tcPr>
            <w:tcW w:w="511" w:type="dxa"/>
            <w:tcBorders>
              <w:top w:val="single" w:sz="4" w:space="0" w:color="auto"/>
              <w:left w:val="single" w:sz="4" w:space="0" w:color="auto"/>
              <w:bottom w:val="nil"/>
              <w:righ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20" w:author="Анастасия ." w:date="2023-10-11T17:39:00Z"/>
                <w:rFonts w:cs="Times New Roman"/>
                <w:sz w:val="24"/>
                <w:szCs w:val="24"/>
              </w:rPr>
              <w:pPrChange w:id="4621" w:author="Анастасия ." w:date="2023-10-11T17:39:00Z">
                <w:pPr/>
              </w:pPrChange>
            </w:pPr>
            <w:del w:id="4622" w:author="Анастасия ." w:date="2023-10-11T17:39:00Z">
              <w:r w:rsidDel="00866AF5">
                <w:rPr>
                  <w:rFonts w:cs="Times New Roman"/>
                  <w:sz w:val="24"/>
                  <w:szCs w:val="24"/>
                </w:rPr>
                <w:delText>2</w:delText>
              </w:r>
            </w:del>
          </w:p>
        </w:tc>
        <w:tc>
          <w:tcPr>
            <w:tcW w:w="1822" w:type="dxa"/>
            <w:tcBorders>
              <w:top w:val="single" w:sz="4" w:space="0" w:color="auto"/>
              <w:left w:val="single" w:sz="4" w:space="0" w:color="auto"/>
              <w:bottom w:val="nil"/>
              <w:righ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23" w:author="Анастасия ." w:date="2023-10-11T17:39:00Z"/>
                <w:rFonts w:cs="Times New Roman"/>
                <w:sz w:val="24"/>
                <w:szCs w:val="24"/>
              </w:rPr>
              <w:pPrChange w:id="4624" w:author="Анастасия ." w:date="2023-10-11T17:39:00Z">
                <w:pPr/>
              </w:pPrChange>
            </w:pPr>
            <w:del w:id="4625" w:author="Анастасия ." w:date="2023-10-11T17:39:00Z">
              <w:r w:rsidDel="00866AF5">
                <w:rPr>
                  <w:rFonts w:cs="Times New Roman"/>
                  <w:sz w:val="24"/>
                  <w:szCs w:val="24"/>
                </w:rPr>
                <w:delText>ТП</w:delText>
              </w:r>
            </w:del>
          </w:p>
        </w:tc>
        <w:tc>
          <w:tcPr>
            <w:tcW w:w="1833" w:type="dxa"/>
            <w:tcBorders>
              <w:lef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26" w:author="Анастасия ." w:date="2023-10-11T17:39:00Z"/>
                <w:rFonts w:cs="Times New Roman"/>
                <w:sz w:val="24"/>
                <w:szCs w:val="24"/>
              </w:rPr>
              <w:pPrChange w:id="4627" w:author="Анастасия ." w:date="2023-10-11T17:39:00Z">
                <w:pPr>
                  <w:jc w:val="both"/>
                </w:pPr>
              </w:pPrChange>
            </w:pPr>
            <w:del w:id="4628" w:author="Анастасия ." w:date="2023-10-11T17:39:00Z">
              <w:r w:rsidDel="00866AF5">
                <w:rPr>
                  <w:rFonts w:cs="Times New Roman"/>
                  <w:sz w:val="24"/>
                  <w:szCs w:val="24"/>
                </w:rPr>
                <w:delText>Руководитель</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629" w:author="Анастасия ." w:date="2023-10-11T17:39:00Z"/>
                <w:rFonts w:cs="Times New Roman"/>
                <w:sz w:val="24"/>
                <w:szCs w:val="24"/>
              </w:rPr>
              <w:pPrChange w:id="4630" w:author="Анастасия ." w:date="2023-10-11T17:39:00Z">
                <w:pPr/>
              </w:pPrChange>
            </w:pPr>
            <w:del w:id="4631" w:author="Анастасия ." w:date="2023-10-11T17:39:00Z">
              <w:r w:rsidDel="00866AF5">
                <w:rPr>
                  <w:rFonts w:cs="Times New Roman"/>
                  <w:sz w:val="24"/>
                  <w:szCs w:val="24"/>
                </w:rPr>
                <w:delText>100 000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632" w:author="Анастасия ." w:date="2023-10-11T17:39:00Z"/>
                <w:rFonts w:cs="Times New Roman"/>
                <w:sz w:val="24"/>
                <w:szCs w:val="24"/>
              </w:rPr>
              <w:pPrChange w:id="4633" w:author="Анастасия ." w:date="2023-10-11T17:39:00Z">
                <w:pPr/>
              </w:pPrChange>
            </w:pPr>
            <w:del w:id="4634" w:author="Анастасия ." w:date="2023-10-11T17:39:00Z">
              <w:r w:rsidDel="00866AF5">
                <w:rPr>
                  <w:rFonts w:cs="Times New Roman"/>
                  <w:sz w:val="24"/>
                  <w:szCs w:val="24"/>
                </w:rPr>
                <w:delText>7</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635" w:author="Анастасия ." w:date="2023-10-11T17:39:00Z"/>
                <w:rFonts w:cs="Times New Roman"/>
                <w:sz w:val="24"/>
                <w:szCs w:val="24"/>
              </w:rPr>
              <w:pPrChange w:id="4636" w:author="Анастасия ." w:date="2023-10-11T17:39:00Z">
                <w:pPr/>
              </w:pPrChange>
            </w:pPr>
            <w:del w:id="4637" w:author="Анастасия ." w:date="2023-10-11T17:39:00Z">
              <w:r w:rsidDel="00866AF5">
                <w:rPr>
                  <w:rFonts w:cs="Times New Roman"/>
                  <w:sz w:val="24"/>
                  <w:szCs w:val="24"/>
                </w:rPr>
                <w:delText>4545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638" w:author="Анастасия ." w:date="2023-10-11T17:39:00Z"/>
                <w:rFonts w:cs="Times New Roman"/>
                <w:sz w:val="24"/>
                <w:szCs w:val="24"/>
              </w:rPr>
              <w:pPrChange w:id="4639" w:author="Анастасия ." w:date="2023-10-11T17:39:00Z">
                <w:pPr/>
              </w:pPrChange>
            </w:pPr>
            <w:del w:id="4640" w:author="Анастасия ." w:date="2023-10-11T17:39:00Z">
              <w:r w:rsidDel="00866AF5">
                <w:rPr>
                  <w:rFonts w:cs="Times New Roman"/>
                  <w:sz w:val="24"/>
                  <w:szCs w:val="24"/>
                </w:rPr>
                <w:delText>31815</w:delText>
              </w:r>
            </w:del>
          </w:p>
        </w:tc>
      </w:tr>
      <w:tr w:rsidR="00615B29" w:rsidDel="00866AF5" w:rsidTr="000439B5">
        <w:trPr>
          <w:trHeight w:val="120"/>
          <w:jc w:val="center"/>
          <w:del w:id="4641" w:author="Анастасия ." w:date="2023-10-11T17:39:00Z"/>
        </w:trPr>
        <w:tc>
          <w:tcPr>
            <w:tcW w:w="511" w:type="dxa"/>
            <w:tcBorders>
              <w:top w:val="nil"/>
              <w:left w:val="single" w:sz="4" w:space="0" w:color="auto"/>
              <w:bottom w:val="single" w:sz="4" w:space="0" w:color="auto"/>
              <w:righ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42" w:author="Анастасия ." w:date="2023-10-11T17:39:00Z"/>
                <w:rFonts w:cs="Times New Roman"/>
                <w:sz w:val="24"/>
                <w:szCs w:val="24"/>
              </w:rPr>
              <w:pPrChange w:id="4643" w:author="Анастасия ." w:date="2023-10-11T17:39:00Z">
                <w:pPr/>
              </w:pPrChange>
            </w:pPr>
          </w:p>
        </w:tc>
        <w:tc>
          <w:tcPr>
            <w:tcW w:w="1822" w:type="dxa"/>
            <w:tcBorders>
              <w:top w:val="nil"/>
              <w:left w:val="single" w:sz="4" w:space="0" w:color="auto"/>
              <w:bottom w:val="single" w:sz="4" w:space="0" w:color="auto"/>
              <w:righ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44" w:author="Анастасия ." w:date="2023-10-11T17:39:00Z"/>
                <w:rFonts w:cs="Times New Roman"/>
                <w:sz w:val="24"/>
                <w:szCs w:val="24"/>
              </w:rPr>
              <w:pPrChange w:id="4645" w:author="Анастасия ." w:date="2023-10-11T17:39:00Z">
                <w:pPr/>
              </w:pPrChange>
            </w:pPr>
          </w:p>
        </w:tc>
        <w:tc>
          <w:tcPr>
            <w:tcW w:w="1833" w:type="dxa"/>
            <w:tcBorders>
              <w:left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46" w:author="Анастасия ." w:date="2023-10-11T17:39:00Z"/>
                <w:rFonts w:cs="Times New Roman"/>
                <w:sz w:val="24"/>
                <w:szCs w:val="24"/>
              </w:rPr>
              <w:pPrChange w:id="4647" w:author="Анастасия ." w:date="2023-10-11T17:39:00Z">
                <w:pPr>
                  <w:jc w:val="both"/>
                </w:pPr>
              </w:pPrChange>
            </w:pPr>
            <w:del w:id="4648" w:author="Анастасия ." w:date="2023-10-11T17:39:00Z">
              <w:r w:rsidRPr="00C566A2" w:rsidDel="00866AF5">
                <w:rPr>
                  <w:rFonts w:cs="Times New Roman"/>
                  <w:sz w:val="24"/>
                  <w:szCs w:val="24"/>
                </w:rPr>
                <w:delText>Разработчик</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649" w:author="Анастасия ." w:date="2023-10-11T17:39:00Z"/>
                <w:rFonts w:cs="Times New Roman"/>
                <w:sz w:val="24"/>
                <w:szCs w:val="24"/>
              </w:rPr>
              <w:pPrChange w:id="4650" w:author="Анастасия ." w:date="2023-10-11T17:39:00Z">
                <w:pPr/>
              </w:pPrChange>
            </w:pPr>
            <w:del w:id="4651" w:author="Анастасия ." w:date="2023-10-11T17:39:00Z">
              <w:r w:rsidDel="00866AF5">
                <w:rPr>
                  <w:rFonts w:cs="Times New Roman"/>
                  <w:sz w:val="24"/>
                  <w:szCs w:val="24"/>
                </w:rPr>
                <w:delText>89 000</w:delText>
              </w:r>
            </w:del>
          </w:p>
        </w:tc>
        <w:tc>
          <w:tcPr>
            <w:tcW w:w="1751" w:type="dxa"/>
          </w:tcPr>
          <w:p w:rsidR="00615B29" w:rsidRPr="00866AF5" w:rsidDel="00866AF5" w:rsidRDefault="00615B29" w:rsidP="00866AF5">
            <w:pPr>
              <w:pStyle w:val="a6"/>
              <w:numPr>
                <w:ilvl w:val="0"/>
                <w:numId w:val="1"/>
              </w:numPr>
              <w:spacing w:after="200"/>
              <w:ind w:left="0" w:firstLine="709"/>
              <w:contextualSpacing w:val="0"/>
              <w:jc w:val="left"/>
              <w:outlineLvl w:val="0"/>
              <w:rPr>
                <w:del w:id="4652" w:author="Анастасия ." w:date="2023-10-11T17:39:00Z"/>
                <w:rFonts w:cs="Times New Roman"/>
                <w:sz w:val="24"/>
                <w:szCs w:val="24"/>
                <w:rPrChange w:id="4653" w:author="Анастасия ." w:date="2023-10-11T17:39:00Z">
                  <w:rPr>
                    <w:del w:id="4654" w:author="Анастасия ." w:date="2023-10-11T17:39:00Z"/>
                    <w:rFonts w:cs="Times New Roman"/>
                    <w:sz w:val="24"/>
                    <w:szCs w:val="24"/>
                    <w:lang w:val="en-US"/>
                  </w:rPr>
                </w:rPrChange>
              </w:rPr>
              <w:pPrChange w:id="4655" w:author="Анастасия ." w:date="2023-10-11T17:39:00Z">
                <w:pPr/>
              </w:pPrChange>
            </w:pPr>
            <w:del w:id="4656" w:author="Анастасия ." w:date="2023-10-11T17:39:00Z">
              <w:r w:rsidRPr="00866AF5" w:rsidDel="00866AF5">
                <w:rPr>
                  <w:rFonts w:cs="Times New Roman"/>
                  <w:sz w:val="24"/>
                  <w:szCs w:val="24"/>
                  <w:rPrChange w:id="4657" w:author="Анастасия ." w:date="2023-10-11T17:39:00Z">
                    <w:rPr>
                      <w:rFonts w:cs="Times New Roman"/>
                      <w:sz w:val="24"/>
                      <w:szCs w:val="24"/>
                      <w:lang w:val="en-US"/>
                    </w:rPr>
                  </w:rPrChange>
                </w:rPr>
                <w:delText>7</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658" w:author="Анастасия ." w:date="2023-10-11T17:39:00Z"/>
                <w:rFonts w:cs="Times New Roman"/>
                <w:sz w:val="24"/>
                <w:szCs w:val="24"/>
              </w:rPr>
              <w:pPrChange w:id="4659" w:author="Анастасия ." w:date="2023-10-11T17:39:00Z">
                <w:pPr/>
              </w:pPrChange>
            </w:pPr>
            <w:del w:id="4660" w:author="Анастасия ." w:date="2023-10-11T17:39:00Z">
              <w:r w:rsidDel="00866AF5">
                <w:rPr>
                  <w:rFonts w:cs="Times New Roman"/>
                  <w:sz w:val="24"/>
                  <w:szCs w:val="24"/>
                </w:rPr>
                <w:delText>4045</w:delText>
              </w:r>
            </w:del>
          </w:p>
        </w:tc>
        <w:tc>
          <w:tcPr>
            <w:tcW w:w="1276" w:type="dxa"/>
          </w:tcPr>
          <w:p w:rsidR="00615B29" w:rsidRPr="00C77EC2" w:rsidDel="00866AF5" w:rsidRDefault="00615B29" w:rsidP="00866AF5">
            <w:pPr>
              <w:pStyle w:val="a6"/>
              <w:numPr>
                <w:ilvl w:val="0"/>
                <w:numId w:val="1"/>
              </w:numPr>
              <w:spacing w:after="200"/>
              <w:ind w:left="0" w:firstLine="709"/>
              <w:contextualSpacing w:val="0"/>
              <w:jc w:val="left"/>
              <w:outlineLvl w:val="0"/>
              <w:rPr>
                <w:del w:id="4661" w:author="Анастасия ." w:date="2023-10-11T17:39:00Z"/>
                <w:rFonts w:cs="Times New Roman"/>
                <w:sz w:val="24"/>
                <w:szCs w:val="24"/>
              </w:rPr>
              <w:pPrChange w:id="4662" w:author="Анастасия ." w:date="2023-10-11T17:39:00Z">
                <w:pPr/>
              </w:pPrChange>
            </w:pPr>
            <w:del w:id="4663" w:author="Анастасия ." w:date="2023-10-11T17:39:00Z">
              <w:r w:rsidDel="00866AF5">
                <w:rPr>
                  <w:rFonts w:cs="Times New Roman"/>
                  <w:sz w:val="24"/>
                  <w:szCs w:val="24"/>
                </w:rPr>
                <w:delText>28315</w:delText>
              </w:r>
            </w:del>
          </w:p>
        </w:tc>
      </w:tr>
      <w:tr w:rsidR="00615B29" w:rsidDel="00866AF5" w:rsidTr="000439B5">
        <w:trPr>
          <w:trHeight w:val="199"/>
          <w:jc w:val="center"/>
          <w:del w:id="4664" w:author="Анастасия ." w:date="2023-10-11T17:39:00Z"/>
        </w:trPr>
        <w:tc>
          <w:tcPr>
            <w:tcW w:w="511" w:type="dxa"/>
            <w:vMerge w:val="restart"/>
            <w:tcBorders>
              <w:top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65" w:author="Анастасия ." w:date="2023-10-11T17:39:00Z"/>
                <w:rFonts w:cs="Times New Roman"/>
                <w:sz w:val="24"/>
                <w:szCs w:val="24"/>
              </w:rPr>
              <w:pPrChange w:id="4666" w:author="Анастасия ." w:date="2023-10-11T17:39:00Z">
                <w:pPr/>
              </w:pPrChange>
            </w:pPr>
            <w:del w:id="4667" w:author="Анастасия ." w:date="2023-10-11T17:39:00Z">
              <w:r w:rsidDel="00866AF5">
                <w:rPr>
                  <w:rFonts w:cs="Times New Roman"/>
                  <w:sz w:val="24"/>
                  <w:szCs w:val="24"/>
                </w:rPr>
                <w:delText>3</w:delText>
              </w:r>
            </w:del>
          </w:p>
        </w:tc>
        <w:tc>
          <w:tcPr>
            <w:tcW w:w="1822" w:type="dxa"/>
            <w:vMerge w:val="restart"/>
            <w:tcBorders>
              <w:top w:val="single" w:sz="4" w:space="0" w:color="auto"/>
            </w:tcBorders>
          </w:tcPr>
          <w:p w:rsidR="00615B29" w:rsidDel="00866AF5" w:rsidRDefault="00615B29" w:rsidP="00866AF5">
            <w:pPr>
              <w:pStyle w:val="a6"/>
              <w:numPr>
                <w:ilvl w:val="0"/>
                <w:numId w:val="1"/>
              </w:numPr>
              <w:spacing w:after="200"/>
              <w:ind w:left="0" w:firstLine="709"/>
              <w:contextualSpacing w:val="0"/>
              <w:jc w:val="left"/>
              <w:outlineLvl w:val="0"/>
              <w:rPr>
                <w:del w:id="4668" w:author="Анастасия ." w:date="2023-10-11T17:39:00Z"/>
                <w:rFonts w:cs="Times New Roman"/>
                <w:sz w:val="24"/>
                <w:szCs w:val="24"/>
              </w:rPr>
              <w:pPrChange w:id="4669" w:author="Анастасия ." w:date="2023-10-11T17:39:00Z">
                <w:pPr/>
              </w:pPrChange>
            </w:pPr>
            <w:del w:id="4670" w:author="Анастасия ." w:date="2023-10-11T17:39:00Z">
              <w:r w:rsidDel="00866AF5">
                <w:rPr>
                  <w:rFonts w:cs="Times New Roman"/>
                  <w:sz w:val="24"/>
                  <w:szCs w:val="24"/>
                </w:rPr>
                <w:delText>Эскизный проект</w:delText>
              </w:r>
            </w:del>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671" w:author="Анастасия ." w:date="2023-10-11T17:39:00Z"/>
                <w:rFonts w:cs="Times New Roman"/>
                <w:sz w:val="24"/>
                <w:szCs w:val="24"/>
              </w:rPr>
              <w:pPrChange w:id="4672" w:author="Анастасия ." w:date="2023-10-11T17:39:00Z">
                <w:pPr>
                  <w:jc w:val="both"/>
                </w:pPr>
              </w:pPrChange>
            </w:pPr>
            <w:del w:id="4673" w:author="Анастасия ." w:date="2023-10-11T17:39:00Z">
              <w:r w:rsidDel="00866AF5">
                <w:rPr>
                  <w:rFonts w:cs="Times New Roman"/>
                  <w:sz w:val="24"/>
                  <w:szCs w:val="24"/>
                </w:rPr>
                <w:delText>Руководитель</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674" w:author="Анастасия ." w:date="2023-10-11T17:39:00Z"/>
                <w:rFonts w:cs="Times New Roman"/>
                <w:sz w:val="24"/>
                <w:szCs w:val="24"/>
              </w:rPr>
              <w:pPrChange w:id="4675" w:author="Анастасия ." w:date="2023-10-11T17:39:00Z">
                <w:pPr/>
              </w:pPrChange>
            </w:pPr>
            <w:del w:id="4676" w:author="Анастасия ." w:date="2023-10-11T17:39:00Z">
              <w:r w:rsidDel="00866AF5">
                <w:rPr>
                  <w:rFonts w:cs="Times New Roman"/>
                  <w:sz w:val="24"/>
                  <w:szCs w:val="24"/>
                </w:rPr>
                <w:delText>100 000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677" w:author="Анастасия ." w:date="2023-10-11T17:39:00Z"/>
                <w:rFonts w:cs="Times New Roman"/>
                <w:sz w:val="24"/>
                <w:szCs w:val="24"/>
              </w:rPr>
              <w:pPrChange w:id="4678" w:author="Анастасия ." w:date="2023-10-11T17:39:00Z">
                <w:pPr/>
              </w:pPrChange>
            </w:pPr>
            <w:del w:id="4679" w:author="Анастасия ." w:date="2023-10-11T17:39:00Z">
              <w:r w:rsidDel="00866AF5">
                <w:rPr>
                  <w:rFonts w:cs="Times New Roman"/>
                  <w:sz w:val="24"/>
                  <w:szCs w:val="24"/>
                </w:rPr>
                <w:delText>3</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680" w:author="Анастасия ." w:date="2023-10-11T17:39:00Z"/>
                <w:rFonts w:cs="Times New Roman"/>
                <w:sz w:val="24"/>
                <w:szCs w:val="24"/>
              </w:rPr>
              <w:pPrChange w:id="4681" w:author="Анастасия ." w:date="2023-10-11T17:39:00Z">
                <w:pPr/>
              </w:pPrChange>
            </w:pPr>
            <w:del w:id="4682" w:author="Анастасия ." w:date="2023-10-11T17:39:00Z">
              <w:r w:rsidDel="00866AF5">
                <w:rPr>
                  <w:rFonts w:cs="Times New Roman"/>
                  <w:sz w:val="24"/>
                  <w:szCs w:val="24"/>
                </w:rPr>
                <w:delText>4545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683" w:author="Анастасия ." w:date="2023-10-11T17:39:00Z"/>
                <w:rFonts w:cs="Times New Roman"/>
                <w:sz w:val="24"/>
                <w:szCs w:val="24"/>
              </w:rPr>
              <w:pPrChange w:id="4684" w:author="Анастасия ." w:date="2023-10-11T17:39:00Z">
                <w:pPr/>
              </w:pPrChange>
            </w:pPr>
            <w:del w:id="4685" w:author="Анастасия ." w:date="2023-10-11T17:39:00Z">
              <w:r w:rsidDel="00866AF5">
                <w:rPr>
                  <w:rFonts w:cs="Times New Roman"/>
                  <w:sz w:val="24"/>
                  <w:szCs w:val="24"/>
                </w:rPr>
                <w:delText>13635</w:delText>
              </w:r>
            </w:del>
          </w:p>
        </w:tc>
      </w:tr>
      <w:tr w:rsidR="00615B29" w:rsidDel="00866AF5" w:rsidTr="000439B5">
        <w:trPr>
          <w:trHeight w:val="135"/>
          <w:jc w:val="center"/>
          <w:del w:id="4686" w:author="Анастасия ." w:date="2023-10-11T17:39:00Z"/>
        </w:trPr>
        <w:tc>
          <w:tcPr>
            <w:tcW w:w="511" w:type="dxa"/>
            <w:vMerge/>
          </w:tcPr>
          <w:p w:rsidR="00615B29" w:rsidDel="00866AF5" w:rsidRDefault="00615B29" w:rsidP="00866AF5">
            <w:pPr>
              <w:pStyle w:val="a6"/>
              <w:numPr>
                <w:ilvl w:val="0"/>
                <w:numId w:val="1"/>
              </w:numPr>
              <w:spacing w:after="200"/>
              <w:ind w:left="0" w:firstLine="709"/>
              <w:contextualSpacing w:val="0"/>
              <w:jc w:val="left"/>
              <w:outlineLvl w:val="0"/>
              <w:rPr>
                <w:del w:id="4687" w:author="Анастасия ." w:date="2023-10-11T17:39:00Z"/>
                <w:rFonts w:cs="Times New Roman"/>
                <w:sz w:val="24"/>
                <w:szCs w:val="24"/>
              </w:rPr>
              <w:pPrChange w:id="4688" w:author="Анастасия ." w:date="2023-10-11T17:39:00Z">
                <w:pPr/>
              </w:pPrChange>
            </w:pPr>
          </w:p>
        </w:tc>
        <w:tc>
          <w:tcPr>
            <w:tcW w:w="1822" w:type="dxa"/>
            <w:vMerge/>
          </w:tcPr>
          <w:p w:rsidR="00615B29" w:rsidDel="00866AF5" w:rsidRDefault="00615B29" w:rsidP="00866AF5">
            <w:pPr>
              <w:pStyle w:val="a6"/>
              <w:numPr>
                <w:ilvl w:val="0"/>
                <w:numId w:val="1"/>
              </w:numPr>
              <w:spacing w:after="200"/>
              <w:ind w:left="0" w:firstLine="709"/>
              <w:contextualSpacing w:val="0"/>
              <w:jc w:val="left"/>
              <w:outlineLvl w:val="0"/>
              <w:rPr>
                <w:del w:id="4689" w:author="Анастасия ." w:date="2023-10-11T17:39:00Z"/>
                <w:rFonts w:cs="Times New Roman"/>
                <w:sz w:val="24"/>
                <w:szCs w:val="24"/>
              </w:rPr>
              <w:pPrChange w:id="4690" w:author="Анастасия ." w:date="2023-10-11T17:39:00Z">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691" w:author="Анастасия ." w:date="2023-10-11T17:39:00Z"/>
                <w:rFonts w:cs="Times New Roman"/>
                <w:sz w:val="24"/>
                <w:szCs w:val="24"/>
              </w:rPr>
              <w:pPrChange w:id="4692" w:author="Анастасия ." w:date="2023-10-11T17:39:00Z">
                <w:pPr>
                  <w:jc w:val="both"/>
                </w:pPr>
              </w:pPrChange>
            </w:pPr>
            <w:del w:id="4693" w:author="Анастасия ." w:date="2023-10-11T17:39:00Z">
              <w:r w:rsidRPr="00C566A2" w:rsidDel="00866AF5">
                <w:rPr>
                  <w:rFonts w:cs="Times New Roman"/>
                  <w:sz w:val="24"/>
                  <w:szCs w:val="24"/>
                </w:rPr>
                <w:delText>Разработчик</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694" w:author="Анастасия ." w:date="2023-10-11T17:39:00Z"/>
                <w:rFonts w:cs="Times New Roman"/>
                <w:sz w:val="24"/>
                <w:szCs w:val="24"/>
              </w:rPr>
              <w:pPrChange w:id="4695" w:author="Анастасия ." w:date="2023-10-11T17:39:00Z">
                <w:pPr/>
              </w:pPrChange>
            </w:pPr>
            <w:del w:id="4696" w:author="Анастасия ." w:date="2023-10-11T17:39:00Z">
              <w:r w:rsidDel="00866AF5">
                <w:rPr>
                  <w:rFonts w:cs="Times New Roman"/>
                  <w:sz w:val="24"/>
                  <w:szCs w:val="24"/>
                </w:rPr>
                <w:delText>89 000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697" w:author="Анастасия ." w:date="2023-10-11T17:39:00Z"/>
                <w:rFonts w:cs="Times New Roman"/>
                <w:sz w:val="24"/>
                <w:szCs w:val="24"/>
              </w:rPr>
              <w:pPrChange w:id="4698" w:author="Анастасия ." w:date="2023-10-11T17:39:00Z">
                <w:pPr/>
              </w:pPrChange>
            </w:pPr>
            <w:del w:id="4699" w:author="Анастасия ." w:date="2023-10-11T17:39:00Z">
              <w:r w:rsidDel="00866AF5">
                <w:rPr>
                  <w:rFonts w:cs="Times New Roman"/>
                  <w:sz w:val="24"/>
                  <w:szCs w:val="24"/>
                </w:rPr>
                <w:delText>13</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700" w:author="Анастасия ." w:date="2023-10-11T17:39:00Z"/>
                <w:rFonts w:cs="Times New Roman"/>
                <w:sz w:val="24"/>
                <w:szCs w:val="24"/>
              </w:rPr>
              <w:pPrChange w:id="4701" w:author="Анастасия ." w:date="2023-10-11T17:39:00Z">
                <w:pPr/>
              </w:pPrChange>
            </w:pPr>
            <w:del w:id="4702" w:author="Анастасия ." w:date="2023-10-11T17:39:00Z">
              <w:r w:rsidDel="00866AF5">
                <w:rPr>
                  <w:rFonts w:cs="Times New Roman"/>
                  <w:sz w:val="24"/>
                  <w:szCs w:val="24"/>
                </w:rPr>
                <w:delText>4045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703" w:author="Анастасия ." w:date="2023-10-11T17:39:00Z"/>
                <w:rFonts w:cs="Times New Roman"/>
                <w:sz w:val="24"/>
                <w:szCs w:val="24"/>
              </w:rPr>
              <w:pPrChange w:id="4704" w:author="Анастасия ." w:date="2023-10-11T17:39:00Z">
                <w:pPr/>
              </w:pPrChange>
            </w:pPr>
            <w:del w:id="4705" w:author="Анастасия ." w:date="2023-10-11T17:39:00Z">
              <w:r w:rsidDel="00866AF5">
                <w:rPr>
                  <w:rFonts w:cs="Times New Roman"/>
                  <w:sz w:val="24"/>
                  <w:szCs w:val="24"/>
                </w:rPr>
                <w:delText>52585</w:delText>
              </w:r>
            </w:del>
          </w:p>
        </w:tc>
      </w:tr>
      <w:tr w:rsidR="00615B29" w:rsidDel="00866AF5" w:rsidTr="000439B5">
        <w:trPr>
          <w:trHeight w:val="255"/>
          <w:jc w:val="center"/>
          <w:del w:id="4706" w:author="Анастасия ." w:date="2023-10-11T17:39:00Z"/>
        </w:trPr>
        <w:tc>
          <w:tcPr>
            <w:tcW w:w="511"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707" w:author="Анастасия ." w:date="2023-10-11T17:39:00Z"/>
                <w:rFonts w:cs="Times New Roman"/>
                <w:sz w:val="24"/>
                <w:szCs w:val="24"/>
              </w:rPr>
              <w:pPrChange w:id="4708" w:author="Анастасия ." w:date="2023-10-11T17:39:00Z">
                <w:pPr/>
              </w:pPrChange>
            </w:pPr>
            <w:del w:id="4709" w:author="Анастасия ." w:date="2023-10-11T17:39:00Z">
              <w:r w:rsidDel="00866AF5">
                <w:rPr>
                  <w:rFonts w:cs="Times New Roman"/>
                  <w:sz w:val="24"/>
                  <w:szCs w:val="24"/>
                </w:rPr>
                <w:delText>4</w:delText>
              </w:r>
            </w:del>
          </w:p>
        </w:tc>
        <w:tc>
          <w:tcPr>
            <w:tcW w:w="1822"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710" w:author="Анастасия ." w:date="2023-10-11T17:39:00Z"/>
                <w:rFonts w:cs="Times New Roman"/>
                <w:sz w:val="24"/>
                <w:szCs w:val="24"/>
              </w:rPr>
              <w:pPrChange w:id="4711" w:author="Анастасия ." w:date="2023-10-11T17:39:00Z">
                <w:pPr/>
              </w:pPrChange>
            </w:pPr>
            <w:del w:id="4712" w:author="Анастасия ." w:date="2023-10-11T17:39:00Z">
              <w:r w:rsidDel="00866AF5">
                <w:rPr>
                  <w:rFonts w:cs="Times New Roman"/>
                  <w:sz w:val="24"/>
                  <w:szCs w:val="24"/>
                </w:rPr>
                <w:delText>Технический проект</w:delText>
              </w:r>
            </w:del>
          </w:p>
          <w:p w:rsidR="00615B29" w:rsidDel="00866AF5" w:rsidRDefault="00615B29" w:rsidP="00866AF5">
            <w:pPr>
              <w:pStyle w:val="a6"/>
              <w:numPr>
                <w:ilvl w:val="0"/>
                <w:numId w:val="1"/>
              </w:numPr>
              <w:spacing w:after="200"/>
              <w:ind w:left="0" w:firstLine="709"/>
              <w:contextualSpacing w:val="0"/>
              <w:jc w:val="left"/>
              <w:outlineLvl w:val="0"/>
              <w:rPr>
                <w:del w:id="4713" w:author="Анастасия ." w:date="2023-10-11T17:39:00Z"/>
                <w:rFonts w:cs="Times New Roman"/>
                <w:sz w:val="24"/>
                <w:szCs w:val="24"/>
              </w:rPr>
              <w:pPrChange w:id="4714" w:author="Анастасия ." w:date="2023-10-11T17:39:00Z">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715" w:author="Анастасия ." w:date="2023-10-11T17:39:00Z"/>
                <w:rFonts w:cs="Times New Roman"/>
                <w:sz w:val="24"/>
                <w:szCs w:val="24"/>
              </w:rPr>
              <w:pPrChange w:id="4716" w:author="Анастасия ." w:date="2023-10-11T17:39:00Z">
                <w:pPr>
                  <w:jc w:val="both"/>
                </w:pPr>
              </w:pPrChange>
            </w:pPr>
            <w:del w:id="4717" w:author="Анастасия ." w:date="2023-10-11T17:39:00Z">
              <w:r w:rsidDel="00866AF5">
                <w:rPr>
                  <w:rFonts w:cs="Times New Roman"/>
                  <w:sz w:val="24"/>
                  <w:szCs w:val="24"/>
                </w:rPr>
                <w:delText>Руководитель</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718" w:author="Анастасия ." w:date="2023-10-11T17:39:00Z"/>
                <w:rFonts w:cs="Times New Roman"/>
                <w:sz w:val="24"/>
                <w:szCs w:val="24"/>
              </w:rPr>
              <w:pPrChange w:id="4719" w:author="Анастасия ." w:date="2023-10-11T17:39:00Z">
                <w:pPr/>
              </w:pPrChange>
            </w:pPr>
            <w:del w:id="4720" w:author="Анастасия ." w:date="2023-10-11T17:39:00Z">
              <w:r w:rsidDel="00866AF5">
                <w:rPr>
                  <w:rFonts w:cs="Times New Roman"/>
                  <w:sz w:val="24"/>
                  <w:szCs w:val="24"/>
                </w:rPr>
                <w:delText>100 000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721" w:author="Анастасия ." w:date="2023-10-11T17:39:00Z"/>
                <w:rFonts w:cs="Times New Roman"/>
                <w:sz w:val="24"/>
                <w:szCs w:val="24"/>
              </w:rPr>
              <w:pPrChange w:id="4722" w:author="Анастасия ." w:date="2023-10-11T17:39:00Z">
                <w:pPr/>
              </w:pPrChange>
            </w:pPr>
            <w:del w:id="4723" w:author="Анастасия ." w:date="2023-10-11T17:39:00Z">
              <w:r w:rsidDel="00866AF5">
                <w:rPr>
                  <w:rFonts w:cs="Times New Roman"/>
                  <w:sz w:val="24"/>
                  <w:szCs w:val="24"/>
                </w:rPr>
                <w:delText>4</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724" w:author="Анастасия ." w:date="2023-10-11T17:39:00Z"/>
                <w:rFonts w:cs="Times New Roman"/>
                <w:sz w:val="24"/>
                <w:szCs w:val="24"/>
              </w:rPr>
              <w:pPrChange w:id="4725" w:author="Анастасия ." w:date="2023-10-11T17:39:00Z">
                <w:pPr/>
              </w:pPrChange>
            </w:pPr>
            <w:del w:id="4726" w:author="Анастасия ." w:date="2023-10-11T17:39:00Z">
              <w:r w:rsidDel="00866AF5">
                <w:rPr>
                  <w:rFonts w:cs="Times New Roman"/>
                  <w:sz w:val="24"/>
                  <w:szCs w:val="24"/>
                </w:rPr>
                <w:delText>4545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727" w:author="Анастасия ." w:date="2023-10-11T17:39:00Z"/>
                <w:rFonts w:cs="Times New Roman"/>
                <w:sz w:val="24"/>
                <w:szCs w:val="24"/>
              </w:rPr>
              <w:pPrChange w:id="4728" w:author="Анастасия ." w:date="2023-10-11T17:39:00Z">
                <w:pPr/>
              </w:pPrChange>
            </w:pPr>
            <w:del w:id="4729" w:author="Анастасия ." w:date="2023-10-11T17:39:00Z">
              <w:r w:rsidDel="00866AF5">
                <w:rPr>
                  <w:rFonts w:cs="Times New Roman"/>
                  <w:sz w:val="24"/>
                  <w:szCs w:val="24"/>
                </w:rPr>
                <w:delText>18180</w:delText>
              </w:r>
            </w:del>
          </w:p>
        </w:tc>
      </w:tr>
      <w:tr w:rsidR="00615B29" w:rsidDel="00866AF5" w:rsidTr="000439B5">
        <w:trPr>
          <w:trHeight w:val="150"/>
          <w:jc w:val="center"/>
          <w:del w:id="4730" w:author="Анастасия ." w:date="2023-10-11T17:39:00Z"/>
        </w:trPr>
        <w:tc>
          <w:tcPr>
            <w:tcW w:w="511" w:type="dxa"/>
            <w:vMerge/>
          </w:tcPr>
          <w:p w:rsidR="00615B29" w:rsidDel="00866AF5" w:rsidRDefault="00615B29" w:rsidP="00866AF5">
            <w:pPr>
              <w:pStyle w:val="a6"/>
              <w:numPr>
                <w:ilvl w:val="0"/>
                <w:numId w:val="1"/>
              </w:numPr>
              <w:spacing w:after="200"/>
              <w:ind w:left="0" w:firstLine="709"/>
              <w:contextualSpacing w:val="0"/>
              <w:jc w:val="left"/>
              <w:outlineLvl w:val="0"/>
              <w:rPr>
                <w:del w:id="4731" w:author="Анастасия ." w:date="2023-10-11T17:39:00Z"/>
                <w:rFonts w:cs="Times New Roman"/>
                <w:sz w:val="24"/>
                <w:szCs w:val="24"/>
              </w:rPr>
              <w:pPrChange w:id="4732" w:author="Анастасия ." w:date="2023-10-11T17:39:00Z">
                <w:pPr/>
              </w:pPrChange>
            </w:pPr>
          </w:p>
        </w:tc>
        <w:tc>
          <w:tcPr>
            <w:tcW w:w="1822" w:type="dxa"/>
            <w:vMerge/>
          </w:tcPr>
          <w:p w:rsidR="00615B29" w:rsidDel="00866AF5" w:rsidRDefault="00615B29" w:rsidP="00866AF5">
            <w:pPr>
              <w:pStyle w:val="a6"/>
              <w:numPr>
                <w:ilvl w:val="0"/>
                <w:numId w:val="1"/>
              </w:numPr>
              <w:spacing w:after="200"/>
              <w:ind w:left="0" w:firstLine="709"/>
              <w:contextualSpacing w:val="0"/>
              <w:jc w:val="left"/>
              <w:outlineLvl w:val="0"/>
              <w:rPr>
                <w:del w:id="4733" w:author="Анастасия ." w:date="2023-10-11T17:39:00Z"/>
                <w:rFonts w:cs="Times New Roman"/>
                <w:sz w:val="24"/>
                <w:szCs w:val="24"/>
              </w:rPr>
              <w:pPrChange w:id="4734" w:author="Анастасия ." w:date="2023-10-11T17:39:00Z">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735" w:author="Анастасия ." w:date="2023-10-11T17:39:00Z"/>
                <w:rFonts w:cs="Times New Roman"/>
                <w:sz w:val="24"/>
                <w:szCs w:val="24"/>
              </w:rPr>
              <w:pPrChange w:id="4736" w:author="Анастасия ." w:date="2023-10-11T17:39:00Z">
                <w:pPr>
                  <w:jc w:val="both"/>
                </w:pPr>
              </w:pPrChange>
            </w:pPr>
            <w:del w:id="4737" w:author="Анастасия ." w:date="2023-10-11T17:39:00Z">
              <w:r w:rsidDel="00866AF5">
                <w:rPr>
                  <w:rFonts w:cs="Times New Roman"/>
                  <w:sz w:val="24"/>
                  <w:szCs w:val="24"/>
                </w:rPr>
                <w:delText>Консультант</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738" w:author="Анастасия ." w:date="2023-10-11T17:39:00Z"/>
                <w:rFonts w:cs="Times New Roman"/>
                <w:sz w:val="24"/>
                <w:szCs w:val="24"/>
              </w:rPr>
              <w:pPrChange w:id="4739" w:author="Анастасия ." w:date="2023-10-11T17:39:00Z">
                <w:pPr/>
              </w:pPrChange>
            </w:pPr>
            <w:del w:id="4740" w:author="Анастасия ." w:date="2023-10-11T17:39:00Z">
              <w:r w:rsidDel="00866AF5">
                <w:rPr>
                  <w:rFonts w:cs="Times New Roman"/>
                  <w:sz w:val="24"/>
                  <w:szCs w:val="24"/>
                </w:rPr>
                <w:delText>92 000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741" w:author="Анастасия ." w:date="2023-10-11T17:39:00Z"/>
                <w:rFonts w:cs="Times New Roman"/>
                <w:sz w:val="24"/>
                <w:szCs w:val="24"/>
              </w:rPr>
              <w:pPrChange w:id="4742" w:author="Анастасия ." w:date="2023-10-11T17:39:00Z">
                <w:pPr/>
              </w:pPrChange>
            </w:pPr>
            <w:del w:id="4743" w:author="Анастасия ." w:date="2023-10-11T17:39:00Z">
              <w:r w:rsidDel="00866AF5">
                <w:rPr>
                  <w:rFonts w:cs="Times New Roman"/>
                  <w:sz w:val="24"/>
                  <w:szCs w:val="24"/>
                </w:rPr>
                <w:delText>1</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744" w:author="Анастасия ." w:date="2023-10-11T17:39:00Z"/>
                <w:rFonts w:cs="Times New Roman"/>
                <w:sz w:val="24"/>
                <w:szCs w:val="24"/>
              </w:rPr>
              <w:pPrChange w:id="4745" w:author="Анастасия ." w:date="2023-10-11T17:39:00Z">
                <w:pPr/>
              </w:pPrChange>
            </w:pPr>
            <w:del w:id="4746" w:author="Анастасия ." w:date="2023-10-11T17:39:00Z">
              <w:r w:rsidDel="00866AF5">
                <w:rPr>
                  <w:rFonts w:cs="Times New Roman"/>
                  <w:sz w:val="24"/>
                  <w:szCs w:val="24"/>
                </w:rPr>
                <w:delText>4182</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747" w:author="Анастасия ." w:date="2023-10-11T17:39:00Z"/>
                <w:rFonts w:cs="Times New Roman"/>
                <w:sz w:val="24"/>
                <w:szCs w:val="24"/>
              </w:rPr>
              <w:pPrChange w:id="4748" w:author="Анастасия ." w:date="2023-10-11T17:39:00Z">
                <w:pPr/>
              </w:pPrChange>
            </w:pPr>
            <w:del w:id="4749" w:author="Анастасия ." w:date="2023-10-11T17:39:00Z">
              <w:r w:rsidDel="00866AF5">
                <w:rPr>
                  <w:rFonts w:cs="Times New Roman"/>
                  <w:sz w:val="24"/>
                  <w:szCs w:val="24"/>
                </w:rPr>
                <w:delText>4182</w:delText>
              </w:r>
            </w:del>
          </w:p>
        </w:tc>
      </w:tr>
      <w:tr w:rsidR="00615B29" w:rsidDel="00866AF5" w:rsidTr="000439B5">
        <w:trPr>
          <w:trHeight w:val="135"/>
          <w:jc w:val="center"/>
          <w:del w:id="4750" w:author="Анастасия ." w:date="2023-10-11T17:39:00Z"/>
        </w:trPr>
        <w:tc>
          <w:tcPr>
            <w:tcW w:w="511" w:type="dxa"/>
            <w:vMerge/>
          </w:tcPr>
          <w:p w:rsidR="00615B29" w:rsidDel="00866AF5" w:rsidRDefault="00615B29" w:rsidP="00866AF5">
            <w:pPr>
              <w:pStyle w:val="a6"/>
              <w:numPr>
                <w:ilvl w:val="0"/>
                <w:numId w:val="1"/>
              </w:numPr>
              <w:spacing w:after="200"/>
              <w:ind w:left="0" w:firstLine="709"/>
              <w:contextualSpacing w:val="0"/>
              <w:jc w:val="left"/>
              <w:outlineLvl w:val="0"/>
              <w:rPr>
                <w:del w:id="4751" w:author="Анастасия ." w:date="2023-10-11T17:39:00Z"/>
                <w:rFonts w:cs="Times New Roman"/>
                <w:sz w:val="24"/>
                <w:szCs w:val="24"/>
              </w:rPr>
              <w:pPrChange w:id="4752" w:author="Анастасия ." w:date="2023-10-11T17:39:00Z">
                <w:pPr/>
              </w:pPrChange>
            </w:pPr>
          </w:p>
        </w:tc>
        <w:tc>
          <w:tcPr>
            <w:tcW w:w="1822" w:type="dxa"/>
            <w:vMerge/>
          </w:tcPr>
          <w:p w:rsidR="00615B29" w:rsidDel="00866AF5" w:rsidRDefault="00615B29" w:rsidP="00866AF5">
            <w:pPr>
              <w:pStyle w:val="a6"/>
              <w:numPr>
                <w:ilvl w:val="0"/>
                <w:numId w:val="1"/>
              </w:numPr>
              <w:spacing w:after="200"/>
              <w:ind w:left="0" w:firstLine="709"/>
              <w:contextualSpacing w:val="0"/>
              <w:jc w:val="left"/>
              <w:outlineLvl w:val="0"/>
              <w:rPr>
                <w:del w:id="4753" w:author="Анастасия ." w:date="2023-10-11T17:39:00Z"/>
                <w:rFonts w:cs="Times New Roman"/>
                <w:sz w:val="24"/>
                <w:szCs w:val="24"/>
              </w:rPr>
              <w:pPrChange w:id="4754" w:author="Анастасия ." w:date="2023-10-11T17:39:00Z">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755" w:author="Анастасия ." w:date="2023-10-11T17:39:00Z"/>
                <w:rFonts w:cs="Times New Roman"/>
                <w:sz w:val="24"/>
                <w:szCs w:val="24"/>
              </w:rPr>
              <w:pPrChange w:id="4756" w:author="Анастасия ." w:date="2023-10-11T17:39:00Z">
                <w:pPr>
                  <w:jc w:val="both"/>
                </w:pPr>
              </w:pPrChange>
            </w:pPr>
            <w:del w:id="4757" w:author="Анастасия ." w:date="2023-10-11T17:39:00Z">
              <w:r w:rsidRPr="00C566A2" w:rsidDel="00866AF5">
                <w:rPr>
                  <w:rFonts w:cs="Times New Roman"/>
                  <w:sz w:val="24"/>
                  <w:szCs w:val="24"/>
                </w:rPr>
                <w:delText>Разработчик</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758" w:author="Анастасия ." w:date="2023-10-11T17:39:00Z"/>
                <w:rFonts w:cs="Times New Roman"/>
                <w:sz w:val="24"/>
                <w:szCs w:val="24"/>
              </w:rPr>
              <w:pPrChange w:id="4759" w:author="Анастасия ." w:date="2023-10-11T17:39:00Z">
                <w:pPr/>
              </w:pPrChange>
            </w:pPr>
            <w:del w:id="4760" w:author="Анастасия ." w:date="2023-10-11T17:39:00Z">
              <w:r w:rsidDel="00866AF5">
                <w:rPr>
                  <w:rFonts w:cs="Times New Roman"/>
                  <w:sz w:val="24"/>
                  <w:szCs w:val="24"/>
                </w:rPr>
                <w:delText>89 000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761" w:author="Анастасия ." w:date="2023-10-11T17:39:00Z"/>
                <w:rFonts w:cs="Times New Roman"/>
                <w:sz w:val="24"/>
                <w:szCs w:val="24"/>
              </w:rPr>
              <w:pPrChange w:id="4762" w:author="Анастасия ." w:date="2023-10-11T17:39:00Z">
                <w:pPr/>
              </w:pPrChange>
            </w:pPr>
            <w:del w:id="4763" w:author="Анастасия ." w:date="2023-10-11T17:39:00Z">
              <w:r w:rsidDel="00866AF5">
                <w:rPr>
                  <w:rFonts w:cs="Times New Roman"/>
                  <w:sz w:val="24"/>
                  <w:szCs w:val="24"/>
                </w:rPr>
                <w:delText>15</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764" w:author="Анастасия ." w:date="2023-10-11T17:39:00Z"/>
                <w:rFonts w:cs="Times New Roman"/>
                <w:sz w:val="24"/>
                <w:szCs w:val="24"/>
              </w:rPr>
              <w:pPrChange w:id="4765" w:author="Анастасия ." w:date="2023-10-11T17:39:00Z">
                <w:pPr/>
              </w:pPrChange>
            </w:pPr>
            <w:del w:id="4766" w:author="Анастасия ." w:date="2023-10-11T17:39:00Z">
              <w:r w:rsidDel="00866AF5">
                <w:rPr>
                  <w:rFonts w:cs="Times New Roman"/>
                  <w:sz w:val="24"/>
                  <w:szCs w:val="24"/>
                </w:rPr>
                <w:delText>4045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767" w:author="Анастасия ." w:date="2023-10-11T17:39:00Z"/>
                <w:rFonts w:cs="Times New Roman"/>
                <w:sz w:val="24"/>
                <w:szCs w:val="24"/>
              </w:rPr>
              <w:pPrChange w:id="4768" w:author="Анастасия ." w:date="2023-10-11T17:39:00Z">
                <w:pPr/>
              </w:pPrChange>
            </w:pPr>
            <w:del w:id="4769" w:author="Анастасия ." w:date="2023-10-11T17:39:00Z">
              <w:r w:rsidDel="00866AF5">
                <w:rPr>
                  <w:rFonts w:cs="Times New Roman"/>
                  <w:sz w:val="24"/>
                  <w:szCs w:val="24"/>
                </w:rPr>
                <w:delText>60675</w:delText>
              </w:r>
            </w:del>
          </w:p>
        </w:tc>
      </w:tr>
      <w:tr w:rsidR="00615B29" w:rsidDel="00866AF5" w:rsidTr="000439B5">
        <w:trPr>
          <w:jc w:val="center"/>
          <w:del w:id="4770" w:author="Анастасия ." w:date="2023-10-11T17:39:00Z"/>
        </w:trPr>
        <w:tc>
          <w:tcPr>
            <w:tcW w:w="511"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771" w:author="Анастасия ." w:date="2023-10-11T17:39:00Z"/>
                <w:rFonts w:cs="Times New Roman"/>
                <w:sz w:val="24"/>
                <w:szCs w:val="24"/>
              </w:rPr>
              <w:pPrChange w:id="4772" w:author="Анастасия ." w:date="2023-10-11T17:39:00Z">
                <w:pPr/>
              </w:pPrChange>
            </w:pPr>
            <w:del w:id="4773" w:author="Анастасия ." w:date="2023-10-11T17:39:00Z">
              <w:r w:rsidDel="00866AF5">
                <w:rPr>
                  <w:rFonts w:cs="Times New Roman"/>
                  <w:sz w:val="24"/>
                  <w:szCs w:val="24"/>
                </w:rPr>
                <w:delText>5</w:delText>
              </w:r>
            </w:del>
          </w:p>
        </w:tc>
        <w:tc>
          <w:tcPr>
            <w:tcW w:w="1822" w:type="dxa"/>
            <w:vMerge w:val="restart"/>
          </w:tcPr>
          <w:p w:rsidR="00615B29" w:rsidDel="00866AF5" w:rsidRDefault="00615B29" w:rsidP="00866AF5">
            <w:pPr>
              <w:pStyle w:val="a6"/>
              <w:numPr>
                <w:ilvl w:val="0"/>
                <w:numId w:val="1"/>
              </w:numPr>
              <w:spacing w:after="200"/>
              <w:ind w:left="0" w:firstLine="709"/>
              <w:contextualSpacing w:val="0"/>
              <w:jc w:val="left"/>
              <w:outlineLvl w:val="0"/>
              <w:rPr>
                <w:del w:id="4774" w:author="Анастасия ." w:date="2023-10-11T17:39:00Z"/>
                <w:rFonts w:cs="Times New Roman"/>
                <w:sz w:val="24"/>
                <w:szCs w:val="24"/>
              </w:rPr>
              <w:pPrChange w:id="4775" w:author="Анастасия ." w:date="2023-10-11T17:39:00Z">
                <w:pPr/>
              </w:pPrChange>
            </w:pPr>
            <w:del w:id="4776" w:author="Анастасия ." w:date="2023-10-11T17:39:00Z">
              <w:r w:rsidDel="00866AF5">
                <w:rPr>
                  <w:rFonts w:cs="Times New Roman"/>
                  <w:sz w:val="24"/>
                  <w:szCs w:val="24"/>
                </w:rPr>
                <w:delText>Рабочий проект</w:delText>
              </w:r>
            </w:del>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777" w:author="Анастасия ." w:date="2023-10-11T17:39:00Z"/>
                <w:rFonts w:cs="Times New Roman"/>
                <w:sz w:val="24"/>
                <w:szCs w:val="24"/>
              </w:rPr>
              <w:pPrChange w:id="4778" w:author="Анастасия ." w:date="2023-10-11T17:39:00Z">
                <w:pPr>
                  <w:jc w:val="both"/>
                </w:pPr>
              </w:pPrChange>
            </w:pPr>
            <w:del w:id="4779" w:author="Анастасия ." w:date="2023-10-11T17:39:00Z">
              <w:r w:rsidDel="00866AF5">
                <w:rPr>
                  <w:rFonts w:cs="Times New Roman"/>
                  <w:sz w:val="24"/>
                  <w:szCs w:val="24"/>
                </w:rPr>
                <w:delText>Руководитель</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780" w:author="Анастасия ." w:date="2023-10-11T17:39:00Z"/>
                <w:rFonts w:cs="Times New Roman"/>
                <w:sz w:val="24"/>
                <w:szCs w:val="24"/>
              </w:rPr>
              <w:pPrChange w:id="4781" w:author="Анастасия ." w:date="2023-10-11T17:39:00Z">
                <w:pPr/>
              </w:pPrChange>
            </w:pPr>
            <w:del w:id="4782" w:author="Анастасия ." w:date="2023-10-11T17:39:00Z">
              <w:r w:rsidDel="00866AF5">
                <w:rPr>
                  <w:rFonts w:cs="Times New Roman"/>
                  <w:sz w:val="24"/>
                  <w:szCs w:val="24"/>
                </w:rPr>
                <w:delText>100 000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783" w:author="Анастасия ." w:date="2023-10-11T17:39:00Z"/>
                <w:rFonts w:cs="Times New Roman"/>
                <w:sz w:val="24"/>
                <w:szCs w:val="24"/>
              </w:rPr>
              <w:pPrChange w:id="4784" w:author="Анастасия ." w:date="2023-10-11T17:39:00Z">
                <w:pPr/>
              </w:pPrChange>
            </w:pPr>
            <w:del w:id="4785" w:author="Анастасия ." w:date="2023-10-11T17:39:00Z">
              <w:r w:rsidDel="00866AF5">
                <w:rPr>
                  <w:rFonts w:cs="Times New Roman"/>
                  <w:sz w:val="24"/>
                  <w:szCs w:val="24"/>
                </w:rPr>
                <w:delText>2</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786" w:author="Анастасия ." w:date="2023-10-11T17:39:00Z"/>
                <w:rFonts w:cs="Times New Roman"/>
                <w:sz w:val="24"/>
                <w:szCs w:val="24"/>
              </w:rPr>
              <w:pPrChange w:id="4787" w:author="Анастасия ." w:date="2023-10-11T17:39:00Z">
                <w:pPr/>
              </w:pPrChange>
            </w:pPr>
            <w:del w:id="4788" w:author="Анастасия ." w:date="2023-10-11T17:39:00Z">
              <w:r w:rsidDel="00866AF5">
                <w:rPr>
                  <w:rFonts w:cs="Times New Roman"/>
                  <w:sz w:val="24"/>
                  <w:szCs w:val="24"/>
                </w:rPr>
                <w:delText>4545</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789" w:author="Анастасия ." w:date="2023-10-11T17:39:00Z"/>
                <w:rFonts w:cs="Times New Roman"/>
                <w:sz w:val="24"/>
                <w:szCs w:val="24"/>
              </w:rPr>
              <w:pPrChange w:id="4790" w:author="Анастасия ." w:date="2023-10-11T17:39:00Z">
                <w:pPr/>
              </w:pPrChange>
            </w:pPr>
            <w:del w:id="4791" w:author="Анастасия ." w:date="2023-10-11T17:39:00Z">
              <w:r w:rsidDel="00866AF5">
                <w:rPr>
                  <w:rFonts w:cs="Times New Roman"/>
                  <w:sz w:val="24"/>
                  <w:szCs w:val="24"/>
                </w:rPr>
                <w:delText>9090</w:delText>
              </w:r>
            </w:del>
          </w:p>
        </w:tc>
      </w:tr>
      <w:tr w:rsidR="00615B29" w:rsidDel="00866AF5" w:rsidTr="000439B5">
        <w:trPr>
          <w:jc w:val="center"/>
          <w:del w:id="4792" w:author="Анастасия ." w:date="2023-10-11T17:39:00Z"/>
        </w:trPr>
        <w:tc>
          <w:tcPr>
            <w:tcW w:w="511" w:type="dxa"/>
            <w:vMerge/>
          </w:tcPr>
          <w:p w:rsidR="00615B29" w:rsidDel="00866AF5" w:rsidRDefault="00615B29" w:rsidP="00866AF5">
            <w:pPr>
              <w:pStyle w:val="a6"/>
              <w:numPr>
                <w:ilvl w:val="0"/>
                <w:numId w:val="1"/>
              </w:numPr>
              <w:spacing w:after="200"/>
              <w:ind w:left="0" w:firstLine="709"/>
              <w:contextualSpacing w:val="0"/>
              <w:jc w:val="left"/>
              <w:outlineLvl w:val="0"/>
              <w:rPr>
                <w:del w:id="4793" w:author="Анастасия ." w:date="2023-10-11T17:39:00Z"/>
                <w:rFonts w:cs="Times New Roman"/>
                <w:sz w:val="24"/>
                <w:szCs w:val="24"/>
              </w:rPr>
              <w:pPrChange w:id="4794" w:author="Анастасия ." w:date="2023-10-11T17:39:00Z">
                <w:pPr>
                  <w:jc w:val="both"/>
                </w:pPr>
              </w:pPrChange>
            </w:pPr>
          </w:p>
        </w:tc>
        <w:tc>
          <w:tcPr>
            <w:tcW w:w="1822" w:type="dxa"/>
            <w:vMerge/>
          </w:tcPr>
          <w:p w:rsidR="00615B29" w:rsidDel="00866AF5" w:rsidRDefault="00615B29" w:rsidP="00866AF5">
            <w:pPr>
              <w:pStyle w:val="a6"/>
              <w:numPr>
                <w:ilvl w:val="0"/>
                <w:numId w:val="1"/>
              </w:numPr>
              <w:spacing w:after="200"/>
              <w:ind w:left="0" w:firstLine="709"/>
              <w:contextualSpacing w:val="0"/>
              <w:jc w:val="left"/>
              <w:outlineLvl w:val="0"/>
              <w:rPr>
                <w:del w:id="4795" w:author="Анастасия ." w:date="2023-10-11T17:39:00Z"/>
                <w:rFonts w:cs="Times New Roman"/>
                <w:sz w:val="24"/>
                <w:szCs w:val="24"/>
              </w:rPr>
              <w:pPrChange w:id="4796" w:author="Анастасия ." w:date="2023-10-11T17:39:00Z">
                <w:pPr>
                  <w:jc w:val="both"/>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797" w:author="Анастасия ." w:date="2023-10-11T17:39:00Z"/>
                <w:rFonts w:cs="Times New Roman"/>
                <w:sz w:val="24"/>
                <w:szCs w:val="24"/>
              </w:rPr>
              <w:pPrChange w:id="4798" w:author="Анастасия ." w:date="2023-10-11T17:39:00Z">
                <w:pPr>
                  <w:jc w:val="both"/>
                </w:pPr>
              </w:pPrChange>
            </w:pPr>
            <w:del w:id="4799" w:author="Анастасия ." w:date="2023-10-11T17:39:00Z">
              <w:r w:rsidDel="00866AF5">
                <w:rPr>
                  <w:rFonts w:cs="Times New Roman"/>
                  <w:sz w:val="24"/>
                  <w:szCs w:val="24"/>
                </w:rPr>
                <w:delText>Консультант</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800" w:author="Анастасия ." w:date="2023-10-11T17:39:00Z"/>
                <w:rFonts w:cs="Times New Roman"/>
                <w:sz w:val="24"/>
                <w:szCs w:val="24"/>
              </w:rPr>
              <w:pPrChange w:id="4801" w:author="Анастасия ." w:date="2023-10-11T17:39:00Z">
                <w:pPr/>
              </w:pPrChange>
            </w:pPr>
            <w:del w:id="4802" w:author="Анастасия ." w:date="2023-10-11T17:39:00Z">
              <w:r w:rsidDel="00866AF5">
                <w:rPr>
                  <w:rFonts w:cs="Times New Roman"/>
                  <w:sz w:val="24"/>
                  <w:szCs w:val="24"/>
                </w:rPr>
                <w:delText>92 000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803" w:author="Анастасия ." w:date="2023-10-11T17:39:00Z"/>
                <w:rFonts w:cs="Times New Roman"/>
                <w:sz w:val="24"/>
                <w:szCs w:val="24"/>
              </w:rPr>
              <w:pPrChange w:id="4804" w:author="Анастасия ." w:date="2023-10-11T17:39:00Z">
                <w:pPr/>
              </w:pPrChange>
            </w:pPr>
            <w:del w:id="4805" w:author="Анастасия ." w:date="2023-10-11T17:39:00Z">
              <w:r w:rsidDel="00866AF5">
                <w:rPr>
                  <w:rFonts w:cs="Times New Roman"/>
                  <w:sz w:val="24"/>
                  <w:szCs w:val="24"/>
                </w:rPr>
                <w:delText>1</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806" w:author="Анастасия ." w:date="2023-10-11T17:39:00Z"/>
                <w:rFonts w:cs="Times New Roman"/>
                <w:sz w:val="24"/>
                <w:szCs w:val="24"/>
              </w:rPr>
              <w:pPrChange w:id="4807" w:author="Анастасия ." w:date="2023-10-11T17:39:00Z">
                <w:pPr/>
              </w:pPrChange>
            </w:pPr>
            <w:del w:id="4808" w:author="Анастасия ." w:date="2023-10-11T17:39:00Z">
              <w:r w:rsidDel="00866AF5">
                <w:rPr>
                  <w:rFonts w:cs="Times New Roman"/>
                  <w:sz w:val="24"/>
                  <w:szCs w:val="24"/>
                </w:rPr>
                <w:delText>4182</w:delText>
              </w:r>
            </w:del>
          </w:p>
        </w:tc>
        <w:tc>
          <w:tcPr>
            <w:tcW w:w="1276" w:type="dxa"/>
          </w:tcPr>
          <w:p w:rsidR="00615B29" w:rsidDel="00866AF5" w:rsidRDefault="00615B29" w:rsidP="00866AF5">
            <w:pPr>
              <w:pStyle w:val="a6"/>
              <w:numPr>
                <w:ilvl w:val="0"/>
                <w:numId w:val="1"/>
              </w:numPr>
              <w:spacing w:after="200"/>
              <w:ind w:left="0" w:firstLine="709"/>
              <w:contextualSpacing w:val="0"/>
              <w:jc w:val="left"/>
              <w:outlineLvl w:val="0"/>
              <w:rPr>
                <w:del w:id="4809" w:author="Анастасия ." w:date="2023-10-11T17:39:00Z"/>
                <w:rFonts w:cs="Times New Roman"/>
                <w:sz w:val="24"/>
                <w:szCs w:val="24"/>
              </w:rPr>
              <w:pPrChange w:id="4810" w:author="Анастасия ." w:date="2023-10-11T17:39:00Z">
                <w:pPr/>
              </w:pPrChange>
            </w:pPr>
            <w:del w:id="4811" w:author="Анастасия ." w:date="2023-10-11T17:39:00Z">
              <w:r w:rsidDel="00866AF5">
                <w:rPr>
                  <w:rFonts w:cs="Times New Roman"/>
                  <w:sz w:val="24"/>
                  <w:szCs w:val="24"/>
                </w:rPr>
                <w:delText>4182</w:delText>
              </w:r>
            </w:del>
          </w:p>
        </w:tc>
      </w:tr>
      <w:tr w:rsidR="00615B29" w:rsidDel="00866AF5" w:rsidTr="000439B5">
        <w:trPr>
          <w:jc w:val="center"/>
          <w:del w:id="4812" w:author="Анастасия ." w:date="2023-10-11T17:39:00Z"/>
        </w:trPr>
        <w:tc>
          <w:tcPr>
            <w:tcW w:w="511" w:type="dxa"/>
            <w:vMerge/>
          </w:tcPr>
          <w:p w:rsidR="00615B29" w:rsidDel="00866AF5" w:rsidRDefault="00615B29" w:rsidP="00866AF5">
            <w:pPr>
              <w:pStyle w:val="a6"/>
              <w:numPr>
                <w:ilvl w:val="0"/>
                <w:numId w:val="1"/>
              </w:numPr>
              <w:spacing w:after="200"/>
              <w:ind w:left="0" w:firstLine="709"/>
              <w:contextualSpacing w:val="0"/>
              <w:jc w:val="left"/>
              <w:outlineLvl w:val="0"/>
              <w:rPr>
                <w:del w:id="4813" w:author="Анастасия ." w:date="2023-10-11T17:39:00Z"/>
                <w:rFonts w:cs="Times New Roman"/>
                <w:sz w:val="24"/>
                <w:szCs w:val="24"/>
              </w:rPr>
              <w:pPrChange w:id="4814" w:author="Анастасия ." w:date="2023-10-11T17:39:00Z">
                <w:pPr>
                  <w:jc w:val="both"/>
                </w:pPr>
              </w:pPrChange>
            </w:pPr>
          </w:p>
        </w:tc>
        <w:tc>
          <w:tcPr>
            <w:tcW w:w="1822" w:type="dxa"/>
            <w:vMerge/>
          </w:tcPr>
          <w:p w:rsidR="00615B29" w:rsidDel="00866AF5" w:rsidRDefault="00615B29" w:rsidP="00866AF5">
            <w:pPr>
              <w:pStyle w:val="a6"/>
              <w:numPr>
                <w:ilvl w:val="0"/>
                <w:numId w:val="1"/>
              </w:numPr>
              <w:spacing w:after="200"/>
              <w:ind w:left="0" w:firstLine="709"/>
              <w:contextualSpacing w:val="0"/>
              <w:jc w:val="left"/>
              <w:outlineLvl w:val="0"/>
              <w:rPr>
                <w:del w:id="4815" w:author="Анастасия ." w:date="2023-10-11T17:39:00Z"/>
                <w:rFonts w:cs="Times New Roman"/>
                <w:sz w:val="24"/>
                <w:szCs w:val="24"/>
              </w:rPr>
              <w:pPrChange w:id="4816" w:author="Анастасия ." w:date="2023-10-11T17:39:00Z">
                <w:pPr>
                  <w:jc w:val="both"/>
                </w:pPr>
              </w:pPrChange>
            </w:pPr>
          </w:p>
        </w:tc>
        <w:tc>
          <w:tcPr>
            <w:tcW w:w="1833" w:type="dxa"/>
          </w:tcPr>
          <w:p w:rsidR="00615B29" w:rsidDel="00866AF5" w:rsidRDefault="00615B29" w:rsidP="00866AF5">
            <w:pPr>
              <w:pStyle w:val="a6"/>
              <w:numPr>
                <w:ilvl w:val="0"/>
                <w:numId w:val="1"/>
              </w:numPr>
              <w:spacing w:after="200"/>
              <w:ind w:left="0" w:firstLine="709"/>
              <w:contextualSpacing w:val="0"/>
              <w:jc w:val="left"/>
              <w:outlineLvl w:val="0"/>
              <w:rPr>
                <w:del w:id="4817" w:author="Анастасия ." w:date="2023-10-11T17:39:00Z"/>
                <w:rFonts w:cs="Times New Roman"/>
                <w:sz w:val="24"/>
                <w:szCs w:val="24"/>
              </w:rPr>
              <w:pPrChange w:id="4818" w:author="Анастасия ." w:date="2023-10-11T17:39:00Z">
                <w:pPr>
                  <w:jc w:val="both"/>
                </w:pPr>
              </w:pPrChange>
            </w:pPr>
            <w:del w:id="4819" w:author="Анастасия ." w:date="2023-10-11T17:39:00Z">
              <w:r w:rsidRPr="00C566A2" w:rsidDel="00866AF5">
                <w:rPr>
                  <w:rFonts w:cs="Times New Roman"/>
                  <w:sz w:val="24"/>
                  <w:szCs w:val="24"/>
                </w:rPr>
                <w:delText>Разработчик</w:delText>
              </w:r>
            </w:del>
          </w:p>
        </w:tc>
        <w:tc>
          <w:tcPr>
            <w:tcW w:w="1282" w:type="dxa"/>
          </w:tcPr>
          <w:p w:rsidR="00615B29" w:rsidDel="00866AF5" w:rsidRDefault="00615B29" w:rsidP="00866AF5">
            <w:pPr>
              <w:pStyle w:val="a6"/>
              <w:numPr>
                <w:ilvl w:val="0"/>
                <w:numId w:val="1"/>
              </w:numPr>
              <w:spacing w:after="200"/>
              <w:ind w:left="0" w:firstLine="709"/>
              <w:contextualSpacing w:val="0"/>
              <w:jc w:val="left"/>
              <w:outlineLvl w:val="0"/>
              <w:rPr>
                <w:del w:id="4820" w:author="Анастасия ." w:date="2023-10-11T17:39:00Z"/>
                <w:rFonts w:cs="Times New Roman"/>
                <w:sz w:val="24"/>
                <w:szCs w:val="24"/>
              </w:rPr>
              <w:pPrChange w:id="4821" w:author="Анастасия ." w:date="2023-10-11T17:39:00Z">
                <w:pPr/>
              </w:pPrChange>
            </w:pPr>
            <w:del w:id="4822" w:author="Анастасия ." w:date="2023-10-11T17:39:00Z">
              <w:r w:rsidDel="00866AF5">
                <w:rPr>
                  <w:rFonts w:cs="Times New Roman"/>
                  <w:sz w:val="24"/>
                  <w:szCs w:val="24"/>
                </w:rPr>
                <w:delText>89 000</w:delText>
              </w:r>
            </w:del>
          </w:p>
        </w:tc>
        <w:tc>
          <w:tcPr>
            <w:tcW w:w="1751" w:type="dxa"/>
          </w:tcPr>
          <w:p w:rsidR="00615B29" w:rsidDel="00866AF5" w:rsidRDefault="00615B29" w:rsidP="00866AF5">
            <w:pPr>
              <w:pStyle w:val="a6"/>
              <w:numPr>
                <w:ilvl w:val="0"/>
                <w:numId w:val="1"/>
              </w:numPr>
              <w:spacing w:after="200"/>
              <w:ind w:left="0" w:firstLine="709"/>
              <w:contextualSpacing w:val="0"/>
              <w:jc w:val="left"/>
              <w:outlineLvl w:val="0"/>
              <w:rPr>
                <w:del w:id="4823" w:author="Анастасия ." w:date="2023-10-11T17:39:00Z"/>
                <w:rFonts w:cs="Times New Roman"/>
                <w:sz w:val="24"/>
                <w:szCs w:val="24"/>
              </w:rPr>
              <w:pPrChange w:id="4824" w:author="Анастасия ." w:date="2023-10-11T17:39:00Z">
                <w:pPr/>
              </w:pPrChange>
            </w:pPr>
            <w:del w:id="4825" w:author="Анастасия ." w:date="2023-10-11T17:39:00Z">
              <w:r w:rsidDel="00866AF5">
                <w:rPr>
                  <w:rFonts w:cs="Times New Roman"/>
                  <w:sz w:val="24"/>
                  <w:szCs w:val="24"/>
                </w:rPr>
                <w:delText>40</w:delText>
              </w:r>
            </w:del>
          </w:p>
        </w:tc>
        <w:tc>
          <w:tcPr>
            <w:tcW w:w="1273" w:type="dxa"/>
          </w:tcPr>
          <w:p w:rsidR="00615B29" w:rsidDel="00866AF5" w:rsidRDefault="00615B29" w:rsidP="00866AF5">
            <w:pPr>
              <w:pStyle w:val="a6"/>
              <w:numPr>
                <w:ilvl w:val="0"/>
                <w:numId w:val="1"/>
              </w:numPr>
              <w:spacing w:after="200"/>
              <w:ind w:left="0" w:firstLine="709"/>
              <w:contextualSpacing w:val="0"/>
              <w:jc w:val="left"/>
              <w:outlineLvl w:val="0"/>
              <w:rPr>
                <w:del w:id="4826" w:author="Анастасия ." w:date="2023-10-11T17:39:00Z"/>
                <w:rFonts w:cs="Times New Roman"/>
                <w:sz w:val="24"/>
                <w:szCs w:val="24"/>
              </w:rPr>
              <w:pPrChange w:id="4827" w:author="Анастасия ." w:date="2023-10-11T17:39:00Z">
                <w:pPr/>
              </w:pPrChange>
            </w:pPr>
            <w:del w:id="4828" w:author="Анастасия ." w:date="2023-10-11T17:39:00Z">
              <w:r w:rsidDel="00866AF5">
                <w:rPr>
                  <w:rFonts w:cs="Times New Roman"/>
                  <w:sz w:val="24"/>
                  <w:szCs w:val="24"/>
                </w:rPr>
                <w:delText>4045</w:delText>
              </w:r>
            </w:del>
          </w:p>
        </w:tc>
        <w:tc>
          <w:tcPr>
            <w:tcW w:w="1276" w:type="dxa"/>
          </w:tcPr>
          <w:p w:rsidR="00615B29" w:rsidRPr="00C77EC2" w:rsidDel="00866AF5" w:rsidRDefault="00615B29" w:rsidP="00866AF5">
            <w:pPr>
              <w:pStyle w:val="a6"/>
              <w:numPr>
                <w:ilvl w:val="0"/>
                <w:numId w:val="1"/>
              </w:numPr>
              <w:spacing w:after="200"/>
              <w:ind w:left="0" w:firstLine="709"/>
              <w:contextualSpacing w:val="0"/>
              <w:jc w:val="left"/>
              <w:outlineLvl w:val="0"/>
              <w:rPr>
                <w:del w:id="4829" w:author="Анастасия ." w:date="2023-10-11T17:39:00Z"/>
                <w:rFonts w:cs="Times New Roman"/>
                <w:sz w:val="24"/>
                <w:szCs w:val="24"/>
              </w:rPr>
              <w:pPrChange w:id="4830" w:author="Анастасия ." w:date="2023-10-11T17:39:00Z">
                <w:pPr/>
              </w:pPrChange>
            </w:pPr>
            <w:del w:id="4831" w:author="Анастасия ." w:date="2023-10-11T17:39:00Z">
              <w:r w:rsidDel="00866AF5">
                <w:rPr>
                  <w:rFonts w:cs="Times New Roman"/>
                  <w:sz w:val="24"/>
                  <w:szCs w:val="24"/>
                </w:rPr>
                <w:delText>161800</w:delText>
              </w:r>
            </w:del>
          </w:p>
        </w:tc>
      </w:tr>
      <w:tr w:rsidR="00615B29" w:rsidDel="00866AF5" w:rsidTr="000439B5">
        <w:tblPrEx>
          <w:tblLook w:val="0000" w:firstRow="0" w:lastRow="0" w:firstColumn="0" w:lastColumn="0" w:noHBand="0" w:noVBand="0"/>
        </w:tblPrEx>
        <w:trPr>
          <w:trHeight w:val="317"/>
          <w:jc w:val="center"/>
          <w:del w:id="4832" w:author="Анастасия ." w:date="2023-10-11T17:39:00Z"/>
        </w:trPr>
        <w:tc>
          <w:tcPr>
            <w:tcW w:w="8472" w:type="dxa"/>
            <w:gridSpan w:val="6"/>
          </w:tcPr>
          <w:p w:rsidR="00615B29" w:rsidRPr="00CF4C55" w:rsidDel="00866AF5" w:rsidRDefault="00615B29" w:rsidP="00866AF5">
            <w:pPr>
              <w:pStyle w:val="a6"/>
              <w:numPr>
                <w:ilvl w:val="0"/>
                <w:numId w:val="1"/>
              </w:numPr>
              <w:spacing w:after="200"/>
              <w:ind w:left="0" w:firstLine="709"/>
              <w:contextualSpacing w:val="0"/>
              <w:jc w:val="left"/>
              <w:outlineLvl w:val="0"/>
              <w:rPr>
                <w:del w:id="4833" w:author="Анастасия ." w:date="2023-10-11T17:39:00Z"/>
                <w:rFonts w:cs="Times New Roman"/>
                <w:b/>
                <w:sz w:val="24"/>
                <w:szCs w:val="24"/>
              </w:rPr>
              <w:pPrChange w:id="4834" w:author="Анастасия ." w:date="2023-10-11T17:39:00Z">
                <w:pPr>
                  <w:ind w:left="108"/>
                  <w:jc w:val="right"/>
                </w:pPr>
              </w:pPrChange>
            </w:pPr>
            <w:del w:id="4835" w:author="Анастасия ." w:date="2023-10-11T17:39:00Z">
              <w:r w:rsidRPr="00CF4C55" w:rsidDel="00866AF5">
                <w:rPr>
                  <w:rFonts w:cs="Times New Roman"/>
                  <w:b/>
                  <w:sz w:val="24"/>
                  <w:szCs w:val="24"/>
                </w:rPr>
                <w:delText>Итого</w:delText>
              </w:r>
            </w:del>
          </w:p>
        </w:tc>
        <w:tc>
          <w:tcPr>
            <w:tcW w:w="1276" w:type="dxa"/>
          </w:tcPr>
          <w:p w:rsidR="00615B29" w:rsidRPr="00C77EC2" w:rsidDel="00866AF5" w:rsidRDefault="00615B29" w:rsidP="00866AF5">
            <w:pPr>
              <w:pStyle w:val="a6"/>
              <w:numPr>
                <w:ilvl w:val="0"/>
                <w:numId w:val="1"/>
              </w:numPr>
              <w:spacing w:after="200"/>
              <w:ind w:left="0" w:firstLine="709"/>
              <w:contextualSpacing w:val="0"/>
              <w:jc w:val="left"/>
              <w:outlineLvl w:val="0"/>
              <w:rPr>
                <w:del w:id="4836" w:author="Анастасия ." w:date="2023-10-11T17:39:00Z"/>
                <w:rFonts w:cs="Times New Roman"/>
                <w:b/>
                <w:sz w:val="24"/>
                <w:szCs w:val="24"/>
              </w:rPr>
              <w:pPrChange w:id="4837" w:author="Анастасия ." w:date="2023-10-11T17:39:00Z">
                <w:pPr/>
              </w:pPrChange>
            </w:pPr>
            <w:del w:id="4838" w:author="Анастасия ." w:date="2023-10-11T17:39:00Z">
              <w:r w:rsidDel="00866AF5">
                <w:rPr>
                  <w:rFonts w:cs="Times New Roman"/>
                  <w:b/>
                  <w:sz w:val="24"/>
                  <w:szCs w:val="24"/>
                </w:rPr>
                <w:delText>409229</w:delText>
              </w:r>
            </w:del>
          </w:p>
        </w:tc>
      </w:tr>
    </w:tbl>
    <w:p w:rsidR="00E25BED" w:rsidRPr="00BC5158" w:rsidDel="00866AF5" w:rsidRDefault="00E25BED" w:rsidP="00866AF5">
      <w:pPr>
        <w:pStyle w:val="a6"/>
        <w:numPr>
          <w:ilvl w:val="0"/>
          <w:numId w:val="1"/>
        </w:numPr>
        <w:spacing w:after="200"/>
        <w:ind w:left="0" w:firstLine="709"/>
        <w:contextualSpacing w:val="0"/>
        <w:jc w:val="left"/>
        <w:outlineLvl w:val="0"/>
        <w:rPr>
          <w:del w:id="4839" w:author="Анастасия ." w:date="2023-10-11T17:39:00Z"/>
          <w:b/>
          <w:rPrChange w:id="4840" w:author="Анастасия ." w:date="2023-05-21T14:46:00Z">
            <w:rPr>
              <w:del w:id="4841" w:author="Анастасия ." w:date="2023-10-11T17:39:00Z"/>
            </w:rPr>
          </w:rPrChange>
        </w:rPr>
        <w:pPrChange w:id="4842" w:author="Анастасия ." w:date="2023-10-11T17:39:00Z">
          <w:pPr>
            <w:pStyle w:val="20"/>
          </w:pPr>
        </w:pPrChange>
      </w:pPr>
      <w:bookmarkStart w:id="4843" w:name="_Toc133269882"/>
      <w:bookmarkStart w:id="4844" w:name="_Toc135666552"/>
      <w:del w:id="4845" w:author="Анастасия ." w:date="2023-10-11T17:39:00Z">
        <w:r w:rsidRPr="00BC5158" w:rsidDel="00866AF5">
          <w:rPr>
            <w:b/>
            <w:rPrChange w:id="4846" w:author="Анастасия ." w:date="2023-05-21T14:46:00Z">
              <w:rPr>
                <w:bCs w:val="0"/>
              </w:rPr>
            </w:rPrChange>
          </w:rPr>
          <w:delText>Четвертая статья «Дополнительная заработная плата»</w:delText>
        </w:r>
        <w:bookmarkEnd w:id="4843"/>
        <w:bookmarkEnd w:id="4844"/>
      </w:del>
    </w:p>
    <w:p w:rsidR="00E25BED" w:rsidDel="00866AF5" w:rsidRDefault="00E25BED" w:rsidP="00866AF5">
      <w:pPr>
        <w:pStyle w:val="a6"/>
        <w:numPr>
          <w:ilvl w:val="0"/>
          <w:numId w:val="1"/>
        </w:numPr>
        <w:spacing w:after="200"/>
        <w:ind w:left="0" w:firstLine="709"/>
        <w:contextualSpacing w:val="0"/>
        <w:jc w:val="left"/>
        <w:outlineLvl w:val="0"/>
        <w:rPr>
          <w:del w:id="4847" w:author="Анастасия ." w:date="2023-10-11T17:39:00Z"/>
          <w:rFonts w:cs="Times New Roman"/>
          <w:bCs/>
          <w:szCs w:val="28"/>
        </w:rPr>
        <w:pPrChange w:id="4848" w:author="Анастасия ." w:date="2023-10-11T17:39:00Z">
          <w:pPr/>
        </w:pPrChange>
      </w:pPr>
      <w:del w:id="4849" w:author="Анастасия ." w:date="2023-10-11T17:39:00Z">
        <w:r w:rsidRPr="001C39A2" w:rsidDel="00866AF5">
          <w:rPr>
            <w:rFonts w:cs="Times New Roman"/>
            <w:szCs w:val="28"/>
          </w:rPr>
          <w:delText>На эту статью относятся выплаты, предусмотренные законодательством о труде за неотработанное по уважительным причинам время: оплата очередных и дополнительных отпусков; времени, связанного с выполнением государственных и общественных обязанностей; выплата вознаграждения за выслугу лет и т.п. (в среднем она составляет 20-30% от суммы основной заработной платы).</w:delText>
        </w:r>
      </w:del>
    </w:p>
    <w:p w:rsidR="00E25BED" w:rsidRPr="00E37DF2" w:rsidDel="00866AF5" w:rsidRDefault="00E25BED" w:rsidP="00866AF5">
      <w:pPr>
        <w:pStyle w:val="a6"/>
        <w:numPr>
          <w:ilvl w:val="0"/>
          <w:numId w:val="1"/>
        </w:numPr>
        <w:spacing w:after="200"/>
        <w:ind w:left="0" w:firstLine="709"/>
        <w:contextualSpacing w:val="0"/>
        <w:jc w:val="left"/>
        <w:outlineLvl w:val="0"/>
        <w:rPr>
          <w:del w:id="4850" w:author="Анастасия ." w:date="2023-10-11T17:39:00Z"/>
          <w:rFonts w:cs="Times New Roman"/>
          <w:bCs/>
          <w:szCs w:val="28"/>
        </w:rPr>
        <w:pPrChange w:id="4851" w:author="Анастасия ." w:date="2023-10-11T17:39:00Z">
          <w:pPr/>
        </w:pPrChange>
      </w:pPr>
      <w:del w:id="4852" w:author="Анастасия ." w:date="2023-10-11T17:39:00Z">
        <w:r w:rsidDel="00866AF5">
          <w:rPr>
            <w:rFonts w:cs="Times New Roman"/>
            <w:bCs/>
            <w:szCs w:val="28"/>
          </w:rPr>
          <w:delText xml:space="preserve">       </w:delText>
        </w:r>
        <w:r w:rsidRPr="00E37DF2" w:rsidDel="00866AF5">
          <w:rPr>
            <w:rFonts w:cs="Times New Roman"/>
            <w:bCs/>
            <w:szCs w:val="28"/>
          </w:rPr>
          <w:delText xml:space="preserve">  ДЗП = </w:delText>
        </w:r>
        <w:r w:rsidDel="00866AF5">
          <w:rPr>
            <w:rFonts w:cs="Times New Roman"/>
            <w:b/>
            <w:sz w:val="24"/>
            <w:szCs w:val="24"/>
          </w:rPr>
          <w:delText xml:space="preserve">  </w:delText>
        </w:r>
        <w:r w:rsidRPr="001C39A2" w:rsidDel="00866AF5">
          <w:rPr>
            <w:rFonts w:cs="Times New Roman"/>
            <w:szCs w:val="28"/>
          </w:rPr>
          <w:delText>409229</w:delText>
        </w:r>
        <w:r w:rsidDel="00866AF5">
          <w:rPr>
            <w:rFonts w:cs="Times New Roman"/>
            <w:szCs w:val="28"/>
          </w:rPr>
          <w:delText xml:space="preserve"> </w:delText>
        </w:r>
        <w:r w:rsidRPr="00E37DF2" w:rsidDel="00866AF5">
          <w:rPr>
            <w:rFonts w:cs="Times New Roman"/>
            <w:bCs/>
            <w:szCs w:val="28"/>
          </w:rPr>
          <w:delText xml:space="preserve">х 0,2 = </w:delText>
        </w:r>
        <w:r w:rsidDel="00866AF5">
          <w:rPr>
            <w:rFonts w:cs="Times New Roman"/>
            <w:bCs/>
            <w:szCs w:val="28"/>
          </w:rPr>
          <w:delText>81845,8</w:delText>
        </w:r>
        <w:r w:rsidRPr="00E37DF2" w:rsidDel="00866AF5">
          <w:rPr>
            <w:rFonts w:cs="Times New Roman"/>
            <w:bCs/>
            <w:szCs w:val="28"/>
          </w:rPr>
          <w:delText xml:space="preserve"> руб</w:delText>
        </w:r>
        <w:r w:rsidDel="00866AF5">
          <w:rPr>
            <w:rFonts w:cs="Times New Roman"/>
            <w:bCs/>
            <w:szCs w:val="28"/>
          </w:rPr>
          <w:delText>.</w:delText>
        </w:r>
      </w:del>
    </w:p>
    <w:p w:rsidR="00E25BED" w:rsidRPr="00E37DF2" w:rsidDel="00866AF5" w:rsidRDefault="00E25BED" w:rsidP="00866AF5">
      <w:pPr>
        <w:pStyle w:val="a6"/>
        <w:numPr>
          <w:ilvl w:val="0"/>
          <w:numId w:val="1"/>
        </w:numPr>
        <w:spacing w:after="200"/>
        <w:ind w:left="0" w:firstLine="709"/>
        <w:contextualSpacing w:val="0"/>
        <w:jc w:val="left"/>
        <w:outlineLvl w:val="0"/>
        <w:rPr>
          <w:del w:id="4853" w:author="Анастасия ." w:date="2023-10-11T17:39:00Z"/>
          <w:rFonts w:cs="Times New Roman"/>
          <w:szCs w:val="28"/>
        </w:rPr>
        <w:pPrChange w:id="4854" w:author="Анастасия ." w:date="2023-10-11T17:39:00Z">
          <w:pPr/>
        </w:pPrChange>
      </w:pPr>
      <w:del w:id="4855" w:author="Анастасия ." w:date="2023-10-11T17:39:00Z">
        <w:r w:rsidRPr="00E37DF2" w:rsidDel="00866AF5">
          <w:rPr>
            <w:rFonts w:cs="Times New Roman"/>
            <w:szCs w:val="28"/>
          </w:rPr>
          <w:delText xml:space="preserve">Дополнительная заработная плата научного и производственного персонала составляет по проекту </w:delText>
        </w:r>
        <w:r w:rsidRPr="001C39A2" w:rsidDel="00866AF5">
          <w:rPr>
            <w:rFonts w:cs="Times New Roman"/>
            <w:szCs w:val="28"/>
          </w:rPr>
          <w:delText xml:space="preserve">81845,8 </w:delText>
        </w:r>
        <w:r w:rsidRPr="00E37DF2" w:rsidDel="00866AF5">
          <w:rPr>
            <w:rFonts w:cs="Times New Roman"/>
            <w:szCs w:val="28"/>
          </w:rPr>
          <w:delText>руб.</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856" w:author="Анастасия ." w:date="2023-10-11T17:39:00Z"/>
          <w:b/>
          <w:rPrChange w:id="4857" w:author="Анастасия ." w:date="2023-05-21T14:47:00Z">
            <w:rPr>
              <w:del w:id="4858" w:author="Анастасия ." w:date="2023-10-11T17:39:00Z"/>
            </w:rPr>
          </w:rPrChange>
        </w:rPr>
        <w:pPrChange w:id="4859" w:author="Анастасия ." w:date="2023-10-11T17:39:00Z">
          <w:pPr>
            <w:pStyle w:val="20"/>
          </w:pPr>
        </w:pPrChange>
      </w:pPr>
      <w:bookmarkStart w:id="4860" w:name="_Toc133269883"/>
      <w:bookmarkStart w:id="4861" w:name="_Toc135666553"/>
      <w:del w:id="4862" w:author="Анастасия ." w:date="2023-10-11T17:39:00Z">
        <w:r w:rsidRPr="00BC5158" w:rsidDel="00866AF5">
          <w:rPr>
            <w:b/>
            <w:rPrChange w:id="4863" w:author="Анастасия ." w:date="2023-05-21T14:47:00Z">
              <w:rPr>
                <w:bCs w:val="0"/>
              </w:rPr>
            </w:rPrChange>
          </w:rPr>
          <w:delText>Пятая статья «Страховые отчисления»</w:delText>
        </w:r>
        <w:bookmarkEnd w:id="4860"/>
        <w:bookmarkEnd w:id="4861"/>
      </w:del>
    </w:p>
    <w:p w:rsidR="00E25BED" w:rsidRPr="00DA52C9" w:rsidDel="00866AF5" w:rsidRDefault="00E25BED" w:rsidP="00866AF5">
      <w:pPr>
        <w:pStyle w:val="a6"/>
        <w:numPr>
          <w:ilvl w:val="0"/>
          <w:numId w:val="1"/>
        </w:numPr>
        <w:spacing w:after="200"/>
        <w:ind w:left="0" w:firstLine="709"/>
        <w:contextualSpacing w:val="0"/>
        <w:jc w:val="left"/>
        <w:outlineLvl w:val="0"/>
        <w:rPr>
          <w:del w:id="4864" w:author="Анастасия ." w:date="2023-10-11T17:39:00Z"/>
          <w:rFonts w:cs="Times New Roman"/>
          <w:szCs w:val="28"/>
        </w:rPr>
        <w:pPrChange w:id="4865" w:author="Анастасия ." w:date="2023-10-11T17:39:00Z">
          <w:pPr/>
        </w:pPrChange>
      </w:pPr>
      <w:del w:id="4866" w:author="Анастасия ." w:date="2023-10-11T17:39:00Z">
        <w:r w:rsidRPr="00DA52C9" w:rsidDel="00866AF5">
          <w:rPr>
            <w:rFonts w:cs="Times New Roman"/>
            <w:szCs w:val="28"/>
          </w:rPr>
          <w:delText>Отчисления на социальные нужды составляют 3</w:delText>
        </w:r>
        <w:r w:rsidDel="00866AF5">
          <w:rPr>
            <w:rFonts w:cs="Times New Roman"/>
            <w:szCs w:val="28"/>
          </w:rPr>
          <w:delText>0</w:delText>
        </w:r>
        <w:r w:rsidRPr="00DA52C9" w:rsidDel="00866AF5">
          <w:rPr>
            <w:rFonts w:cs="Times New Roman"/>
            <w:szCs w:val="28"/>
          </w:rPr>
          <w:delText>% от фонда оплаты труда (ФОТ), который состоит из основной и дополнительной заработной платы.</w:delText>
        </w:r>
        <w:r w:rsidDel="00866AF5">
          <w:rPr>
            <w:rFonts w:cs="Times New Roman"/>
            <w:szCs w:val="28"/>
          </w:rPr>
          <w:delText xml:space="preserve"> </w:delText>
        </w:r>
      </w:del>
    </w:p>
    <w:p w:rsidR="00E25BED" w:rsidRPr="00B3087E" w:rsidDel="00866AF5" w:rsidRDefault="00E25BED" w:rsidP="00866AF5">
      <w:pPr>
        <w:pStyle w:val="a6"/>
        <w:numPr>
          <w:ilvl w:val="0"/>
          <w:numId w:val="1"/>
        </w:numPr>
        <w:spacing w:after="200"/>
        <w:ind w:left="0" w:firstLine="709"/>
        <w:contextualSpacing w:val="0"/>
        <w:jc w:val="left"/>
        <w:outlineLvl w:val="0"/>
        <w:rPr>
          <w:del w:id="4867" w:author="Анастасия ." w:date="2023-10-11T17:39:00Z"/>
          <w:rFonts w:cs="Times New Roman"/>
          <w:szCs w:val="28"/>
        </w:rPr>
        <w:pPrChange w:id="4868" w:author="Анастасия ." w:date="2023-10-11T17:39:00Z">
          <w:pPr/>
        </w:pPrChange>
      </w:pPr>
      <w:del w:id="4869" w:author="Анастасия ." w:date="2023-10-11T17:39:00Z">
        <w:r w:rsidRPr="00B3087E" w:rsidDel="00866AF5">
          <w:rPr>
            <w:rFonts w:cs="Times New Roman"/>
            <w:bCs/>
            <w:szCs w:val="28"/>
          </w:rPr>
          <w:delText xml:space="preserve">ФОТ = ОЗП + ДЗП = </w:delText>
        </w:r>
        <w:r w:rsidRPr="001C39A2" w:rsidDel="00866AF5">
          <w:rPr>
            <w:rFonts w:cs="Times New Roman"/>
            <w:szCs w:val="28"/>
          </w:rPr>
          <w:delText>409229</w:delText>
        </w:r>
        <w:r w:rsidDel="00866AF5">
          <w:rPr>
            <w:rFonts w:cs="Times New Roman"/>
            <w:szCs w:val="28"/>
          </w:rPr>
          <w:delText xml:space="preserve"> </w:delText>
        </w:r>
        <w:r w:rsidRPr="00B3087E" w:rsidDel="00866AF5">
          <w:rPr>
            <w:rFonts w:cs="Times New Roman"/>
            <w:bCs/>
            <w:szCs w:val="28"/>
          </w:rPr>
          <w:delText xml:space="preserve">+ </w:delText>
        </w:r>
        <w:r w:rsidRPr="001C39A2" w:rsidDel="00866AF5">
          <w:rPr>
            <w:rFonts w:cs="Times New Roman"/>
            <w:szCs w:val="28"/>
          </w:rPr>
          <w:delText>81845,8</w:delText>
        </w:r>
        <w:r w:rsidDel="00866AF5">
          <w:rPr>
            <w:rFonts w:cs="Times New Roman"/>
            <w:szCs w:val="28"/>
          </w:rPr>
          <w:delText xml:space="preserve"> </w:delText>
        </w:r>
        <w:r w:rsidRPr="00B3087E" w:rsidDel="00866AF5">
          <w:rPr>
            <w:rFonts w:cs="Times New Roman"/>
            <w:bCs/>
            <w:szCs w:val="28"/>
          </w:rPr>
          <w:delText xml:space="preserve">= </w:delText>
        </w:r>
        <w:r w:rsidDel="00866AF5">
          <w:rPr>
            <w:rFonts w:cs="Times New Roman"/>
            <w:bCs/>
            <w:szCs w:val="28"/>
          </w:rPr>
          <w:delText>491074,8</w:delText>
        </w:r>
        <w:r w:rsidRPr="00B3087E" w:rsidDel="00866AF5">
          <w:rPr>
            <w:rFonts w:cs="Times New Roman"/>
            <w:bCs/>
            <w:szCs w:val="28"/>
          </w:rPr>
          <w:delText xml:space="preserve"> руб.</w:delText>
        </w:r>
      </w:del>
    </w:p>
    <w:p w:rsidR="00E25BED" w:rsidRPr="00B3087E" w:rsidDel="00866AF5" w:rsidRDefault="00E25BED" w:rsidP="00866AF5">
      <w:pPr>
        <w:pStyle w:val="a6"/>
        <w:numPr>
          <w:ilvl w:val="0"/>
          <w:numId w:val="1"/>
        </w:numPr>
        <w:spacing w:after="200"/>
        <w:ind w:left="0" w:firstLine="709"/>
        <w:contextualSpacing w:val="0"/>
        <w:jc w:val="left"/>
        <w:outlineLvl w:val="0"/>
        <w:rPr>
          <w:del w:id="4870" w:author="Анастасия ." w:date="2023-10-11T17:39:00Z"/>
          <w:rFonts w:cs="Times New Roman"/>
          <w:bCs/>
          <w:szCs w:val="28"/>
        </w:rPr>
        <w:pPrChange w:id="4871" w:author="Анастасия ." w:date="2023-10-11T17:39:00Z">
          <w:pPr/>
        </w:pPrChange>
      </w:pPr>
      <w:del w:id="4872" w:author="Анастасия ." w:date="2023-10-11T17:39:00Z">
        <w:r w:rsidRPr="00B3087E" w:rsidDel="00866AF5">
          <w:rPr>
            <w:rFonts w:cs="Times New Roman"/>
            <w:bCs/>
            <w:szCs w:val="28"/>
          </w:rPr>
          <w:delText>СВ = ФОТ х 3</w:delText>
        </w:r>
        <w:r w:rsidDel="00866AF5">
          <w:rPr>
            <w:rFonts w:cs="Times New Roman"/>
            <w:bCs/>
            <w:szCs w:val="28"/>
          </w:rPr>
          <w:delText>0</w:delText>
        </w:r>
        <w:r w:rsidRPr="00B3087E" w:rsidDel="00866AF5">
          <w:rPr>
            <w:rFonts w:cs="Times New Roman"/>
            <w:bCs/>
            <w:szCs w:val="28"/>
          </w:rPr>
          <w:delText xml:space="preserve">% = </w:delText>
        </w:r>
        <w:r w:rsidDel="00866AF5">
          <w:rPr>
            <w:rFonts w:cs="Times New Roman"/>
            <w:bCs/>
            <w:szCs w:val="28"/>
          </w:rPr>
          <w:delText xml:space="preserve">491074,8 </w:delText>
        </w:r>
        <w:r w:rsidRPr="00B3087E" w:rsidDel="00866AF5">
          <w:rPr>
            <w:rFonts w:cs="Times New Roman"/>
            <w:bCs/>
            <w:szCs w:val="28"/>
          </w:rPr>
          <w:delText>х 0,3</w:delText>
        </w:r>
        <w:r w:rsidDel="00866AF5">
          <w:rPr>
            <w:rFonts w:cs="Times New Roman"/>
            <w:bCs/>
            <w:szCs w:val="28"/>
          </w:rPr>
          <w:delText>0</w:delText>
        </w:r>
        <w:r w:rsidRPr="00B3087E" w:rsidDel="00866AF5">
          <w:rPr>
            <w:rFonts w:cs="Times New Roman"/>
            <w:bCs/>
            <w:szCs w:val="28"/>
          </w:rPr>
          <w:delText xml:space="preserve"> = </w:delText>
        </w:r>
        <w:r w:rsidDel="00866AF5">
          <w:rPr>
            <w:rFonts w:cs="Times New Roman"/>
            <w:bCs/>
            <w:szCs w:val="28"/>
          </w:rPr>
          <w:delText>147322,44</w:delText>
        </w:r>
        <w:r w:rsidRPr="00B3087E" w:rsidDel="00866AF5">
          <w:rPr>
            <w:rFonts w:cs="Times New Roman"/>
            <w:bCs/>
            <w:szCs w:val="28"/>
          </w:rPr>
          <w:delText xml:space="preserve"> руб</w:delText>
        </w:r>
        <w:r w:rsidDel="00866AF5">
          <w:rPr>
            <w:rFonts w:cs="Times New Roman"/>
            <w:bCs/>
            <w:szCs w:val="28"/>
          </w:rPr>
          <w:delText>.</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873" w:author="Анастасия ." w:date="2023-10-11T17:39:00Z"/>
          <w:b/>
          <w:rPrChange w:id="4874" w:author="Анастасия ." w:date="2023-05-21T14:47:00Z">
            <w:rPr>
              <w:del w:id="4875" w:author="Анастасия ." w:date="2023-10-11T17:39:00Z"/>
            </w:rPr>
          </w:rPrChange>
        </w:rPr>
        <w:pPrChange w:id="4876" w:author="Анастасия ." w:date="2023-10-11T17:39:00Z">
          <w:pPr>
            <w:pStyle w:val="20"/>
          </w:pPr>
        </w:pPrChange>
      </w:pPr>
      <w:bookmarkStart w:id="4877" w:name="_Toc133269884"/>
      <w:bookmarkStart w:id="4878" w:name="_Toc135666554"/>
      <w:del w:id="4879" w:author="Анастасия ." w:date="2023-10-11T17:39:00Z">
        <w:r w:rsidRPr="00BC5158" w:rsidDel="00866AF5">
          <w:rPr>
            <w:b/>
            <w:rPrChange w:id="4880" w:author="Анастасия ." w:date="2023-05-21T14:47:00Z">
              <w:rPr>
                <w:bCs w:val="0"/>
              </w:rPr>
            </w:rPrChange>
          </w:rPr>
          <w:delText>Шестая статья «Командировочные расходы»</w:delText>
        </w:r>
        <w:bookmarkEnd w:id="4877"/>
        <w:bookmarkEnd w:id="4878"/>
      </w:del>
    </w:p>
    <w:p w:rsidR="00E25BED" w:rsidDel="00866AF5" w:rsidRDefault="00E25BED" w:rsidP="00866AF5">
      <w:pPr>
        <w:pStyle w:val="a6"/>
        <w:numPr>
          <w:ilvl w:val="0"/>
          <w:numId w:val="1"/>
        </w:numPr>
        <w:spacing w:after="200"/>
        <w:ind w:left="0" w:firstLine="709"/>
        <w:contextualSpacing w:val="0"/>
        <w:jc w:val="left"/>
        <w:outlineLvl w:val="0"/>
        <w:rPr>
          <w:del w:id="4881" w:author="Анастасия ." w:date="2023-10-11T17:39:00Z"/>
          <w:rFonts w:cs="Times New Roman"/>
          <w:szCs w:val="28"/>
        </w:rPr>
        <w:pPrChange w:id="4882" w:author="Анастасия ." w:date="2023-10-11T17:39:00Z">
          <w:pPr/>
        </w:pPrChange>
      </w:pPr>
      <w:del w:id="4883" w:author="Анастасия ." w:date="2023-10-11T17:39:00Z">
        <w:r w:rsidDel="00866AF5">
          <w:rPr>
            <w:rFonts w:cs="Times New Roman"/>
            <w:szCs w:val="28"/>
          </w:rPr>
          <w:delText>Р</w:delText>
        </w:r>
        <w:r w:rsidRPr="001C39A2" w:rsidDel="00866AF5">
          <w:rPr>
            <w:rFonts w:cs="Times New Roman"/>
            <w:szCs w:val="28"/>
          </w:rPr>
          <w:delText>асходы по данному разделу отсутствуют.</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884" w:author="Анастасия ." w:date="2023-10-11T17:39:00Z"/>
          <w:b/>
          <w:rPrChange w:id="4885" w:author="Анастасия ." w:date="2023-05-21T14:47:00Z">
            <w:rPr>
              <w:del w:id="4886" w:author="Анастасия ." w:date="2023-10-11T17:39:00Z"/>
            </w:rPr>
          </w:rPrChange>
        </w:rPr>
        <w:pPrChange w:id="4887" w:author="Анастасия ." w:date="2023-10-11T17:39:00Z">
          <w:pPr>
            <w:pStyle w:val="20"/>
          </w:pPr>
        </w:pPrChange>
      </w:pPr>
      <w:bookmarkStart w:id="4888" w:name="_Toc133269885"/>
      <w:bookmarkStart w:id="4889" w:name="_Toc135666555"/>
      <w:del w:id="4890" w:author="Анастасия ." w:date="2023-10-11T17:39:00Z">
        <w:r w:rsidRPr="00BC5158" w:rsidDel="00866AF5">
          <w:rPr>
            <w:b/>
            <w:rPrChange w:id="4891" w:author="Анастасия ." w:date="2023-05-21T14:47:00Z">
              <w:rPr>
                <w:bCs w:val="0"/>
              </w:rPr>
            </w:rPrChange>
          </w:rPr>
          <w:delText>Седьмая статья «Контрагентские услуги»</w:delText>
        </w:r>
        <w:bookmarkEnd w:id="4888"/>
        <w:bookmarkEnd w:id="4889"/>
      </w:del>
    </w:p>
    <w:p w:rsidR="00E25BED" w:rsidRPr="001C39A2" w:rsidDel="00866AF5" w:rsidRDefault="00E25BED" w:rsidP="00866AF5">
      <w:pPr>
        <w:pStyle w:val="a6"/>
        <w:numPr>
          <w:ilvl w:val="0"/>
          <w:numId w:val="1"/>
        </w:numPr>
        <w:spacing w:after="200"/>
        <w:ind w:left="0" w:firstLine="709"/>
        <w:contextualSpacing w:val="0"/>
        <w:jc w:val="left"/>
        <w:outlineLvl w:val="0"/>
        <w:rPr>
          <w:del w:id="4892" w:author="Анастасия ." w:date="2023-10-11T17:39:00Z"/>
          <w:rFonts w:cs="Times New Roman"/>
          <w:szCs w:val="28"/>
        </w:rPr>
        <w:pPrChange w:id="4893" w:author="Анастасия ." w:date="2023-10-11T17:39:00Z">
          <w:pPr/>
        </w:pPrChange>
      </w:pPr>
      <w:del w:id="4894" w:author="Анастасия ." w:date="2023-10-11T17:39:00Z">
        <w:r w:rsidRPr="006227F4" w:rsidDel="00866AF5">
          <w:rPr>
            <w:rFonts w:cs="Times New Roman"/>
            <w:szCs w:val="28"/>
          </w:rPr>
          <w:delText>В процессе разработки данного проекта услуги сторонних организаций не использовались.</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895" w:author="Анастасия ." w:date="2023-10-11T17:39:00Z"/>
          <w:b/>
          <w:rPrChange w:id="4896" w:author="Анастасия ." w:date="2023-05-21T14:47:00Z">
            <w:rPr>
              <w:del w:id="4897" w:author="Анастасия ." w:date="2023-10-11T17:39:00Z"/>
            </w:rPr>
          </w:rPrChange>
        </w:rPr>
        <w:pPrChange w:id="4898" w:author="Анастасия ." w:date="2023-10-11T17:39:00Z">
          <w:pPr>
            <w:pStyle w:val="20"/>
          </w:pPr>
        </w:pPrChange>
      </w:pPr>
      <w:bookmarkStart w:id="4899" w:name="_Toc133269886"/>
      <w:bookmarkStart w:id="4900" w:name="_Toc135666556"/>
      <w:del w:id="4901" w:author="Анастасия ." w:date="2023-10-11T17:39:00Z">
        <w:r w:rsidRPr="00BC5158" w:rsidDel="00866AF5">
          <w:rPr>
            <w:b/>
            <w:rPrChange w:id="4902" w:author="Анастасия ." w:date="2023-05-21T14:47:00Z">
              <w:rPr>
                <w:bCs w:val="0"/>
              </w:rPr>
            </w:rPrChange>
          </w:rPr>
          <w:delText>Восьмая статья «Накладные расходы»</w:delText>
        </w:r>
        <w:bookmarkEnd w:id="4899"/>
        <w:bookmarkEnd w:id="4900"/>
      </w:del>
    </w:p>
    <w:p w:rsidR="00E25BED" w:rsidRPr="006227F4" w:rsidDel="00866AF5" w:rsidRDefault="00E25BED" w:rsidP="00866AF5">
      <w:pPr>
        <w:pStyle w:val="a6"/>
        <w:numPr>
          <w:ilvl w:val="0"/>
          <w:numId w:val="1"/>
        </w:numPr>
        <w:spacing w:after="200"/>
        <w:ind w:left="0" w:firstLine="709"/>
        <w:contextualSpacing w:val="0"/>
        <w:jc w:val="left"/>
        <w:outlineLvl w:val="0"/>
        <w:rPr>
          <w:del w:id="4903" w:author="Анастасия ." w:date="2023-10-11T17:39:00Z"/>
          <w:rFonts w:cs="Times New Roman"/>
          <w:szCs w:val="28"/>
        </w:rPr>
        <w:pPrChange w:id="4904" w:author="Анастасия ." w:date="2023-10-11T17:39:00Z">
          <w:pPr/>
        </w:pPrChange>
      </w:pPr>
      <w:del w:id="4905" w:author="Анастасия ." w:date="2023-10-11T17:39:00Z">
        <w:r w:rsidRPr="006227F4" w:rsidDel="00866AF5">
          <w:rPr>
            <w:rFonts w:cs="Times New Roman"/>
            <w:szCs w:val="28"/>
          </w:rPr>
          <w:delText>К накладным расходам</w:delText>
        </w:r>
        <w:r w:rsidDel="00866AF5">
          <w:rPr>
            <w:rFonts w:cs="Times New Roman"/>
            <w:szCs w:val="28"/>
          </w:rPr>
          <w:delText xml:space="preserve"> (НР)</w:delText>
        </w:r>
        <w:r w:rsidRPr="006227F4" w:rsidDel="00866AF5">
          <w:rPr>
            <w:rFonts w:cs="Times New Roman"/>
            <w:szCs w:val="28"/>
          </w:rPr>
          <w:delText xml:space="preserve"> относятся расходы на содержание и ремонт зданий, сооружений, оборудования, инвентаря. Это затраты, сопутствующие основному производству, но не связанные с ним напрямую, не входящие в стоимость труда и материалов. </w:delText>
        </w:r>
      </w:del>
    </w:p>
    <w:p w:rsidR="00E25BED" w:rsidRPr="009034CF" w:rsidDel="00866AF5" w:rsidRDefault="00E25BED" w:rsidP="00866AF5">
      <w:pPr>
        <w:pStyle w:val="a6"/>
        <w:numPr>
          <w:ilvl w:val="0"/>
          <w:numId w:val="1"/>
        </w:numPr>
        <w:spacing w:after="200"/>
        <w:ind w:left="0" w:firstLine="709"/>
        <w:contextualSpacing w:val="0"/>
        <w:jc w:val="left"/>
        <w:outlineLvl w:val="0"/>
        <w:rPr>
          <w:del w:id="4906" w:author="Анастасия ." w:date="2023-10-11T17:39:00Z"/>
          <w:rFonts w:cs="Times New Roman"/>
          <w:szCs w:val="28"/>
        </w:rPr>
        <w:pPrChange w:id="4907" w:author="Анастасия ." w:date="2023-10-11T17:39:00Z">
          <w:pPr/>
        </w:pPrChange>
      </w:pPr>
      <w:del w:id="4908" w:author="Анастасия ." w:date="2023-10-11T17:39:00Z">
        <w:r w:rsidRPr="006227F4" w:rsidDel="00866AF5">
          <w:rPr>
            <w:rFonts w:cs="Times New Roman"/>
            <w:szCs w:val="28"/>
          </w:rPr>
          <w:delText>Она определяется процентом от суммы основной заработной платы научного и производственного персонала и на разных предприятиях в зависимости от их структуры, технологического процесса и системы управления находится в широком диапазоне от 200 до 300%.</w:delText>
        </w:r>
      </w:del>
    </w:p>
    <w:p w:rsidR="00E25BED" w:rsidDel="00866AF5" w:rsidRDefault="00E25BED" w:rsidP="00866AF5">
      <w:pPr>
        <w:pStyle w:val="a6"/>
        <w:numPr>
          <w:ilvl w:val="0"/>
          <w:numId w:val="1"/>
        </w:numPr>
        <w:spacing w:after="200"/>
        <w:ind w:left="0" w:firstLine="709"/>
        <w:contextualSpacing w:val="0"/>
        <w:jc w:val="left"/>
        <w:outlineLvl w:val="0"/>
        <w:rPr>
          <w:del w:id="4909" w:author="Анастасия ." w:date="2023-10-11T17:39:00Z"/>
          <w:rFonts w:cs="Times New Roman"/>
          <w:szCs w:val="28"/>
        </w:rPr>
        <w:pPrChange w:id="4910" w:author="Анастасия ." w:date="2023-10-11T17:39:00Z">
          <w:pPr/>
        </w:pPrChange>
      </w:pPr>
      <w:del w:id="4911" w:author="Анастасия ." w:date="2023-10-11T17:39:00Z">
        <w:r w:rsidRPr="009034CF" w:rsidDel="00866AF5">
          <w:rPr>
            <w:rFonts w:cs="Times New Roman"/>
            <w:bCs/>
            <w:szCs w:val="28"/>
          </w:rPr>
          <w:delText xml:space="preserve">НР = ОЗП х 200% = </w:delText>
        </w:r>
        <w:r w:rsidRPr="001C39A2" w:rsidDel="00866AF5">
          <w:rPr>
            <w:rFonts w:cs="Times New Roman"/>
            <w:szCs w:val="28"/>
          </w:rPr>
          <w:delText>409229</w:delText>
        </w:r>
        <w:r w:rsidDel="00866AF5">
          <w:rPr>
            <w:rFonts w:cs="Times New Roman"/>
            <w:szCs w:val="28"/>
          </w:rPr>
          <w:delText xml:space="preserve"> </w:delText>
        </w:r>
        <w:r w:rsidDel="00866AF5">
          <w:rPr>
            <w:rFonts w:cs="Times New Roman"/>
            <w:bCs/>
            <w:szCs w:val="28"/>
          </w:rPr>
          <w:delText>х</w:delText>
        </w:r>
        <w:r w:rsidRPr="009034CF" w:rsidDel="00866AF5">
          <w:rPr>
            <w:rFonts w:cs="Times New Roman"/>
            <w:bCs/>
            <w:szCs w:val="28"/>
          </w:rPr>
          <w:delText xml:space="preserve"> 2,0 = </w:delText>
        </w:r>
        <w:r w:rsidDel="00866AF5">
          <w:rPr>
            <w:rFonts w:cs="Times New Roman"/>
            <w:bCs/>
            <w:szCs w:val="28"/>
          </w:rPr>
          <w:delText>818 458</w:delText>
        </w:r>
        <w:r w:rsidRPr="009034CF" w:rsidDel="00866AF5">
          <w:rPr>
            <w:rFonts w:cs="Times New Roman"/>
            <w:bCs/>
            <w:szCs w:val="28"/>
          </w:rPr>
          <w:delText xml:space="preserve"> руб</w:delText>
        </w:r>
        <w:r w:rsidRPr="009034CF" w:rsidDel="00866AF5">
          <w:rPr>
            <w:rFonts w:cs="Times New Roman"/>
            <w:szCs w:val="28"/>
          </w:rPr>
          <w:delText xml:space="preserve">. </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912" w:author="Анастасия ." w:date="2023-10-11T17:39:00Z"/>
          <w:b/>
          <w:rPrChange w:id="4913" w:author="Анастасия ." w:date="2023-05-21T14:47:00Z">
            <w:rPr>
              <w:del w:id="4914" w:author="Анастасия ." w:date="2023-10-11T17:39:00Z"/>
            </w:rPr>
          </w:rPrChange>
        </w:rPr>
        <w:pPrChange w:id="4915" w:author="Анастасия ." w:date="2023-10-11T17:39:00Z">
          <w:pPr>
            <w:pStyle w:val="20"/>
          </w:pPr>
        </w:pPrChange>
      </w:pPr>
      <w:bookmarkStart w:id="4916" w:name="_Toc133269887"/>
      <w:bookmarkStart w:id="4917" w:name="_Toc135666557"/>
      <w:del w:id="4918" w:author="Анастасия ." w:date="2023-10-11T17:39:00Z">
        <w:r w:rsidRPr="00BC5158" w:rsidDel="00866AF5">
          <w:rPr>
            <w:b/>
            <w:rPrChange w:id="4919" w:author="Анастасия ." w:date="2023-05-21T14:47:00Z">
              <w:rPr>
                <w:bCs w:val="0"/>
              </w:rPr>
            </w:rPrChange>
          </w:rPr>
          <w:delText>Девятая статья «Прочие расходы»</w:delText>
        </w:r>
        <w:bookmarkEnd w:id="4916"/>
        <w:bookmarkEnd w:id="4917"/>
      </w:del>
    </w:p>
    <w:p w:rsidR="00E25BED" w:rsidDel="00866AF5" w:rsidRDefault="00E25BED" w:rsidP="00866AF5">
      <w:pPr>
        <w:pStyle w:val="a6"/>
        <w:numPr>
          <w:ilvl w:val="0"/>
          <w:numId w:val="1"/>
        </w:numPr>
        <w:spacing w:after="200"/>
        <w:ind w:left="0" w:firstLine="709"/>
        <w:contextualSpacing w:val="0"/>
        <w:jc w:val="left"/>
        <w:outlineLvl w:val="0"/>
        <w:rPr>
          <w:del w:id="4920" w:author="Анастасия ." w:date="2023-10-11T17:39:00Z"/>
          <w:rFonts w:cs="Times New Roman"/>
          <w:bCs/>
          <w:szCs w:val="28"/>
        </w:rPr>
        <w:pPrChange w:id="4921" w:author="Анастасия ." w:date="2023-10-11T17:39:00Z">
          <w:pPr>
            <w:spacing w:line="240" w:lineRule="auto"/>
          </w:pPr>
        </w:pPrChange>
      </w:pPr>
      <w:del w:id="4922" w:author="Анастасия ." w:date="2023-10-11T17:39:00Z">
        <w:r w:rsidDel="00866AF5">
          <w:rPr>
            <w:rFonts w:cs="Times New Roman"/>
            <w:bCs/>
            <w:szCs w:val="28"/>
          </w:rPr>
          <w:delText>По статье «прочие расходы» затрат нет.</w:delText>
        </w:r>
      </w:del>
    </w:p>
    <w:p w:rsidR="00E25BED" w:rsidRPr="00BC5158" w:rsidDel="00866AF5" w:rsidRDefault="00E25BED" w:rsidP="00866AF5">
      <w:pPr>
        <w:pStyle w:val="a6"/>
        <w:numPr>
          <w:ilvl w:val="0"/>
          <w:numId w:val="1"/>
        </w:numPr>
        <w:spacing w:after="200"/>
        <w:ind w:left="0" w:firstLine="709"/>
        <w:contextualSpacing w:val="0"/>
        <w:jc w:val="left"/>
        <w:outlineLvl w:val="0"/>
        <w:rPr>
          <w:del w:id="4923" w:author="Анастасия ." w:date="2023-10-11T17:39:00Z"/>
          <w:b/>
          <w:rPrChange w:id="4924" w:author="Анастасия ." w:date="2023-05-21T14:47:00Z">
            <w:rPr>
              <w:del w:id="4925" w:author="Анастасия ." w:date="2023-10-11T17:39:00Z"/>
            </w:rPr>
          </w:rPrChange>
        </w:rPr>
        <w:pPrChange w:id="4926" w:author="Анастасия ." w:date="2023-10-11T17:39:00Z">
          <w:pPr>
            <w:pStyle w:val="20"/>
          </w:pPr>
        </w:pPrChange>
      </w:pPr>
      <w:del w:id="4927" w:author="Анастасия ." w:date="2023-10-11T17:39:00Z">
        <w:r w:rsidRPr="00BC5158" w:rsidDel="00866AF5">
          <w:rPr>
            <w:b/>
            <w:rPrChange w:id="4928" w:author="Анастасия ." w:date="2023-05-21T14:47:00Z">
              <w:rPr>
                <w:bCs w:val="0"/>
              </w:rPr>
            </w:rPrChange>
          </w:rPr>
          <w:delText xml:space="preserve"> </w:delText>
        </w:r>
        <w:bookmarkStart w:id="4929" w:name="_Toc133269888"/>
        <w:bookmarkStart w:id="4930" w:name="_Toc135666558"/>
        <w:r w:rsidRPr="00BC5158" w:rsidDel="00866AF5">
          <w:rPr>
            <w:b/>
            <w:rPrChange w:id="4931" w:author="Анастасия ." w:date="2023-05-21T14:47:00Z">
              <w:rPr>
                <w:bCs w:val="0"/>
              </w:rPr>
            </w:rPrChange>
          </w:rPr>
          <w:delText>Итоговые расчеты</w:delText>
        </w:r>
        <w:bookmarkEnd w:id="4929"/>
        <w:bookmarkEnd w:id="4930"/>
      </w:del>
    </w:p>
    <w:p w:rsidR="00E25BED" w:rsidDel="00866AF5" w:rsidRDefault="00E25BED" w:rsidP="00866AF5">
      <w:pPr>
        <w:pStyle w:val="a6"/>
        <w:numPr>
          <w:ilvl w:val="0"/>
          <w:numId w:val="1"/>
        </w:numPr>
        <w:spacing w:after="200"/>
        <w:ind w:left="0" w:firstLine="709"/>
        <w:contextualSpacing w:val="0"/>
        <w:jc w:val="left"/>
        <w:outlineLvl w:val="0"/>
        <w:rPr>
          <w:del w:id="4932" w:author="Анастасия ." w:date="2023-10-11T17:39:00Z"/>
          <w:rFonts w:cs="Times New Roman"/>
          <w:szCs w:val="28"/>
        </w:rPr>
        <w:pPrChange w:id="4933" w:author="Анастасия ." w:date="2023-10-11T17:39:00Z">
          <w:pPr/>
        </w:pPrChange>
      </w:pPr>
      <w:del w:id="4934" w:author="Анастасия ." w:date="2023-10-11T17:39:00Z">
        <w:r w:rsidRPr="0006787B" w:rsidDel="00866AF5">
          <w:rPr>
            <w:rFonts w:cs="Times New Roman"/>
            <w:szCs w:val="28"/>
          </w:rPr>
          <w:delText>Полная себестоимость проекта</w:delText>
        </w:r>
        <w:r w:rsidDel="00866AF5">
          <w:rPr>
            <w:rFonts w:cs="Times New Roman"/>
            <w:szCs w:val="28"/>
          </w:rPr>
          <w:delText xml:space="preserve"> указана в Таблице </w:delText>
        </w:r>
        <w:r w:rsidR="00615B29" w:rsidRPr="00615B29" w:rsidDel="00866AF5">
          <w:rPr>
            <w:rFonts w:cs="Times New Roman"/>
            <w:szCs w:val="28"/>
          </w:rPr>
          <w:delText>4</w:delText>
        </w:r>
        <w:r w:rsidDel="00866AF5">
          <w:rPr>
            <w:rFonts w:cs="Times New Roman"/>
            <w:szCs w:val="28"/>
          </w:rPr>
          <w:delText>.</w:delText>
        </w:r>
        <w:r w:rsidR="00615B29" w:rsidRPr="00615B29" w:rsidDel="00866AF5">
          <w:rPr>
            <w:rFonts w:cs="Times New Roman"/>
            <w:szCs w:val="28"/>
          </w:rPr>
          <w:delText>4</w:delText>
        </w:r>
        <w:r w:rsidDel="00866AF5">
          <w:rPr>
            <w:rFonts w:cs="Times New Roman"/>
            <w:szCs w:val="28"/>
          </w:rPr>
          <w:delText>.</w:delText>
        </w:r>
      </w:del>
    </w:p>
    <w:p w:rsidR="00E25BED" w:rsidRPr="0006787B" w:rsidDel="00866AF5" w:rsidRDefault="00E25BED" w:rsidP="00866AF5">
      <w:pPr>
        <w:pStyle w:val="a6"/>
        <w:numPr>
          <w:ilvl w:val="0"/>
          <w:numId w:val="1"/>
        </w:numPr>
        <w:spacing w:after="200"/>
        <w:ind w:left="0" w:firstLine="709"/>
        <w:contextualSpacing w:val="0"/>
        <w:jc w:val="left"/>
        <w:outlineLvl w:val="0"/>
        <w:rPr>
          <w:del w:id="4935" w:author="Анастасия ." w:date="2023-10-11T17:39:00Z"/>
          <w:rFonts w:cs="Times New Roman"/>
          <w:szCs w:val="28"/>
        </w:rPr>
        <w:pPrChange w:id="4936" w:author="Анастасия ." w:date="2023-10-11T17:39:00Z">
          <w:pPr/>
        </w:pPrChange>
      </w:pPr>
    </w:p>
    <w:p w:rsidR="00E25BED" w:rsidRPr="00866AF5" w:rsidDel="00866AF5" w:rsidRDefault="00E25BED" w:rsidP="00866AF5">
      <w:pPr>
        <w:pStyle w:val="a6"/>
        <w:numPr>
          <w:ilvl w:val="0"/>
          <w:numId w:val="1"/>
        </w:numPr>
        <w:spacing w:after="200"/>
        <w:ind w:left="0" w:firstLine="709"/>
        <w:contextualSpacing w:val="0"/>
        <w:jc w:val="left"/>
        <w:outlineLvl w:val="0"/>
        <w:rPr>
          <w:del w:id="4937" w:author="Анастасия ." w:date="2023-10-11T17:39:00Z"/>
          <w:rFonts w:cs="Times New Roman"/>
          <w:i/>
          <w:sz w:val="24"/>
          <w:szCs w:val="24"/>
          <w:rPrChange w:id="4938" w:author="Анастасия ." w:date="2023-10-11T17:39:00Z">
            <w:rPr>
              <w:del w:id="4939" w:author="Анастасия ." w:date="2023-10-11T17:39:00Z"/>
              <w:rFonts w:cs="Times New Roman"/>
              <w:i/>
              <w:sz w:val="24"/>
              <w:szCs w:val="24"/>
              <w:lang w:val="en-US"/>
            </w:rPr>
          </w:rPrChange>
        </w:rPr>
        <w:pPrChange w:id="4940" w:author="Анастасия ." w:date="2023-10-11T17:39:00Z">
          <w:pPr>
            <w:spacing w:before="120" w:line="240" w:lineRule="auto"/>
            <w:ind w:firstLine="0"/>
            <w:jc w:val="left"/>
          </w:pPr>
        </w:pPrChange>
      </w:pPr>
      <w:del w:id="4941" w:author="Анастасия ." w:date="2023-10-11T17:39:00Z">
        <w:r w:rsidRPr="006227F4" w:rsidDel="00866AF5">
          <w:rPr>
            <w:rFonts w:cs="Times New Roman"/>
            <w:i/>
            <w:sz w:val="24"/>
            <w:szCs w:val="24"/>
          </w:rPr>
          <w:delText xml:space="preserve">Таблица </w:delText>
        </w:r>
        <w:r w:rsidR="00615B29" w:rsidRPr="00866AF5" w:rsidDel="00866AF5">
          <w:rPr>
            <w:rFonts w:cs="Times New Roman"/>
            <w:i/>
            <w:sz w:val="24"/>
            <w:szCs w:val="24"/>
            <w:rPrChange w:id="4942" w:author="Анастасия ." w:date="2023-10-11T17:39:00Z">
              <w:rPr>
                <w:rFonts w:cs="Times New Roman"/>
                <w:i/>
                <w:sz w:val="24"/>
                <w:szCs w:val="24"/>
                <w:lang w:val="en-US"/>
              </w:rPr>
            </w:rPrChange>
          </w:rPr>
          <w:delText>4</w:delText>
        </w:r>
        <w:r w:rsidRPr="006227F4" w:rsidDel="00866AF5">
          <w:rPr>
            <w:rFonts w:cs="Times New Roman"/>
            <w:i/>
            <w:sz w:val="24"/>
            <w:szCs w:val="24"/>
          </w:rPr>
          <w:delText>.</w:delText>
        </w:r>
        <w:r w:rsidR="00615B29" w:rsidRPr="00866AF5" w:rsidDel="00866AF5">
          <w:rPr>
            <w:rFonts w:cs="Times New Roman"/>
            <w:i/>
            <w:sz w:val="24"/>
            <w:szCs w:val="24"/>
            <w:rPrChange w:id="4943" w:author="Анастасия ." w:date="2023-10-11T17:39:00Z">
              <w:rPr>
                <w:rFonts w:cs="Times New Roman"/>
                <w:i/>
                <w:sz w:val="24"/>
                <w:szCs w:val="24"/>
                <w:lang w:val="en-US"/>
              </w:rPr>
            </w:rPrChange>
          </w:rPr>
          <w:delText>4</w:delText>
        </w:r>
        <w:r w:rsidRPr="006227F4" w:rsidDel="00866AF5">
          <w:rPr>
            <w:rFonts w:cs="Times New Roman"/>
            <w:i/>
            <w:sz w:val="24"/>
            <w:szCs w:val="24"/>
          </w:rPr>
          <w:delText xml:space="preserve"> — Полная себестоимость проекта</w:delText>
        </w:r>
      </w:del>
    </w:p>
    <w:tbl>
      <w:tblPr>
        <w:tblStyle w:val="6"/>
        <w:tblW w:w="0" w:type="auto"/>
        <w:tblInd w:w="360" w:type="dxa"/>
        <w:tblLook w:val="04A0" w:firstRow="1" w:lastRow="0" w:firstColumn="1" w:lastColumn="0" w:noHBand="0" w:noVBand="1"/>
      </w:tblPr>
      <w:tblGrid>
        <w:gridCol w:w="1472"/>
        <w:gridCol w:w="5744"/>
        <w:gridCol w:w="2278"/>
      </w:tblGrid>
      <w:tr w:rsidR="00615B29" w:rsidRPr="008A758B" w:rsidDel="00866AF5" w:rsidTr="00615B29">
        <w:trPr>
          <w:del w:id="494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45" w:author="Анастасия ." w:date="2023-10-11T17:39:00Z"/>
                <w:rFonts w:cs="Times New Roman"/>
                <w:b/>
                <w:sz w:val="24"/>
                <w:szCs w:val="24"/>
              </w:rPr>
              <w:pPrChange w:id="4946" w:author="Анастасия ." w:date="2023-10-11T17:39:00Z">
                <w:pPr/>
              </w:pPrChange>
            </w:pPr>
            <w:del w:id="4947" w:author="Анастасия ." w:date="2023-10-11T17:39:00Z">
              <w:r w:rsidRPr="006227F4" w:rsidDel="00866AF5">
                <w:rPr>
                  <w:rFonts w:cs="Times New Roman"/>
                  <w:b/>
                  <w:sz w:val="24"/>
                  <w:szCs w:val="24"/>
                </w:rPr>
                <w:delText>№ пп</w:delText>
              </w:r>
            </w:del>
          </w:p>
        </w:tc>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48" w:author="Анастасия ." w:date="2023-10-11T17:39:00Z"/>
                <w:rFonts w:cs="Times New Roman"/>
                <w:b/>
                <w:sz w:val="24"/>
                <w:szCs w:val="24"/>
              </w:rPr>
              <w:pPrChange w:id="4949" w:author="Анастасия ." w:date="2023-10-11T17:39:00Z">
                <w:pPr/>
              </w:pPrChange>
            </w:pPr>
            <w:del w:id="4950" w:author="Анастасия ." w:date="2023-10-11T17:39:00Z">
              <w:r w:rsidRPr="006227F4" w:rsidDel="00866AF5">
                <w:rPr>
                  <w:rFonts w:cs="Times New Roman"/>
                  <w:b/>
                  <w:sz w:val="24"/>
                  <w:szCs w:val="24"/>
                </w:rPr>
                <w:delText>Номенклатура статей расходов</w:delText>
              </w:r>
            </w:del>
          </w:p>
        </w:tc>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51" w:author="Анастасия ." w:date="2023-10-11T17:39:00Z"/>
                <w:rFonts w:cs="Times New Roman"/>
                <w:b/>
                <w:sz w:val="24"/>
                <w:szCs w:val="24"/>
              </w:rPr>
              <w:pPrChange w:id="4952" w:author="Анастасия ." w:date="2023-10-11T17:39:00Z">
                <w:pPr/>
              </w:pPrChange>
            </w:pPr>
            <w:del w:id="4953" w:author="Анастасия ." w:date="2023-10-11T17:39:00Z">
              <w:r w:rsidRPr="006227F4" w:rsidDel="00866AF5">
                <w:rPr>
                  <w:rFonts w:cs="Times New Roman"/>
                  <w:b/>
                  <w:sz w:val="24"/>
                  <w:szCs w:val="24"/>
                </w:rPr>
                <w:delText>Затраты (руб)</w:delText>
              </w:r>
            </w:del>
          </w:p>
        </w:tc>
      </w:tr>
      <w:tr w:rsidR="00615B29" w:rsidRPr="008A758B" w:rsidDel="00866AF5" w:rsidTr="00615B29">
        <w:trPr>
          <w:del w:id="495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55" w:author="Анастасия ." w:date="2023-10-11T17:39:00Z"/>
                <w:rFonts w:cs="Times New Roman"/>
                <w:b/>
                <w:sz w:val="24"/>
                <w:szCs w:val="24"/>
              </w:rPr>
              <w:pPrChange w:id="4956" w:author="Анастасия ." w:date="2023-10-11T17:39:00Z">
                <w:pPr/>
              </w:pPrChange>
            </w:pPr>
            <w:del w:id="4957" w:author="Анастасия ." w:date="2023-10-11T17:39:00Z">
              <w:r w:rsidRPr="006227F4" w:rsidDel="00866AF5">
                <w:rPr>
                  <w:rFonts w:cs="Times New Roman"/>
                  <w:b/>
                  <w:sz w:val="24"/>
                  <w:szCs w:val="24"/>
                </w:rPr>
                <w:delText>1</w:delText>
              </w:r>
            </w:del>
          </w:p>
        </w:tc>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58" w:author="Анастасия ." w:date="2023-10-11T17:39:00Z"/>
                <w:rFonts w:cs="Times New Roman"/>
                <w:b/>
                <w:sz w:val="24"/>
                <w:szCs w:val="24"/>
              </w:rPr>
              <w:pPrChange w:id="4959" w:author="Анастасия ." w:date="2023-10-11T17:39:00Z">
                <w:pPr/>
              </w:pPrChange>
            </w:pPr>
            <w:del w:id="4960" w:author="Анастасия ." w:date="2023-10-11T17:39:00Z">
              <w:r w:rsidRPr="006227F4" w:rsidDel="00866AF5">
                <w:rPr>
                  <w:rFonts w:cs="Times New Roman"/>
                  <w:b/>
                  <w:sz w:val="24"/>
                  <w:szCs w:val="24"/>
                </w:rPr>
                <w:delText>2</w:delText>
              </w:r>
            </w:del>
          </w:p>
        </w:tc>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61" w:author="Анастасия ." w:date="2023-10-11T17:39:00Z"/>
                <w:rFonts w:cs="Times New Roman"/>
                <w:b/>
                <w:sz w:val="24"/>
                <w:szCs w:val="24"/>
              </w:rPr>
              <w:pPrChange w:id="4962" w:author="Анастасия ." w:date="2023-10-11T17:39:00Z">
                <w:pPr/>
              </w:pPrChange>
            </w:pPr>
            <w:del w:id="4963" w:author="Анастасия ." w:date="2023-10-11T17:39:00Z">
              <w:r w:rsidRPr="006227F4" w:rsidDel="00866AF5">
                <w:rPr>
                  <w:rFonts w:cs="Times New Roman"/>
                  <w:b/>
                  <w:sz w:val="24"/>
                  <w:szCs w:val="24"/>
                </w:rPr>
                <w:delText>3</w:delText>
              </w:r>
            </w:del>
          </w:p>
        </w:tc>
      </w:tr>
      <w:tr w:rsidR="00615B29" w:rsidDel="00866AF5" w:rsidTr="00615B29">
        <w:trPr>
          <w:del w:id="496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65" w:author="Анастасия ." w:date="2023-10-11T17:39:00Z"/>
                <w:rFonts w:cs="Times New Roman"/>
                <w:sz w:val="24"/>
                <w:szCs w:val="24"/>
              </w:rPr>
              <w:pPrChange w:id="4966" w:author="Анастасия ." w:date="2023-10-11T17:39:00Z">
                <w:pPr/>
              </w:pPrChange>
            </w:pPr>
            <w:del w:id="4967" w:author="Анастасия ." w:date="2023-10-11T17:39:00Z">
              <w:r w:rsidRPr="006227F4" w:rsidDel="00866AF5">
                <w:rPr>
                  <w:rFonts w:cs="Times New Roman"/>
                  <w:sz w:val="24"/>
                  <w:szCs w:val="24"/>
                </w:rPr>
                <w:delText>1</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4968" w:author="Анастасия ." w:date="2023-10-11T17:39:00Z"/>
                <w:rFonts w:cs="Times New Roman"/>
                <w:sz w:val="24"/>
                <w:szCs w:val="24"/>
              </w:rPr>
              <w:pPrChange w:id="4969" w:author="Анастасия ." w:date="2023-10-11T17:39:00Z">
                <w:pPr>
                  <w:ind w:left="0" w:right="0"/>
                  <w:jc w:val="left"/>
                </w:pPr>
              </w:pPrChange>
            </w:pPr>
            <w:del w:id="4970" w:author="Анастасия ." w:date="2023-10-11T17:39:00Z">
              <w:r w:rsidRPr="006227F4" w:rsidDel="00866AF5">
                <w:rPr>
                  <w:rFonts w:cs="Times New Roman"/>
                  <w:sz w:val="24"/>
                  <w:szCs w:val="24"/>
                </w:rPr>
                <w:delText>Материалы, покупные изделия и пол</w:delText>
              </w:r>
              <w:r w:rsidDel="00866AF5">
                <w:rPr>
                  <w:rFonts w:cs="Times New Roman"/>
                  <w:sz w:val="24"/>
                  <w:szCs w:val="24"/>
                </w:rPr>
                <w:delText>уфабрикаты (за вычетом отходов)</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4971" w:author="Анастасия ." w:date="2023-10-11T17:39:00Z"/>
                <w:rFonts w:cs="Times New Roman"/>
                <w:sz w:val="24"/>
                <w:szCs w:val="24"/>
              </w:rPr>
              <w:pPrChange w:id="4972" w:author="Анастасия ." w:date="2023-10-11T17:39:00Z">
                <w:pPr>
                  <w:ind w:left="0" w:right="0"/>
                  <w:jc w:val="left"/>
                </w:pPr>
              </w:pPrChange>
            </w:pPr>
            <w:del w:id="4973" w:author="Анастасия ." w:date="2023-10-11T17:39:00Z">
              <w:r w:rsidRPr="00A45645" w:rsidDel="00866AF5">
                <w:rPr>
                  <w:rFonts w:cs="Times New Roman"/>
                  <w:sz w:val="24"/>
                  <w:szCs w:val="24"/>
                </w:rPr>
                <w:delText>4 940</w:delText>
              </w:r>
            </w:del>
          </w:p>
        </w:tc>
      </w:tr>
      <w:tr w:rsidR="00615B29" w:rsidDel="00866AF5" w:rsidTr="00615B29">
        <w:trPr>
          <w:del w:id="497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75" w:author="Анастасия ." w:date="2023-10-11T17:39:00Z"/>
                <w:rFonts w:cs="Times New Roman"/>
                <w:sz w:val="24"/>
                <w:szCs w:val="24"/>
              </w:rPr>
              <w:pPrChange w:id="4976" w:author="Анастасия ." w:date="2023-10-11T17:39:00Z">
                <w:pPr/>
              </w:pPrChange>
            </w:pPr>
            <w:del w:id="4977" w:author="Анастасия ." w:date="2023-10-11T17:39:00Z">
              <w:r w:rsidRPr="006227F4" w:rsidDel="00866AF5">
                <w:rPr>
                  <w:rFonts w:cs="Times New Roman"/>
                  <w:sz w:val="24"/>
                  <w:szCs w:val="24"/>
                </w:rPr>
                <w:delText>2</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4978" w:author="Анастасия ." w:date="2023-10-11T17:39:00Z"/>
                <w:rFonts w:cs="Times New Roman"/>
                <w:sz w:val="24"/>
                <w:szCs w:val="24"/>
              </w:rPr>
              <w:pPrChange w:id="4979" w:author="Анастасия ." w:date="2023-10-11T17:39:00Z">
                <w:pPr>
                  <w:ind w:left="0" w:right="0"/>
                  <w:jc w:val="left"/>
                </w:pPr>
              </w:pPrChange>
            </w:pPr>
            <w:del w:id="4980" w:author="Анастасия ." w:date="2023-10-11T17:39:00Z">
              <w:r w:rsidRPr="006227F4" w:rsidDel="00866AF5">
                <w:rPr>
                  <w:rFonts w:cs="Times New Roman"/>
                  <w:sz w:val="24"/>
                  <w:szCs w:val="24"/>
                </w:rPr>
                <w:delText>Специальное оборудование для нау</w:delText>
              </w:r>
              <w:r w:rsidDel="00866AF5">
                <w:rPr>
                  <w:rFonts w:cs="Times New Roman"/>
                  <w:sz w:val="24"/>
                  <w:szCs w:val="24"/>
                </w:rPr>
                <w:delText xml:space="preserve">чных (экспериментальных) работ </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4981" w:author="Анастасия ." w:date="2023-10-11T17:39:00Z"/>
                <w:rFonts w:cs="Times New Roman"/>
                <w:sz w:val="24"/>
                <w:szCs w:val="24"/>
              </w:rPr>
              <w:pPrChange w:id="4982" w:author="Анастасия ." w:date="2023-10-11T17:39:00Z">
                <w:pPr>
                  <w:ind w:left="0" w:right="0"/>
                  <w:jc w:val="left"/>
                </w:pPr>
              </w:pPrChange>
            </w:pPr>
            <w:del w:id="4983" w:author="Анастасия ." w:date="2023-10-11T17:39:00Z">
              <w:r w:rsidRPr="00A45645" w:rsidDel="00866AF5">
                <w:rPr>
                  <w:rFonts w:cs="Times New Roman"/>
                  <w:sz w:val="24"/>
                  <w:szCs w:val="24"/>
                </w:rPr>
                <w:delText>-</w:delText>
              </w:r>
            </w:del>
          </w:p>
        </w:tc>
      </w:tr>
      <w:tr w:rsidR="00615B29" w:rsidDel="00866AF5" w:rsidTr="00615B29">
        <w:trPr>
          <w:del w:id="498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85" w:author="Анастасия ." w:date="2023-10-11T17:39:00Z"/>
                <w:rFonts w:cs="Times New Roman"/>
                <w:sz w:val="24"/>
                <w:szCs w:val="24"/>
              </w:rPr>
              <w:pPrChange w:id="4986" w:author="Анастасия ." w:date="2023-10-11T17:39:00Z">
                <w:pPr/>
              </w:pPrChange>
            </w:pPr>
            <w:del w:id="4987" w:author="Анастасия ." w:date="2023-10-11T17:39:00Z">
              <w:r w:rsidRPr="006227F4" w:rsidDel="00866AF5">
                <w:rPr>
                  <w:rFonts w:cs="Times New Roman"/>
                  <w:sz w:val="24"/>
                  <w:szCs w:val="24"/>
                </w:rPr>
                <w:delText>3</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4988" w:author="Анастасия ." w:date="2023-10-11T17:39:00Z"/>
                <w:rFonts w:cs="Times New Roman"/>
                <w:sz w:val="24"/>
                <w:szCs w:val="24"/>
              </w:rPr>
              <w:pPrChange w:id="4989" w:author="Анастасия ." w:date="2023-10-11T17:39:00Z">
                <w:pPr>
                  <w:ind w:left="0" w:right="0"/>
                  <w:jc w:val="left"/>
                </w:pPr>
              </w:pPrChange>
            </w:pPr>
            <w:del w:id="4990" w:author="Анастасия ." w:date="2023-10-11T17:39:00Z">
              <w:r w:rsidRPr="006227F4" w:rsidDel="00866AF5">
                <w:rPr>
                  <w:rFonts w:cs="Times New Roman"/>
                  <w:sz w:val="24"/>
                  <w:szCs w:val="24"/>
                </w:rPr>
                <w:delText>Основная заработная плата научного</w:delText>
              </w:r>
              <w:r w:rsidDel="00866AF5">
                <w:rPr>
                  <w:rFonts w:cs="Times New Roman"/>
                  <w:sz w:val="24"/>
                  <w:szCs w:val="24"/>
                </w:rPr>
                <w:delText xml:space="preserve"> и производственного персонала </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4991" w:author="Анастасия ." w:date="2023-10-11T17:39:00Z"/>
                <w:rFonts w:cs="Times New Roman"/>
                <w:sz w:val="24"/>
                <w:szCs w:val="24"/>
              </w:rPr>
              <w:pPrChange w:id="4992" w:author="Анастасия ." w:date="2023-10-11T17:39:00Z">
                <w:pPr>
                  <w:ind w:left="0" w:right="0"/>
                  <w:jc w:val="left"/>
                </w:pPr>
              </w:pPrChange>
            </w:pPr>
            <w:del w:id="4993" w:author="Анастасия ." w:date="2023-10-11T17:39:00Z">
              <w:r w:rsidRPr="00A45645" w:rsidDel="00866AF5">
                <w:rPr>
                  <w:rFonts w:cs="Times New Roman"/>
                  <w:sz w:val="24"/>
                  <w:szCs w:val="24"/>
                </w:rPr>
                <w:delText>409 229</w:delText>
              </w:r>
            </w:del>
          </w:p>
        </w:tc>
      </w:tr>
      <w:tr w:rsidR="00615B29" w:rsidDel="00866AF5" w:rsidTr="00615B29">
        <w:trPr>
          <w:del w:id="4994"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4995" w:author="Анастасия ." w:date="2023-10-11T17:39:00Z"/>
                <w:rFonts w:cs="Times New Roman"/>
                <w:sz w:val="24"/>
                <w:szCs w:val="24"/>
              </w:rPr>
              <w:pPrChange w:id="4996" w:author="Анастасия ." w:date="2023-10-11T17:39:00Z">
                <w:pPr/>
              </w:pPrChange>
            </w:pPr>
            <w:del w:id="4997" w:author="Анастасия ." w:date="2023-10-11T17:39:00Z">
              <w:r w:rsidRPr="006227F4" w:rsidDel="00866AF5">
                <w:rPr>
                  <w:rFonts w:cs="Times New Roman"/>
                  <w:sz w:val="24"/>
                  <w:szCs w:val="24"/>
                </w:rPr>
                <w:delText>4</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4998" w:author="Анастасия ." w:date="2023-10-11T17:39:00Z"/>
                <w:rFonts w:cs="Times New Roman"/>
                <w:sz w:val="24"/>
                <w:szCs w:val="24"/>
              </w:rPr>
              <w:pPrChange w:id="4999" w:author="Анастасия ." w:date="2023-10-11T17:39:00Z">
                <w:pPr>
                  <w:ind w:left="0" w:right="0"/>
                  <w:jc w:val="left"/>
                </w:pPr>
              </w:pPrChange>
            </w:pPr>
            <w:del w:id="5000" w:author="Анастасия ." w:date="2023-10-11T17:39:00Z">
              <w:r w:rsidRPr="006227F4" w:rsidDel="00866AF5">
                <w:rPr>
                  <w:rFonts w:cs="Times New Roman"/>
                  <w:sz w:val="24"/>
                  <w:szCs w:val="24"/>
                </w:rPr>
                <w:delText>Дополнительная заработная плата научного</w:delText>
              </w:r>
              <w:r w:rsidDel="00866AF5">
                <w:rPr>
                  <w:rFonts w:cs="Times New Roman"/>
                  <w:sz w:val="24"/>
                  <w:szCs w:val="24"/>
                </w:rPr>
                <w:delText xml:space="preserve"> и производственного персонала </w:delText>
              </w:r>
            </w:del>
          </w:p>
        </w:tc>
        <w:tc>
          <w:tcPr>
            <w:tcW w:w="0" w:type="auto"/>
            <w:vAlign w:val="center"/>
          </w:tcPr>
          <w:p w:rsidR="00615B29" w:rsidRPr="00866AF5" w:rsidDel="00866AF5" w:rsidRDefault="00615B29" w:rsidP="00866AF5">
            <w:pPr>
              <w:pStyle w:val="a6"/>
              <w:numPr>
                <w:ilvl w:val="0"/>
                <w:numId w:val="1"/>
              </w:numPr>
              <w:spacing w:after="200"/>
              <w:ind w:left="0" w:firstLine="709"/>
              <w:contextualSpacing w:val="0"/>
              <w:jc w:val="left"/>
              <w:outlineLvl w:val="0"/>
              <w:rPr>
                <w:del w:id="5001" w:author="Анастасия ." w:date="2023-10-11T17:39:00Z"/>
                <w:rFonts w:cs="Times New Roman"/>
                <w:sz w:val="24"/>
                <w:szCs w:val="24"/>
                <w:rPrChange w:id="5002" w:author="Анастасия ." w:date="2023-10-11T17:39:00Z">
                  <w:rPr>
                    <w:del w:id="5003" w:author="Анастасия ." w:date="2023-10-11T17:39:00Z"/>
                    <w:rFonts w:cs="Times New Roman"/>
                    <w:sz w:val="24"/>
                    <w:szCs w:val="24"/>
                    <w:lang w:val="en-US"/>
                  </w:rPr>
                </w:rPrChange>
              </w:rPr>
              <w:pPrChange w:id="5004" w:author="Анастасия ." w:date="2023-10-11T17:39:00Z">
                <w:pPr>
                  <w:ind w:left="0" w:right="0"/>
                  <w:jc w:val="left"/>
                </w:pPr>
              </w:pPrChange>
            </w:pPr>
            <w:del w:id="5005" w:author="Анастасия ." w:date="2023-10-11T17:39:00Z">
              <w:r w:rsidRPr="00A45645" w:rsidDel="00866AF5">
                <w:rPr>
                  <w:rFonts w:cs="Times New Roman"/>
                  <w:sz w:val="24"/>
                  <w:szCs w:val="24"/>
                </w:rPr>
                <w:delText>81845,8</w:delText>
              </w:r>
            </w:del>
          </w:p>
        </w:tc>
      </w:tr>
      <w:tr w:rsidR="00615B29" w:rsidDel="00866AF5" w:rsidTr="00615B29">
        <w:trPr>
          <w:del w:id="5006"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07" w:author="Анастасия ." w:date="2023-10-11T17:39:00Z"/>
                <w:rFonts w:cs="Times New Roman"/>
                <w:sz w:val="24"/>
                <w:szCs w:val="24"/>
              </w:rPr>
              <w:pPrChange w:id="5008" w:author="Анастасия ." w:date="2023-10-11T17:39:00Z">
                <w:pPr/>
              </w:pPrChange>
            </w:pPr>
            <w:del w:id="5009" w:author="Анастасия ." w:date="2023-10-11T17:39:00Z">
              <w:r w:rsidRPr="006227F4" w:rsidDel="00866AF5">
                <w:rPr>
                  <w:rFonts w:cs="Times New Roman"/>
                  <w:sz w:val="24"/>
                  <w:szCs w:val="24"/>
                </w:rPr>
                <w:delText>5</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5010" w:author="Анастасия ." w:date="2023-10-11T17:39:00Z"/>
                <w:rFonts w:cs="Times New Roman"/>
                <w:sz w:val="24"/>
                <w:szCs w:val="24"/>
              </w:rPr>
              <w:pPrChange w:id="5011" w:author="Анастасия ." w:date="2023-10-11T17:39:00Z">
                <w:pPr>
                  <w:ind w:left="0" w:right="0"/>
                  <w:jc w:val="left"/>
                </w:pPr>
              </w:pPrChange>
            </w:pPr>
            <w:del w:id="5012" w:author="Анастасия ." w:date="2023-10-11T17:39:00Z">
              <w:r w:rsidRPr="006227F4" w:rsidDel="00866AF5">
                <w:rPr>
                  <w:rFonts w:cs="Times New Roman"/>
                  <w:sz w:val="24"/>
                  <w:szCs w:val="24"/>
                </w:rPr>
                <w:delText>Страх</w:delText>
              </w:r>
              <w:r w:rsidDel="00866AF5">
                <w:rPr>
                  <w:rFonts w:cs="Times New Roman"/>
                  <w:sz w:val="24"/>
                  <w:szCs w:val="24"/>
                </w:rPr>
                <w:delText xml:space="preserve">овые взносы в социальные фонды </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5013" w:author="Анастасия ." w:date="2023-10-11T17:39:00Z"/>
                <w:rFonts w:cs="Times New Roman"/>
                <w:sz w:val="24"/>
                <w:szCs w:val="24"/>
              </w:rPr>
              <w:pPrChange w:id="5014" w:author="Анастасия ." w:date="2023-10-11T17:39:00Z">
                <w:pPr>
                  <w:ind w:left="0" w:right="0"/>
                  <w:jc w:val="left"/>
                </w:pPr>
              </w:pPrChange>
            </w:pPr>
            <w:del w:id="5015" w:author="Анастасия ." w:date="2023-10-11T17:39:00Z">
              <w:r w:rsidRPr="00A45645" w:rsidDel="00866AF5">
                <w:rPr>
                  <w:rFonts w:cs="Times New Roman"/>
                  <w:bCs/>
                  <w:sz w:val="24"/>
                  <w:szCs w:val="24"/>
                </w:rPr>
                <w:delText>147</w:delText>
              </w:r>
              <w:r w:rsidDel="00866AF5">
                <w:rPr>
                  <w:rFonts w:cs="Times New Roman"/>
                  <w:bCs/>
                  <w:sz w:val="24"/>
                  <w:szCs w:val="24"/>
                </w:rPr>
                <w:delText xml:space="preserve"> </w:delText>
              </w:r>
              <w:r w:rsidRPr="00A45645" w:rsidDel="00866AF5">
                <w:rPr>
                  <w:rFonts w:cs="Times New Roman"/>
                  <w:bCs/>
                  <w:sz w:val="24"/>
                  <w:szCs w:val="24"/>
                </w:rPr>
                <w:delText>322,44</w:delText>
              </w:r>
            </w:del>
          </w:p>
        </w:tc>
      </w:tr>
      <w:tr w:rsidR="00615B29" w:rsidDel="00866AF5" w:rsidTr="00615B29">
        <w:trPr>
          <w:del w:id="5016"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17" w:author="Анастасия ." w:date="2023-10-11T17:39:00Z"/>
                <w:rFonts w:cs="Times New Roman"/>
                <w:sz w:val="24"/>
                <w:szCs w:val="24"/>
              </w:rPr>
              <w:pPrChange w:id="5018" w:author="Анастасия ." w:date="2023-10-11T17:39:00Z">
                <w:pPr/>
              </w:pPrChange>
            </w:pPr>
            <w:del w:id="5019" w:author="Анастасия ." w:date="2023-10-11T17:39:00Z">
              <w:r w:rsidRPr="006227F4" w:rsidDel="00866AF5">
                <w:rPr>
                  <w:rFonts w:cs="Times New Roman"/>
                  <w:sz w:val="24"/>
                  <w:szCs w:val="24"/>
                </w:rPr>
                <w:delText>6</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5020" w:author="Анастасия ." w:date="2023-10-11T17:39:00Z"/>
                <w:rFonts w:cs="Times New Roman"/>
                <w:sz w:val="24"/>
                <w:szCs w:val="24"/>
              </w:rPr>
              <w:pPrChange w:id="5021" w:author="Анастасия ." w:date="2023-10-11T17:39:00Z">
                <w:pPr>
                  <w:ind w:left="0" w:right="0"/>
                  <w:jc w:val="left"/>
                </w:pPr>
              </w:pPrChange>
            </w:pPr>
            <w:del w:id="5022" w:author="Анастасия ." w:date="2023-10-11T17:39:00Z">
              <w:r w:rsidRPr="006227F4" w:rsidDel="00866AF5">
                <w:rPr>
                  <w:rFonts w:cs="Times New Roman"/>
                  <w:sz w:val="24"/>
                  <w:szCs w:val="24"/>
                </w:rPr>
                <w:delText xml:space="preserve">Расходы на научные </w:delText>
              </w:r>
              <w:r w:rsidDel="00866AF5">
                <w:rPr>
                  <w:rFonts w:cs="Times New Roman"/>
                  <w:sz w:val="24"/>
                  <w:szCs w:val="24"/>
                </w:rPr>
                <w:delText>и производственные командировки</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5023" w:author="Анастасия ." w:date="2023-10-11T17:39:00Z"/>
                <w:rFonts w:cs="Times New Roman"/>
                <w:sz w:val="24"/>
                <w:szCs w:val="24"/>
              </w:rPr>
              <w:pPrChange w:id="5024" w:author="Анастасия ." w:date="2023-10-11T17:39:00Z">
                <w:pPr>
                  <w:ind w:left="0" w:right="0"/>
                  <w:jc w:val="left"/>
                </w:pPr>
              </w:pPrChange>
            </w:pPr>
            <w:del w:id="5025" w:author="Анастасия ." w:date="2023-10-11T17:39:00Z">
              <w:r w:rsidRPr="00A45645" w:rsidDel="00866AF5">
                <w:rPr>
                  <w:rFonts w:cs="Times New Roman"/>
                  <w:sz w:val="24"/>
                  <w:szCs w:val="24"/>
                </w:rPr>
                <w:delText>-</w:delText>
              </w:r>
            </w:del>
          </w:p>
        </w:tc>
      </w:tr>
      <w:tr w:rsidR="00615B29" w:rsidDel="00866AF5" w:rsidTr="00615B29">
        <w:trPr>
          <w:del w:id="5026"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27" w:author="Анастасия ." w:date="2023-10-11T17:39:00Z"/>
                <w:rFonts w:cs="Times New Roman"/>
                <w:sz w:val="24"/>
                <w:szCs w:val="24"/>
              </w:rPr>
              <w:pPrChange w:id="5028" w:author="Анастасия ." w:date="2023-10-11T17:39:00Z">
                <w:pPr/>
              </w:pPrChange>
            </w:pPr>
            <w:del w:id="5029" w:author="Анастасия ." w:date="2023-10-11T17:39:00Z">
              <w:r w:rsidRPr="006227F4" w:rsidDel="00866AF5">
                <w:rPr>
                  <w:rFonts w:cs="Times New Roman"/>
                  <w:sz w:val="24"/>
                  <w:szCs w:val="24"/>
                </w:rPr>
                <w:delText>7</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5030" w:author="Анастасия ." w:date="2023-10-11T17:39:00Z"/>
                <w:rFonts w:cs="Times New Roman"/>
                <w:sz w:val="24"/>
                <w:szCs w:val="24"/>
              </w:rPr>
              <w:pPrChange w:id="5031" w:author="Анастасия ." w:date="2023-10-11T17:39:00Z">
                <w:pPr>
                  <w:ind w:left="0" w:right="0"/>
                  <w:jc w:val="left"/>
                </w:pPr>
              </w:pPrChange>
            </w:pPr>
            <w:del w:id="5032" w:author="Анастасия ." w:date="2023-10-11T17:39:00Z">
              <w:r w:rsidRPr="006227F4" w:rsidDel="00866AF5">
                <w:rPr>
                  <w:rFonts w:cs="Times New Roman"/>
                  <w:sz w:val="24"/>
                  <w:szCs w:val="24"/>
                </w:rPr>
                <w:delText>Оплата работ, выполненных сторонним</w:delText>
              </w:r>
              <w:r w:rsidDel="00866AF5">
                <w:rPr>
                  <w:rFonts w:cs="Times New Roman"/>
                  <w:sz w:val="24"/>
                  <w:szCs w:val="24"/>
                </w:rPr>
                <w:delText>и организациями и предприятиями</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5033" w:author="Анастасия ." w:date="2023-10-11T17:39:00Z"/>
                <w:rFonts w:cs="Times New Roman"/>
                <w:sz w:val="24"/>
                <w:szCs w:val="24"/>
              </w:rPr>
              <w:pPrChange w:id="5034" w:author="Анастасия ." w:date="2023-10-11T17:39:00Z">
                <w:pPr>
                  <w:ind w:left="0" w:right="0"/>
                  <w:jc w:val="left"/>
                </w:pPr>
              </w:pPrChange>
            </w:pPr>
            <w:del w:id="5035" w:author="Анастасия ." w:date="2023-10-11T17:39:00Z">
              <w:r w:rsidRPr="00A45645" w:rsidDel="00866AF5">
                <w:rPr>
                  <w:rFonts w:cs="Times New Roman"/>
                  <w:sz w:val="24"/>
                  <w:szCs w:val="24"/>
                </w:rPr>
                <w:delText>-</w:delText>
              </w:r>
            </w:del>
          </w:p>
        </w:tc>
      </w:tr>
      <w:tr w:rsidR="00615B29" w:rsidDel="00866AF5" w:rsidTr="00615B29">
        <w:trPr>
          <w:del w:id="5036"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37" w:author="Анастасия ." w:date="2023-10-11T17:39:00Z"/>
                <w:rFonts w:cs="Times New Roman"/>
                <w:sz w:val="24"/>
                <w:szCs w:val="24"/>
              </w:rPr>
              <w:pPrChange w:id="5038" w:author="Анастасия ." w:date="2023-10-11T17:39:00Z">
                <w:pPr/>
              </w:pPrChange>
            </w:pPr>
            <w:del w:id="5039" w:author="Анастасия ." w:date="2023-10-11T17:39:00Z">
              <w:r w:rsidRPr="006227F4" w:rsidDel="00866AF5">
                <w:rPr>
                  <w:rFonts w:cs="Times New Roman"/>
                  <w:sz w:val="24"/>
                  <w:szCs w:val="24"/>
                </w:rPr>
                <w:delText>8</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5040" w:author="Анастасия ." w:date="2023-10-11T17:39:00Z"/>
                <w:rFonts w:cs="Times New Roman"/>
                <w:sz w:val="24"/>
                <w:szCs w:val="24"/>
              </w:rPr>
              <w:pPrChange w:id="5041" w:author="Анастасия ." w:date="2023-10-11T17:39:00Z">
                <w:pPr>
                  <w:ind w:left="0" w:right="0"/>
                  <w:jc w:val="left"/>
                </w:pPr>
              </w:pPrChange>
            </w:pPr>
            <w:del w:id="5042" w:author="Анастасия ." w:date="2023-10-11T17:39:00Z">
              <w:r w:rsidDel="00866AF5">
                <w:rPr>
                  <w:rFonts w:cs="Times New Roman"/>
                  <w:sz w:val="24"/>
                  <w:szCs w:val="24"/>
                </w:rPr>
                <w:delText>Накладные расходы</w:delText>
              </w:r>
            </w:del>
          </w:p>
        </w:tc>
        <w:tc>
          <w:tcPr>
            <w:tcW w:w="0" w:type="auto"/>
            <w:vAlign w:val="center"/>
          </w:tcPr>
          <w:p w:rsidR="00615B29" w:rsidRPr="00A45645" w:rsidDel="00866AF5" w:rsidRDefault="00615B29" w:rsidP="00866AF5">
            <w:pPr>
              <w:pStyle w:val="a6"/>
              <w:numPr>
                <w:ilvl w:val="0"/>
                <w:numId w:val="1"/>
              </w:numPr>
              <w:spacing w:after="200"/>
              <w:ind w:left="0" w:firstLine="709"/>
              <w:contextualSpacing w:val="0"/>
              <w:jc w:val="left"/>
              <w:outlineLvl w:val="0"/>
              <w:rPr>
                <w:del w:id="5043" w:author="Анастасия ." w:date="2023-10-11T17:39:00Z"/>
                <w:rFonts w:cs="Times New Roman"/>
                <w:sz w:val="24"/>
                <w:szCs w:val="24"/>
              </w:rPr>
              <w:pPrChange w:id="5044" w:author="Анастасия ." w:date="2023-10-11T17:39:00Z">
                <w:pPr>
                  <w:ind w:left="0" w:right="0"/>
                  <w:jc w:val="left"/>
                </w:pPr>
              </w:pPrChange>
            </w:pPr>
            <w:del w:id="5045" w:author="Анастасия ." w:date="2023-10-11T17:39:00Z">
              <w:r w:rsidRPr="00A45645" w:rsidDel="00866AF5">
                <w:rPr>
                  <w:rFonts w:cs="Times New Roman"/>
                  <w:bCs/>
                  <w:sz w:val="24"/>
                  <w:szCs w:val="24"/>
                </w:rPr>
                <w:delText>818 458</w:delText>
              </w:r>
            </w:del>
          </w:p>
        </w:tc>
      </w:tr>
      <w:tr w:rsidR="00615B29" w:rsidDel="00866AF5" w:rsidTr="00615B29">
        <w:trPr>
          <w:del w:id="5046" w:author="Анастасия ." w:date="2023-10-11T17:39:00Z"/>
        </w:trPr>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47" w:author="Анастасия ." w:date="2023-10-11T17:39:00Z"/>
                <w:rFonts w:cs="Times New Roman"/>
                <w:sz w:val="24"/>
                <w:szCs w:val="24"/>
              </w:rPr>
              <w:pPrChange w:id="5048" w:author="Анастасия ." w:date="2023-10-11T17:39:00Z">
                <w:pPr/>
              </w:pPrChange>
            </w:pPr>
            <w:del w:id="5049" w:author="Анастасия ." w:date="2023-10-11T17:39:00Z">
              <w:r w:rsidRPr="006227F4" w:rsidDel="00866AF5">
                <w:rPr>
                  <w:rFonts w:cs="Times New Roman"/>
                  <w:sz w:val="24"/>
                  <w:szCs w:val="24"/>
                </w:rPr>
                <w:delText>9</w:delText>
              </w:r>
            </w:del>
          </w:p>
        </w:tc>
        <w:tc>
          <w:tcPr>
            <w:tcW w:w="0" w:type="auto"/>
            <w:vAlign w:val="center"/>
          </w:tcPr>
          <w:p w:rsidR="00615B29" w:rsidRPr="006227F4" w:rsidDel="00866AF5" w:rsidRDefault="00615B29" w:rsidP="00866AF5">
            <w:pPr>
              <w:pStyle w:val="a6"/>
              <w:numPr>
                <w:ilvl w:val="0"/>
                <w:numId w:val="1"/>
              </w:numPr>
              <w:spacing w:after="200"/>
              <w:ind w:left="0" w:firstLine="709"/>
              <w:contextualSpacing w:val="0"/>
              <w:jc w:val="left"/>
              <w:outlineLvl w:val="0"/>
              <w:rPr>
                <w:del w:id="5050" w:author="Анастасия ." w:date="2023-10-11T17:39:00Z"/>
                <w:rFonts w:cs="Times New Roman"/>
                <w:sz w:val="24"/>
                <w:szCs w:val="24"/>
              </w:rPr>
              <w:pPrChange w:id="5051" w:author="Анастасия ." w:date="2023-10-11T17:39:00Z">
                <w:pPr>
                  <w:ind w:left="0" w:right="0"/>
                  <w:jc w:val="left"/>
                </w:pPr>
              </w:pPrChange>
            </w:pPr>
            <w:del w:id="5052" w:author="Анастасия ." w:date="2023-10-11T17:39:00Z">
              <w:r w:rsidDel="00866AF5">
                <w:rPr>
                  <w:rFonts w:cs="Times New Roman"/>
                  <w:sz w:val="24"/>
                  <w:szCs w:val="24"/>
                </w:rPr>
                <w:delText>Прочие прямые расходы</w:delText>
              </w:r>
            </w:del>
          </w:p>
        </w:tc>
        <w:tc>
          <w:tcPr>
            <w:tcW w:w="0" w:type="auto"/>
            <w:vAlign w:val="center"/>
          </w:tcPr>
          <w:p w:rsidR="00615B29" w:rsidRPr="00866AF5" w:rsidDel="00866AF5" w:rsidRDefault="00615B29" w:rsidP="00866AF5">
            <w:pPr>
              <w:pStyle w:val="a6"/>
              <w:numPr>
                <w:ilvl w:val="0"/>
                <w:numId w:val="1"/>
              </w:numPr>
              <w:spacing w:after="200"/>
              <w:ind w:left="0" w:firstLine="709"/>
              <w:contextualSpacing w:val="0"/>
              <w:jc w:val="left"/>
              <w:outlineLvl w:val="0"/>
              <w:rPr>
                <w:del w:id="5053" w:author="Анастасия ." w:date="2023-10-11T17:39:00Z"/>
                <w:rFonts w:cs="Times New Roman"/>
                <w:sz w:val="24"/>
                <w:szCs w:val="24"/>
                <w:rPrChange w:id="5054" w:author="Анастасия ." w:date="2023-10-11T17:39:00Z">
                  <w:rPr>
                    <w:del w:id="5055" w:author="Анастасия ." w:date="2023-10-11T17:39:00Z"/>
                    <w:rFonts w:cs="Times New Roman"/>
                    <w:sz w:val="24"/>
                    <w:szCs w:val="24"/>
                    <w:lang w:val="en-US"/>
                  </w:rPr>
                </w:rPrChange>
              </w:rPr>
              <w:pPrChange w:id="5056" w:author="Анастасия ." w:date="2023-10-11T17:39:00Z">
                <w:pPr>
                  <w:ind w:left="0" w:right="0"/>
                  <w:jc w:val="left"/>
                </w:pPr>
              </w:pPrChange>
            </w:pPr>
            <w:del w:id="5057" w:author="Анастасия ." w:date="2023-10-11T17:39:00Z">
              <w:r w:rsidRPr="00A45645" w:rsidDel="00866AF5">
                <w:rPr>
                  <w:rFonts w:cs="Times New Roman"/>
                  <w:bCs/>
                  <w:sz w:val="24"/>
                  <w:szCs w:val="24"/>
                </w:rPr>
                <w:delText>-</w:delText>
              </w:r>
            </w:del>
          </w:p>
        </w:tc>
      </w:tr>
      <w:tr w:rsidR="00615B29" w:rsidDel="00866AF5" w:rsidTr="00615B29">
        <w:trPr>
          <w:trHeight w:val="301"/>
          <w:del w:id="5058" w:author="Анастасия ." w:date="2023-10-11T17:39:00Z"/>
        </w:trPr>
        <w:tc>
          <w:tcPr>
            <w:tcW w:w="0" w:type="auto"/>
            <w:gridSpan w:val="2"/>
          </w:tcPr>
          <w:p w:rsidR="00615B29" w:rsidRPr="00A45645" w:rsidDel="00866AF5" w:rsidRDefault="00615B29" w:rsidP="00866AF5">
            <w:pPr>
              <w:pStyle w:val="a6"/>
              <w:numPr>
                <w:ilvl w:val="0"/>
                <w:numId w:val="1"/>
              </w:numPr>
              <w:spacing w:after="200"/>
              <w:ind w:left="0" w:firstLine="709"/>
              <w:contextualSpacing w:val="0"/>
              <w:jc w:val="left"/>
              <w:outlineLvl w:val="0"/>
              <w:rPr>
                <w:del w:id="5059" w:author="Анастасия ." w:date="2023-10-11T17:39:00Z"/>
                <w:rFonts w:cs="Times New Roman"/>
                <w:b/>
                <w:sz w:val="24"/>
                <w:szCs w:val="24"/>
              </w:rPr>
              <w:pPrChange w:id="5060" w:author="Анастасия ." w:date="2023-10-11T17:39:00Z">
                <w:pPr>
                  <w:jc w:val="right"/>
                </w:pPr>
              </w:pPrChange>
            </w:pPr>
            <w:del w:id="5061" w:author="Анастасия ." w:date="2023-10-11T17:39:00Z">
              <w:r w:rsidDel="00866AF5">
                <w:rPr>
                  <w:rFonts w:cs="Times New Roman"/>
                  <w:b/>
                  <w:sz w:val="24"/>
                  <w:szCs w:val="24"/>
                </w:rPr>
                <w:delText>Итого</w:delText>
              </w:r>
            </w:del>
          </w:p>
        </w:tc>
        <w:tc>
          <w:tcPr>
            <w:tcW w:w="0" w:type="auto"/>
          </w:tcPr>
          <w:p w:rsidR="00615B29" w:rsidRPr="006227F4" w:rsidDel="00866AF5" w:rsidRDefault="00615B29" w:rsidP="00866AF5">
            <w:pPr>
              <w:pStyle w:val="a6"/>
              <w:numPr>
                <w:ilvl w:val="0"/>
                <w:numId w:val="1"/>
              </w:numPr>
              <w:spacing w:after="200"/>
              <w:ind w:left="0" w:firstLine="709"/>
              <w:contextualSpacing w:val="0"/>
              <w:jc w:val="left"/>
              <w:outlineLvl w:val="0"/>
              <w:rPr>
                <w:del w:id="5062" w:author="Анастасия ." w:date="2023-10-11T17:39:00Z"/>
                <w:rFonts w:cs="Times New Roman"/>
                <w:sz w:val="24"/>
                <w:szCs w:val="24"/>
              </w:rPr>
              <w:pPrChange w:id="5063" w:author="Анастасия ." w:date="2023-10-11T17:39:00Z">
                <w:pPr>
                  <w:ind w:left="0" w:right="0"/>
                  <w:jc w:val="both"/>
                </w:pPr>
              </w:pPrChange>
            </w:pPr>
            <w:del w:id="5064" w:author="Анастасия ." w:date="2023-10-11T17:39:00Z">
              <w:r w:rsidDel="00866AF5">
                <w:rPr>
                  <w:rFonts w:cs="Times New Roman"/>
                  <w:b/>
                  <w:bCs/>
                  <w:sz w:val="24"/>
                  <w:szCs w:val="24"/>
                </w:rPr>
                <w:delText>1 461 795,2</w:delText>
              </w:r>
            </w:del>
          </w:p>
        </w:tc>
      </w:tr>
    </w:tbl>
    <w:p w:rsidR="00E25BED" w:rsidDel="00866AF5" w:rsidRDefault="00E25BED" w:rsidP="00866AF5">
      <w:pPr>
        <w:pStyle w:val="a6"/>
        <w:numPr>
          <w:ilvl w:val="0"/>
          <w:numId w:val="1"/>
        </w:numPr>
        <w:spacing w:after="200"/>
        <w:ind w:left="0" w:firstLine="709"/>
        <w:contextualSpacing w:val="0"/>
        <w:jc w:val="left"/>
        <w:outlineLvl w:val="0"/>
        <w:rPr>
          <w:del w:id="5065" w:author="Анастасия ." w:date="2023-10-11T17:39:00Z"/>
          <w:rFonts w:cs="Times New Roman"/>
          <w:szCs w:val="28"/>
        </w:rPr>
        <w:pPrChange w:id="5066" w:author="Анастасия ." w:date="2023-10-11T17:39:00Z">
          <w:pPr>
            <w:pStyle w:val="a6"/>
            <w:ind w:left="0"/>
            <w:contextualSpacing w:val="0"/>
          </w:pPr>
        </w:pPrChange>
      </w:pPr>
      <w:del w:id="5067" w:author="Анастасия ." w:date="2023-10-11T17:39:00Z">
        <w:r w:rsidDel="00866AF5">
          <w:rPr>
            <w:rFonts w:cs="Times New Roman"/>
            <w:szCs w:val="28"/>
          </w:rPr>
          <w:delText>Далее необходимо рассчитать д</w:delText>
        </w:r>
        <w:r w:rsidRPr="005744F9" w:rsidDel="00866AF5">
          <w:rPr>
            <w:rFonts w:cs="Times New Roman"/>
            <w:szCs w:val="28"/>
          </w:rPr>
          <w:delText>оговорную цену.</w:delText>
        </w:r>
      </w:del>
    </w:p>
    <w:p w:rsidR="00E25BED" w:rsidRPr="005744F9" w:rsidDel="00866AF5" w:rsidRDefault="00E25BED" w:rsidP="00866AF5">
      <w:pPr>
        <w:pStyle w:val="a6"/>
        <w:numPr>
          <w:ilvl w:val="0"/>
          <w:numId w:val="1"/>
        </w:numPr>
        <w:spacing w:after="200"/>
        <w:ind w:left="0" w:firstLine="709"/>
        <w:contextualSpacing w:val="0"/>
        <w:jc w:val="left"/>
        <w:outlineLvl w:val="0"/>
        <w:rPr>
          <w:del w:id="5068" w:author="Анастасия ." w:date="2023-10-11T17:39:00Z"/>
          <w:rFonts w:cs="Times New Roman"/>
          <w:szCs w:val="28"/>
        </w:rPr>
        <w:pPrChange w:id="5069" w:author="Анастасия ." w:date="2023-10-11T17:39:00Z">
          <w:pPr>
            <w:pStyle w:val="a6"/>
            <w:ind w:left="0"/>
            <w:contextualSpacing w:val="0"/>
          </w:pPr>
        </w:pPrChange>
      </w:pPr>
      <w:del w:id="5070" w:author="Анастасия ." w:date="2023-10-11T17:39:00Z">
        <w:r w:rsidRPr="005744F9" w:rsidDel="00866AF5">
          <w:rPr>
            <w:rFonts w:cs="Times New Roman"/>
            <w:szCs w:val="28"/>
          </w:rPr>
          <w:delText>Цена договорная = себестоимость + прибыль + НДС</w:delText>
        </w:r>
      </w:del>
    </w:p>
    <w:p w:rsidR="00E25BED" w:rsidDel="00866AF5" w:rsidRDefault="00E25BED" w:rsidP="00866AF5">
      <w:pPr>
        <w:pStyle w:val="a6"/>
        <w:numPr>
          <w:ilvl w:val="0"/>
          <w:numId w:val="1"/>
        </w:numPr>
        <w:spacing w:after="200"/>
        <w:ind w:left="0" w:firstLine="709"/>
        <w:contextualSpacing w:val="0"/>
        <w:jc w:val="left"/>
        <w:outlineLvl w:val="0"/>
        <w:rPr>
          <w:del w:id="5071" w:author="Анастасия ." w:date="2023-10-11T17:39:00Z"/>
          <w:rFonts w:cs="Times New Roman"/>
          <w:szCs w:val="28"/>
        </w:rPr>
        <w:pPrChange w:id="5072" w:author="Анастасия ." w:date="2023-10-11T17:39:00Z">
          <w:pPr/>
        </w:pPrChange>
      </w:pPr>
      <w:del w:id="5073" w:author="Анастасия ." w:date="2023-10-11T17:39:00Z">
        <w:r w:rsidRPr="0006787B" w:rsidDel="00866AF5">
          <w:rPr>
            <w:rFonts w:cs="Times New Roman"/>
            <w:szCs w:val="28"/>
          </w:rPr>
          <w:delText xml:space="preserve">Норма прибыли составляет 20-30% от стоимости разработки. </w:delText>
        </w:r>
      </w:del>
    </w:p>
    <w:p w:rsidR="00E25BED" w:rsidRPr="0006787B" w:rsidDel="00866AF5" w:rsidRDefault="00E25BED" w:rsidP="00866AF5">
      <w:pPr>
        <w:pStyle w:val="a6"/>
        <w:numPr>
          <w:ilvl w:val="0"/>
          <w:numId w:val="1"/>
        </w:numPr>
        <w:spacing w:after="200"/>
        <w:ind w:left="0" w:firstLine="709"/>
        <w:contextualSpacing w:val="0"/>
        <w:jc w:val="left"/>
        <w:outlineLvl w:val="0"/>
        <w:rPr>
          <w:del w:id="5074" w:author="Анастасия ." w:date="2023-10-11T17:39:00Z"/>
          <w:rFonts w:cs="Times New Roman"/>
          <w:szCs w:val="28"/>
        </w:rPr>
        <w:pPrChange w:id="5075" w:author="Анастасия ." w:date="2023-10-11T17:39:00Z">
          <w:pPr/>
        </w:pPrChange>
      </w:pPr>
      <w:del w:id="5076" w:author="Анастасия ." w:date="2023-10-11T17:39:00Z">
        <w:r w:rsidDel="00866AF5">
          <w:rPr>
            <w:rFonts w:cs="Times New Roman"/>
            <w:szCs w:val="28"/>
          </w:rPr>
          <w:delText>П</w:delText>
        </w:r>
        <w:r w:rsidRPr="0006787B" w:rsidDel="00866AF5">
          <w:rPr>
            <w:rFonts w:cs="Times New Roman"/>
            <w:szCs w:val="28"/>
          </w:rPr>
          <w:delText>рибыль будет равна:</w:delText>
        </w:r>
        <w:r w:rsidRPr="004E18AB" w:rsidDel="00866AF5">
          <w:rPr>
            <w:rFonts w:cs="Times New Roman"/>
            <w:bCs/>
            <w:szCs w:val="28"/>
          </w:rPr>
          <w:delText xml:space="preserve"> </w:delText>
        </w:r>
        <w:r w:rsidRPr="0006787B" w:rsidDel="00866AF5">
          <w:rPr>
            <w:rFonts w:cs="Times New Roman"/>
            <w:bCs/>
            <w:szCs w:val="28"/>
          </w:rPr>
          <w:delText xml:space="preserve">П = </w:delText>
        </w:r>
        <w:r w:rsidRPr="00A45645" w:rsidDel="00866AF5">
          <w:rPr>
            <w:rFonts w:cs="Times New Roman"/>
            <w:bCs/>
            <w:szCs w:val="28"/>
          </w:rPr>
          <w:delText>1 461 795,2</w:delText>
        </w:r>
        <w:r w:rsidDel="00866AF5">
          <w:rPr>
            <w:rFonts w:cs="Times New Roman"/>
            <w:bCs/>
            <w:sz w:val="24"/>
            <w:szCs w:val="24"/>
          </w:rPr>
          <w:delText xml:space="preserve"> </w:delText>
        </w:r>
        <w:r w:rsidDel="00866AF5">
          <w:rPr>
            <w:rFonts w:cs="Times New Roman"/>
            <w:bCs/>
            <w:szCs w:val="28"/>
          </w:rPr>
          <w:delText>х</w:delText>
        </w:r>
        <w:r w:rsidRPr="0006787B" w:rsidDel="00866AF5">
          <w:rPr>
            <w:rFonts w:cs="Times New Roman"/>
            <w:bCs/>
            <w:szCs w:val="28"/>
          </w:rPr>
          <w:delText xml:space="preserve"> </w:delText>
        </w:r>
        <w:r w:rsidDel="00866AF5">
          <w:rPr>
            <w:rFonts w:cs="Times New Roman"/>
            <w:bCs/>
            <w:szCs w:val="28"/>
          </w:rPr>
          <w:delText>0,3</w:delText>
        </w:r>
        <w:r w:rsidRPr="0006787B" w:rsidDel="00866AF5">
          <w:rPr>
            <w:rFonts w:cs="Times New Roman"/>
            <w:bCs/>
            <w:szCs w:val="28"/>
          </w:rPr>
          <w:delText xml:space="preserve"> = </w:delText>
        </w:r>
        <w:r w:rsidDel="00866AF5">
          <w:rPr>
            <w:rFonts w:cs="Times New Roman"/>
            <w:bCs/>
            <w:szCs w:val="28"/>
          </w:rPr>
          <w:delText>438 538,56</w:delText>
        </w:r>
        <w:r w:rsidRPr="0006787B" w:rsidDel="00866AF5">
          <w:rPr>
            <w:rFonts w:cs="Times New Roman"/>
            <w:bCs/>
            <w:szCs w:val="28"/>
          </w:rPr>
          <w:delText xml:space="preserve"> руб.</w:delText>
        </w:r>
      </w:del>
    </w:p>
    <w:p w:rsidR="00E25BED" w:rsidDel="00866AF5" w:rsidRDefault="00E25BED" w:rsidP="00866AF5">
      <w:pPr>
        <w:pStyle w:val="a6"/>
        <w:numPr>
          <w:ilvl w:val="0"/>
          <w:numId w:val="1"/>
        </w:numPr>
        <w:spacing w:after="200"/>
        <w:ind w:left="0" w:firstLine="709"/>
        <w:contextualSpacing w:val="0"/>
        <w:jc w:val="left"/>
        <w:outlineLvl w:val="0"/>
        <w:rPr>
          <w:del w:id="5077" w:author="Анастасия ." w:date="2023-10-11T17:39:00Z"/>
          <w:rFonts w:cs="Times New Roman"/>
          <w:szCs w:val="28"/>
        </w:rPr>
        <w:pPrChange w:id="5078" w:author="Анастасия ." w:date="2023-10-11T17:39:00Z">
          <w:pPr/>
        </w:pPrChange>
      </w:pPr>
      <w:del w:id="5079" w:author="Анастасия ." w:date="2023-10-11T17:39:00Z">
        <w:r w:rsidDel="00866AF5">
          <w:rPr>
            <w:rFonts w:cs="Times New Roman"/>
            <w:szCs w:val="28"/>
          </w:rPr>
          <w:delText>Если</w:delText>
        </w:r>
        <w:r w:rsidRPr="004E18AB" w:rsidDel="00866AF5">
          <w:rPr>
            <w:rFonts w:cs="Times New Roman"/>
            <w:szCs w:val="28"/>
          </w:rPr>
          <w:delText xml:space="preserve"> разработк</w:delText>
        </w:r>
        <w:r w:rsidDel="00866AF5">
          <w:rPr>
            <w:rFonts w:cs="Times New Roman"/>
            <w:szCs w:val="28"/>
          </w:rPr>
          <w:delText>а</w:delText>
        </w:r>
        <w:r w:rsidRPr="004E18AB" w:rsidDel="00866AF5">
          <w:rPr>
            <w:rFonts w:cs="Times New Roman"/>
            <w:szCs w:val="28"/>
          </w:rPr>
          <w:delText xml:space="preserve"> ведется </w:delText>
        </w:r>
        <w:r w:rsidDel="00866AF5">
          <w:rPr>
            <w:rFonts w:cs="Times New Roman"/>
            <w:szCs w:val="28"/>
          </w:rPr>
          <w:delText>для</w:delText>
        </w:r>
        <w:r w:rsidRPr="004E18AB" w:rsidDel="00866AF5">
          <w:rPr>
            <w:rFonts w:cs="Times New Roman"/>
            <w:szCs w:val="28"/>
          </w:rPr>
          <w:delText xml:space="preserve"> коммерческой  организации, то данный вид работы облагается налогом на добав</w:delText>
        </w:r>
        <w:r w:rsidDel="00866AF5">
          <w:rPr>
            <w:rFonts w:cs="Times New Roman"/>
            <w:szCs w:val="28"/>
          </w:rPr>
          <w:delText>ленную</w:delText>
        </w:r>
        <w:r w:rsidRPr="004E18AB" w:rsidDel="00866AF5">
          <w:rPr>
            <w:rFonts w:cs="Times New Roman"/>
            <w:szCs w:val="28"/>
          </w:rPr>
          <w:delText xml:space="preserve"> стоимость (НДС) в размере </w:delText>
        </w:r>
        <w:r w:rsidDel="00866AF5">
          <w:rPr>
            <w:rFonts w:cs="Times New Roman"/>
            <w:szCs w:val="28"/>
          </w:rPr>
          <w:delText>20</w:delText>
        </w:r>
        <w:r w:rsidRPr="004E18AB" w:rsidDel="00866AF5">
          <w:rPr>
            <w:rFonts w:cs="Times New Roman"/>
            <w:szCs w:val="28"/>
          </w:rPr>
          <w:delText xml:space="preserve">%: </w:delText>
        </w:r>
      </w:del>
    </w:p>
    <w:p w:rsidR="00E25BED" w:rsidRPr="004E18AB" w:rsidDel="00866AF5" w:rsidRDefault="00E25BED" w:rsidP="00866AF5">
      <w:pPr>
        <w:pStyle w:val="a6"/>
        <w:numPr>
          <w:ilvl w:val="0"/>
          <w:numId w:val="1"/>
        </w:numPr>
        <w:spacing w:after="200"/>
        <w:ind w:left="0" w:firstLine="709"/>
        <w:contextualSpacing w:val="0"/>
        <w:jc w:val="left"/>
        <w:outlineLvl w:val="0"/>
        <w:rPr>
          <w:del w:id="5080" w:author="Анастасия ." w:date="2023-10-11T17:39:00Z"/>
          <w:rFonts w:cs="Times New Roman"/>
          <w:szCs w:val="28"/>
        </w:rPr>
        <w:pPrChange w:id="5081" w:author="Анастасия ." w:date="2023-10-11T17:39:00Z">
          <w:pPr/>
        </w:pPrChange>
      </w:pPr>
      <w:del w:id="5082" w:author="Анастасия ." w:date="2023-10-11T17:39:00Z">
        <w:r w:rsidRPr="004E18AB" w:rsidDel="00866AF5">
          <w:rPr>
            <w:rFonts w:cs="Times New Roman"/>
            <w:bCs/>
            <w:szCs w:val="28"/>
          </w:rPr>
          <w:delText xml:space="preserve">НДС = </w:delText>
        </w:r>
        <w:r w:rsidDel="00866AF5">
          <w:rPr>
            <w:rFonts w:cs="Times New Roman"/>
            <w:bCs/>
            <w:szCs w:val="28"/>
          </w:rPr>
          <w:delText xml:space="preserve">(С+П) х 20% = </w:delText>
        </w:r>
        <w:r w:rsidRPr="004E18AB" w:rsidDel="00866AF5">
          <w:rPr>
            <w:rFonts w:cs="Times New Roman"/>
            <w:bCs/>
            <w:szCs w:val="28"/>
          </w:rPr>
          <w:delText>(</w:delText>
        </w:r>
        <w:r w:rsidRPr="00A45645" w:rsidDel="00866AF5">
          <w:rPr>
            <w:rFonts w:cs="Times New Roman"/>
            <w:bCs/>
            <w:szCs w:val="28"/>
          </w:rPr>
          <w:delText>1 461 795,2</w:delText>
        </w:r>
        <w:r w:rsidDel="00866AF5">
          <w:rPr>
            <w:rFonts w:cs="Times New Roman"/>
            <w:bCs/>
            <w:sz w:val="24"/>
            <w:szCs w:val="24"/>
          </w:rPr>
          <w:delText xml:space="preserve"> </w:delText>
        </w:r>
        <w:r w:rsidRPr="004E18AB" w:rsidDel="00866AF5">
          <w:rPr>
            <w:rFonts w:cs="Times New Roman"/>
            <w:bCs/>
            <w:szCs w:val="28"/>
          </w:rPr>
          <w:delText>+</w:delText>
        </w:r>
        <w:r w:rsidDel="00866AF5">
          <w:rPr>
            <w:rFonts w:cs="Times New Roman"/>
            <w:bCs/>
            <w:szCs w:val="28"/>
          </w:rPr>
          <w:delText>438 538,56</w:delText>
        </w:r>
        <w:r w:rsidRPr="004E18AB" w:rsidDel="00866AF5">
          <w:rPr>
            <w:rFonts w:cs="Times New Roman"/>
            <w:bCs/>
            <w:szCs w:val="28"/>
          </w:rPr>
          <w:delText>)</w:delText>
        </w:r>
        <w:r w:rsidDel="00866AF5">
          <w:rPr>
            <w:rFonts w:cs="Times New Roman"/>
            <w:bCs/>
            <w:szCs w:val="28"/>
          </w:rPr>
          <w:delText xml:space="preserve"> </w:delText>
        </w:r>
        <w:r w:rsidRPr="004E18AB" w:rsidDel="00866AF5">
          <w:rPr>
            <w:rFonts w:cs="Times New Roman"/>
            <w:bCs/>
            <w:szCs w:val="28"/>
          </w:rPr>
          <w:delText>х</w:delText>
        </w:r>
        <w:r w:rsidDel="00866AF5">
          <w:rPr>
            <w:rFonts w:cs="Times New Roman"/>
            <w:bCs/>
            <w:szCs w:val="28"/>
          </w:rPr>
          <w:delText xml:space="preserve"> 0,2</w:delText>
        </w:r>
        <w:r w:rsidRPr="004E18AB" w:rsidDel="00866AF5">
          <w:rPr>
            <w:rFonts w:cs="Times New Roman"/>
            <w:bCs/>
            <w:szCs w:val="28"/>
          </w:rPr>
          <w:delText xml:space="preserve"> = </w:delText>
        </w:r>
        <w:r w:rsidDel="00866AF5">
          <w:rPr>
            <w:rFonts w:cs="Times New Roman"/>
            <w:bCs/>
            <w:szCs w:val="28"/>
          </w:rPr>
          <w:delText>380 066,752</w:delText>
        </w:r>
        <w:r w:rsidRPr="004E18AB" w:rsidDel="00866AF5">
          <w:rPr>
            <w:rFonts w:cs="Times New Roman"/>
            <w:bCs/>
            <w:szCs w:val="28"/>
          </w:rPr>
          <w:delText xml:space="preserve"> руб.</w:delText>
        </w:r>
      </w:del>
    </w:p>
    <w:p w:rsidR="00E25BED" w:rsidRPr="004E18AB" w:rsidDel="00866AF5" w:rsidRDefault="00E25BED" w:rsidP="00866AF5">
      <w:pPr>
        <w:pStyle w:val="a6"/>
        <w:numPr>
          <w:ilvl w:val="0"/>
          <w:numId w:val="1"/>
        </w:numPr>
        <w:spacing w:after="200"/>
        <w:ind w:left="0" w:firstLine="709"/>
        <w:contextualSpacing w:val="0"/>
        <w:jc w:val="left"/>
        <w:outlineLvl w:val="0"/>
        <w:rPr>
          <w:del w:id="5083" w:author="Анастасия ." w:date="2023-10-11T17:39:00Z"/>
          <w:rFonts w:cs="Times New Roman"/>
          <w:szCs w:val="28"/>
        </w:rPr>
        <w:pPrChange w:id="5084" w:author="Анастасия ." w:date="2023-10-11T17:39:00Z">
          <w:pPr/>
        </w:pPrChange>
      </w:pPr>
      <w:del w:id="5085" w:author="Анастасия ." w:date="2023-10-11T17:39:00Z">
        <w:r w:rsidRPr="004E18AB" w:rsidDel="00866AF5">
          <w:rPr>
            <w:rFonts w:cs="Times New Roman"/>
            <w:szCs w:val="28"/>
          </w:rPr>
          <w:delText>Таким образом, договорн</w:delText>
        </w:r>
        <w:r w:rsidDel="00866AF5">
          <w:rPr>
            <w:rFonts w:cs="Times New Roman"/>
            <w:szCs w:val="28"/>
          </w:rPr>
          <w:delText>ая</w:delText>
        </w:r>
        <w:r w:rsidRPr="004E18AB" w:rsidDel="00866AF5">
          <w:rPr>
            <w:rFonts w:cs="Times New Roman"/>
            <w:szCs w:val="28"/>
          </w:rPr>
          <w:delText xml:space="preserve"> цен</w:delText>
        </w:r>
        <w:r w:rsidDel="00866AF5">
          <w:rPr>
            <w:rFonts w:cs="Times New Roman"/>
            <w:szCs w:val="28"/>
          </w:rPr>
          <w:delText>а</w:delText>
        </w:r>
        <w:r w:rsidRPr="004E18AB" w:rsidDel="00866AF5">
          <w:rPr>
            <w:rFonts w:cs="Times New Roman"/>
            <w:szCs w:val="28"/>
          </w:rPr>
          <w:delText xml:space="preserve"> будет представлять собой:</w:delText>
        </w:r>
      </w:del>
    </w:p>
    <w:p w:rsidR="00E25BED" w:rsidDel="00866AF5" w:rsidRDefault="00E25BED" w:rsidP="00866AF5">
      <w:pPr>
        <w:pStyle w:val="a6"/>
        <w:numPr>
          <w:ilvl w:val="0"/>
          <w:numId w:val="1"/>
        </w:numPr>
        <w:spacing w:after="200"/>
        <w:ind w:left="0" w:firstLine="709"/>
        <w:contextualSpacing w:val="0"/>
        <w:jc w:val="left"/>
        <w:outlineLvl w:val="0"/>
        <w:rPr>
          <w:del w:id="5086" w:author="Анастасия ." w:date="2023-10-11T17:39:00Z"/>
          <w:rFonts w:cs="Times New Roman"/>
          <w:bCs/>
          <w:szCs w:val="28"/>
        </w:rPr>
        <w:pPrChange w:id="5087" w:author="Анастасия ." w:date="2023-10-11T17:39:00Z">
          <w:pPr/>
        </w:pPrChange>
      </w:pPr>
      <w:del w:id="5088" w:author="Анастасия ." w:date="2023-10-11T17:39:00Z">
        <w:r w:rsidRPr="004E18AB" w:rsidDel="00866AF5">
          <w:rPr>
            <w:rFonts w:cs="Times New Roman"/>
            <w:bCs/>
            <w:szCs w:val="28"/>
          </w:rPr>
          <w:delText xml:space="preserve">ДЦ = </w:delText>
        </w:r>
        <w:r w:rsidDel="00866AF5">
          <w:rPr>
            <w:rFonts w:cs="Times New Roman"/>
            <w:bCs/>
            <w:szCs w:val="28"/>
          </w:rPr>
          <w:delText>С+П</w:delText>
        </w:r>
        <w:r w:rsidRPr="004E18AB" w:rsidDel="00866AF5">
          <w:rPr>
            <w:rFonts w:cs="Times New Roman"/>
            <w:bCs/>
            <w:szCs w:val="28"/>
          </w:rPr>
          <w:delText xml:space="preserve"> + НДС =</w:delText>
        </w:r>
        <w:r w:rsidDel="00866AF5">
          <w:rPr>
            <w:rFonts w:cs="Times New Roman"/>
            <w:bCs/>
            <w:szCs w:val="28"/>
          </w:rPr>
          <w:delText>1,2 х (С+П)= 1,2 х (</w:delText>
        </w:r>
        <w:r w:rsidRPr="00A45645" w:rsidDel="00866AF5">
          <w:rPr>
            <w:rFonts w:cs="Times New Roman"/>
            <w:bCs/>
            <w:szCs w:val="28"/>
          </w:rPr>
          <w:delText>1 461 795,2</w:delText>
        </w:r>
        <w:r w:rsidDel="00866AF5">
          <w:rPr>
            <w:rFonts w:cs="Times New Roman"/>
            <w:bCs/>
            <w:sz w:val="24"/>
            <w:szCs w:val="24"/>
          </w:rPr>
          <w:delText xml:space="preserve"> </w:delText>
        </w:r>
        <w:r w:rsidRPr="004E18AB" w:rsidDel="00866AF5">
          <w:rPr>
            <w:rFonts w:cs="Times New Roman"/>
            <w:bCs/>
            <w:szCs w:val="28"/>
          </w:rPr>
          <w:delText>+</w:delText>
        </w:r>
        <w:r w:rsidDel="00866AF5">
          <w:rPr>
            <w:rFonts w:cs="Times New Roman"/>
            <w:bCs/>
            <w:szCs w:val="28"/>
          </w:rPr>
          <w:delText xml:space="preserve">438 538,56) </w:delText>
        </w:r>
        <w:r w:rsidRPr="004E18AB" w:rsidDel="00866AF5">
          <w:rPr>
            <w:rFonts w:cs="Times New Roman"/>
            <w:bCs/>
            <w:szCs w:val="28"/>
          </w:rPr>
          <w:delText xml:space="preserve">= </w:delText>
        </w:r>
      </w:del>
    </w:p>
    <w:p w:rsidR="00E25BED" w:rsidRPr="003B558E" w:rsidDel="00866AF5" w:rsidRDefault="00E25BED" w:rsidP="00866AF5">
      <w:pPr>
        <w:pStyle w:val="a6"/>
        <w:numPr>
          <w:ilvl w:val="0"/>
          <w:numId w:val="1"/>
        </w:numPr>
        <w:spacing w:after="200"/>
        <w:ind w:left="0" w:firstLine="709"/>
        <w:contextualSpacing w:val="0"/>
        <w:jc w:val="left"/>
        <w:outlineLvl w:val="0"/>
        <w:rPr>
          <w:del w:id="5089" w:author="Анастасия ." w:date="2023-10-11T17:39:00Z"/>
          <w:rFonts w:cs="Times New Roman"/>
          <w:bCs/>
          <w:szCs w:val="28"/>
        </w:rPr>
        <w:pPrChange w:id="5090" w:author="Анастасия ." w:date="2023-10-11T17:39:00Z">
          <w:pPr/>
        </w:pPrChange>
      </w:pPr>
      <w:del w:id="5091" w:author="Анастасия ." w:date="2023-10-11T17:39:00Z">
        <w:r w:rsidDel="00866AF5">
          <w:rPr>
            <w:rFonts w:cs="Times New Roman"/>
            <w:bCs/>
            <w:szCs w:val="28"/>
          </w:rPr>
          <w:delText>2 280 400,512</w:delText>
        </w:r>
        <w:r w:rsidRPr="004E18AB" w:rsidDel="00866AF5">
          <w:rPr>
            <w:rFonts w:cs="Times New Roman"/>
            <w:bCs/>
            <w:szCs w:val="28"/>
          </w:rPr>
          <w:delText xml:space="preserve"> руб</w:delText>
        </w:r>
        <w:r w:rsidR="00087F2A" w:rsidDel="00866AF5">
          <w:rPr>
            <w:rFonts w:cs="Times New Roman"/>
            <w:bCs/>
            <w:szCs w:val="28"/>
          </w:rPr>
          <w:delText>.</w:delText>
        </w:r>
      </w:del>
    </w:p>
    <w:p w:rsidR="00FB4E2D" w:rsidDel="00866AF5" w:rsidRDefault="00FB4E2D" w:rsidP="00866AF5">
      <w:pPr>
        <w:pStyle w:val="a6"/>
        <w:numPr>
          <w:ilvl w:val="0"/>
          <w:numId w:val="1"/>
        </w:numPr>
        <w:spacing w:after="200"/>
        <w:ind w:left="0" w:firstLine="709"/>
        <w:contextualSpacing w:val="0"/>
        <w:jc w:val="left"/>
        <w:outlineLvl w:val="0"/>
        <w:rPr>
          <w:del w:id="5092" w:author="Анастасия ." w:date="2023-10-11T17:39:00Z"/>
          <w:b/>
          <w:caps/>
          <w:sz w:val="36"/>
          <w:szCs w:val="32"/>
          <w:lang w:eastAsia="en-US"/>
        </w:rPr>
        <w:sectPr w:rsidR="00FB4E2D" w:rsidDel="00866AF5" w:rsidSect="00866AF5">
          <w:pgSz w:w="11906" w:h="16838"/>
          <w:pgMar w:top="1134" w:right="567" w:bottom="1134" w:left="1701" w:header="709" w:footer="709" w:gutter="0"/>
          <w:cols w:space="708"/>
          <w:docGrid w:linePitch="381"/>
          <w:sectPrChange w:id="5093" w:author="Анастасия ." w:date="2023-10-11T17:39:00Z">
            <w:sectPr w:rsidR="00FB4E2D" w:rsidDel="00866AF5" w:rsidSect="00866AF5">
              <w:pgMar w:top="1134" w:right="567" w:bottom="1134" w:left="1701" w:header="709" w:footer="709" w:gutter="0"/>
            </w:sectPr>
          </w:sectPrChange>
        </w:sectPr>
        <w:pPrChange w:id="5094" w:author="Анастасия ." w:date="2023-10-11T17:39:00Z">
          <w:pPr>
            <w:keepNext/>
            <w:keepLines/>
            <w:suppressAutoHyphens/>
            <w:spacing w:after="200"/>
            <w:jc w:val="left"/>
            <w:outlineLvl w:val="0"/>
          </w:pPr>
        </w:pPrChange>
      </w:pPr>
    </w:p>
    <w:p w:rsidR="0047639A" w:rsidDel="00866AF5" w:rsidRDefault="00FB4E2D" w:rsidP="00866AF5">
      <w:pPr>
        <w:pStyle w:val="a6"/>
        <w:numPr>
          <w:ilvl w:val="0"/>
          <w:numId w:val="1"/>
        </w:numPr>
        <w:spacing w:after="200"/>
        <w:ind w:left="0" w:firstLine="709"/>
        <w:contextualSpacing w:val="0"/>
        <w:jc w:val="left"/>
        <w:outlineLvl w:val="0"/>
        <w:rPr>
          <w:del w:id="5095" w:author="Анастасия ." w:date="2023-10-11T17:39:00Z"/>
          <w:b/>
          <w:caps/>
          <w:sz w:val="36"/>
          <w:szCs w:val="32"/>
          <w:lang w:eastAsia="en-US"/>
        </w:rPr>
        <w:pPrChange w:id="5096" w:author="Анастасия ." w:date="2023-10-11T17:39:00Z">
          <w:pPr>
            <w:keepNext/>
            <w:keepLines/>
            <w:suppressAutoHyphens/>
            <w:spacing w:after="200"/>
            <w:jc w:val="left"/>
            <w:outlineLvl w:val="0"/>
          </w:pPr>
        </w:pPrChange>
      </w:pPr>
      <w:bookmarkStart w:id="5097" w:name="_Toc135666559"/>
      <w:del w:id="5098" w:author="Анастасия ." w:date="2023-10-11T17:39:00Z">
        <w:r w:rsidDel="00866AF5">
          <w:rPr>
            <w:b/>
            <w:caps/>
            <w:sz w:val="36"/>
            <w:szCs w:val="32"/>
            <w:lang w:eastAsia="en-US"/>
          </w:rPr>
          <w:delText>ЗАКЛЮЧЕНИЕ</w:delText>
        </w:r>
        <w:bookmarkStart w:id="5099" w:name="_Toc129556511"/>
        <w:bookmarkStart w:id="5100" w:name="_Toc129722052"/>
        <w:bookmarkStart w:id="5101" w:name="_Toc130060120"/>
        <w:bookmarkEnd w:id="3565"/>
        <w:bookmarkEnd w:id="5097"/>
      </w:del>
    </w:p>
    <w:p w:rsidR="0047639A" w:rsidDel="00866AF5" w:rsidRDefault="0047639A" w:rsidP="00866AF5">
      <w:pPr>
        <w:pStyle w:val="a6"/>
        <w:numPr>
          <w:ilvl w:val="0"/>
          <w:numId w:val="1"/>
        </w:numPr>
        <w:spacing w:after="200"/>
        <w:ind w:left="0" w:firstLine="709"/>
        <w:contextualSpacing w:val="0"/>
        <w:jc w:val="left"/>
        <w:outlineLvl w:val="0"/>
        <w:rPr>
          <w:del w:id="5102" w:author="Анастасия ." w:date="2023-10-11T17:39:00Z"/>
          <w:color w:val="000000" w:themeColor="text1"/>
        </w:rPr>
        <w:pPrChange w:id="5103" w:author="Анастасия ." w:date="2023-10-11T17:39:00Z">
          <w:pPr/>
        </w:pPrChange>
      </w:pPr>
      <w:del w:id="5104" w:author="Анастасия ." w:date="2023-10-11T17:39:00Z">
        <w:r w:rsidRPr="0047639A" w:rsidDel="00866AF5">
          <w:rPr>
            <w:color w:val="000000" w:themeColor="text1"/>
          </w:rPr>
          <w:delText xml:space="preserve">В работе была рассмотрена актуальная проблема получения информации о характеристиках шин, что уже может служить препятствием для пользователей в выборе подходящих шин. В связи с этим была рассмотрена возможность </w:delText>
        </w:r>
        <w:r w:rsidDel="00866AF5">
          <w:rPr>
            <w:color w:val="000000" w:themeColor="text1"/>
          </w:rPr>
          <w:delText xml:space="preserve">внедрения и </w:delText>
        </w:r>
        <w:r w:rsidRPr="0047639A" w:rsidDel="00866AF5">
          <w:rPr>
            <w:color w:val="000000" w:themeColor="text1"/>
          </w:rPr>
          <w:delText>использования информац</w:delText>
        </w:r>
        <w:r w:rsidDel="00866AF5">
          <w:rPr>
            <w:color w:val="000000" w:themeColor="text1"/>
          </w:rPr>
          <w:delText>ионной управляющей системы</w:delText>
        </w:r>
        <w:r w:rsidRPr="0047639A" w:rsidDel="00866AF5">
          <w:rPr>
            <w:color w:val="000000" w:themeColor="text1"/>
          </w:rPr>
          <w:delText xml:space="preserve"> для помощи потребителям в получении качественной и точной </w:delText>
        </w:r>
        <w:r w:rsidDel="00866AF5">
          <w:rPr>
            <w:color w:val="000000" w:themeColor="text1"/>
          </w:rPr>
          <w:delText>информации о продукте. Была схематически смоделирована работа такой системы. Был</w:delText>
        </w:r>
        <w:r w:rsidRPr="0047639A" w:rsidDel="00866AF5">
          <w:rPr>
            <w:color w:val="000000" w:themeColor="text1"/>
          </w:rPr>
          <w:delText xml:space="preserve"> представлен программный модуль ИУС, разработанный в рамках работы, который поможет в сборе, обработке и передаче данных производственного процесса</w:delText>
        </w:r>
        <w:r w:rsidDel="00866AF5">
          <w:rPr>
            <w:color w:val="000000" w:themeColor="text1"/>
          </w:rPr>
          <w:delText xml:space="preserve"> и </w:delText>
        </w:r>
        <w:r w:rsidDel="00866AF5">
          <w:rPr>
            <w:color w:val="000000" w:themeColor="text1"/>
            <w:lang w:val="en-US"/>
          </w:rPr>
          <w:delText>ERP</w:delText>
        </w:r>
        <w:r w:rsidRPr="0047639A" w:rsidDel="00866AF5">
          <w:rPr>
            <w:color w:val="000000" w:themeColor="text1"/>
          </w:rPr>
          <w:delText xml:space="preserve"> для </w:delText>
        </w:r>
        <w:r w:rsidDel="00866AF5">
          <w:rPr>
            <w:color w:val="000000" w:themeColor="text1"/>
          </w:rPr>
          <w:delText xml:space="preserve">формирования метки с </w:delText>
        </w:r>
        <w:r w:rsidDel="00866AF5">
          <w:rPr>
            <w:color w:val="000000" w:themeColor="text1"/>
            <w:lang w:val="en-US"/>
          </w:rPr>
          <w:delText>QR</w:delText>
        </w:r>
        <w:r w:rsidRPr="0047639A" w:rsidDel="00866AF5">
          <w:rPr>
            <w:color w:val="000000" w:themeColor="text1"/>
          </w:rPr>
          <w:delText>-</w:delText>
        </w:r>
        <w:r w:rsidDel="00866AF5">
          <w:rPr>
            <w:color w:val="000000" w:themeColor="text1"/>
          </w:rPr>
          <w:delText>кодом</w:delText>
        </w:r>
        <w:r w:rsidRPr="0047639A" w:rsidDel="00866AF5">
          <w:rPr>
            <w:color w:val="000000" w:themeColor="text1"/>
          </w:rPr>
          <w:delText xml:space="preserve">. </w:delText>
        </w:r>
      </w:del>
    </w:p>
    <w:p w:rsidR="00A921FB" w:rsidDel="00866AF5" w:rsidRDefault="00A921FB" w:rsidP="00866AF5">
      <w:pPr>
        <w:pStyle w:val="a6"/>
        <w:numPr>
          <w:ilvl w:val="0"/>
          <w:numId w:val="1"/>
        </w:numPr>
        <w:spacing w:after="200"/>
        <w:ind w:left="0" w:firstLine="709"/>
        <w:contextualSpacing w:val="0"/>
        <w:jc w:val="left"/>
        <w:outlineLvl w:val="0"/>
        <w:rPr>
          <w:del w:id="5105" w:author="Анастасия ." w:date="2023-10-11T17:39:00Z"/>
        </w:rPr>
        <w:pPrChange w:id="5106" w:author="Анастасия ." w:date="2023-10-11T17:39:00Z">
          <w:pPr>
            <w:pStyle w:val="af1"/>
            <w:spacing w:after="0"/>
          </w:pPr>
        </w:pPrChange>
      </w:pPr>
      <w:del w:id="5107" w:author="Анастасия ." w:date="2023-10-11T17:39:00Z">
        <w:r w:rsidDel="00866AF5">
          <w:delText xml:space="preserve">В процессе выполнения работы были построены логическая и физическая схемы базы данных, создана и заполнена тестовыми данными сама БД, написаны необходимые триггеры. Был разработан программный модуль для связи с БД, формирования </w:delText>
        </w:r>
        <w:r w:rsidDel="00866AF5">
          <w:rPr>
            <w:lang w:val="en-US"/>
          </w:rPr>
          <w:delText>QR</w:delText>
        </w:r>
        <w:r w:rsidDel="00866AF5">
          <w:delText xml:space="preserve">-кодом и взаимодействия с пользователем посредством </w:delText>
        </w:r>
        <w:r w:rsidDel="00866AF5">
          <w:rPr>
            <w:lang w:val="en-US"/>
          </w:rPr>
          <w:delText>GUI</w:delText>
        </w:r>
        <w:r w:rsidDel="00866AF5">
          <w:delText xml:space="preserve">. Построена вся цепочка взаимодействия: пользователь — программный модуль — база данных. </w:delText>
        </w:r>
      </w:del>
    </w:p>
    <w:p w:rsidR="00A921FB" w:rsidDel="00866AF5" w:rsidRDefault="00A921FB" w:rsidP="00866AF5">
      <w:pPr>
        <w:pStyle w:val="a6"/>
        <w:numPr>
          <w:ilvl w:val="0"/>
          <w:numId w:val="1"/>
        </w:numPr>
        <w:spacing w:after="200"/>
        <w:ind w:left="0" w:firstLine="709"/>
        <w:contextualSpacing w:val="0"/>
        <w:jc w:val="left"/>
        <w:outlineLvl w:val="0"/>
        <w:rPr>
          <w:del w:id="5108" w:author="Анастасия ." w:date="2023-10-11T17:39:00Z"/>
          <w:color w:val="000000" w:themeColor="text1"/>
        </w:rPr>
        <w:pPrChange w:id="5109" w:author="Анастасия ." w:date="2023-10-11T17:39:00Z">
          <w:pPr/>
        </w:pPrChange>
      </w:pPr>
      <w:del w:id="5110" w:author="Анастасия ." w:date="2023-10-11T17:39:00Z">
        <w:r w:rsidDel="00866AF5">
          <w:delText xml:space="preserve">Полученные </w:delText>
        </w:r>
        <w:r w:rsidDel="00866AF5">
          <w:rPr>
            <w:lang w:val="en-US"/>
          </w:rPr>
          <w:delText>QR</w:delText>
        </w:r>
        <w:r w:rsidDel="00866AF5">
          <w:delText>-коды расшифровываются неспециализированным сканером,  их содержание соответствует полям из БД</w:delText>
        </w:r>
      </w:del>
    </w:p>
    <w:p w:rsidR="0047639A" w:rsidDel="00866AF5" w:rsidRDefault="0047639A" w:rsidP="00866AF5">
      <w:pPr>
        <w:pStyle w:val="a6"/>
        <w:numPr>
          <w:ilvl w:val="0"/>
          <w:numId w:val="1"/>
        </w:numPr>
        <w:spacing w:after="200"/>
        <w:ind w:left="0" w:firstLine="709"/>
        <w:contextualSpacing w:val="0"/>
        <w:jc w:val="left"/>
        <w:outlineLvl w:val="0"/>
        <w:rPr>
          <w:del w:id="5111" w:author="Анастасия ." w:date="2023-10-11T17:39:00Z"/>
          <w:color w:val="000000" w:themeColor="text1"/>
        </w:rPr>
        <w:pPrChange w:id="5112" w:author="Анастасия ." w:date="2023-10-11T17:39:00Z">
          <w:pPr/>
        </w:pPrChange>
      </w:pPr>
      <w:del w:id="5113" w:author="Анастасия ." w:date="2023-10-11T17:39:00Z">
        <w:r w:rsidRPr="0047639A" w:rsidDel="00866AF5">
          <w:rPr>
            <w:color w:val="000000" w:themeColor="text1"/>
          </w:rPr>
          <w:delText xml:space="preserve">В результате </w:delText>
        </w:r>
        <w:r w:rsidDel="00866AF5">
          <w:rPr>
            <w:color w:val="000000" w:themeColor="text1"/>
          </w:rPr>
          <w:delText>была спроектирована ИУС</w:delText>
        </w:r>
        <w:r w:rsidRPr="0047639A" w:rsidDel="00866AF5">
          <w:rPr>
            <w:color w:val="000000" w:themeColor="text1"/>
          </w:rPr>
          <w:delText xml:space="preserve">, которая </w:delText>
        </w:r>
        <w:r w:rsidDel="00866AF5">
          <w:rPr>
            <w:color w:val="000000" w:themeColor="text1"/>
          </w:rPr>
          <w:delText>должна помочь</w:delText>
        </w:r>
        <w:r w:rsidRPr="0047639A" w:rsidDel="00866AF5">
          <w:rPr>
            <w:color w:val="000000" w:themeColor="text1"/>
          </w:rPr>
          <w:delText xml:space="preserve"> пользователям легко получить информацию о шинах и упро</w:delText>
        </w:r>
        <w:r w:rsidDel="00866AF5">
          <w:rPr>
            <w:color w:val="000000" w:themeColor="text1"/>
          </w:rPr>
          <w:delText>стить</w:delText>
        </w:r>
        <w:r w:rsidRPr="0047639A" w:rsidDel="00866AF5">
          <w:rPr>
            <w:color w:val="000000" w:themeColor="text1"/>
          </w:rPr>
          <w:delText xml:space="preserve"> работу сотрудников, участвующих в продаже, транспортировке и распространении товара, что повы</w:delText>
        </w:r>
        <w:r w:rsidR="00A921FB" w:rsidDel="00866AF5">
          <w:rPr>
            <w:color w:val="000000" w:themeColor="text1"/>
          </w:rPr>
          <w:delText>сит</w:delText>
        </w:r>
        <w:r w:rsidRPr="0047639A" w:rsidDel="00866AF5">
          <w:rPr>
            <w:color w:val="000000" w:themeColor="text1"/>
          </w:rPr>
          <w:delText xml:space="preserve"> конкурентоспособность производителя в рыночных условиях</w:delText>
        </w:r>
      </w:del>
    </w:p>
    <w:p w:rsidR="0047639A" w:rsidDel="00866AF5" w:rsidRDefault="0047639A" w:rsidP="00866AF5">
      <w:pPr>
        <w:pStyle w:val="a6"/>
        <w:numPr>
          <w:ilvl w:val="0"/>
          <w:numId w:val="1"/>
        </w:numPr>
        <w:spacing w:after="200"/>
        <w:ind w:left="0" w:firstLine="709"/>
        <w:contextualSpacing w:val="0"/>
        <w:jc w:val="left"/>
        <w:outlineLvl w:val="0"/>
        <w:rPr>
          <w:del w:id="5114" w:author="Анастасия ." w:date="2023-10-11T17:39:00Z"/>
          <w:color w:val="000000" w:themeColor="text1"/>
        </w:rPr>
        <w:sectPr w:rsidR="0047639A" w:rsidDel="00866AF5" w:rsidSect="00866AF5">
          <w:pgSz w:w="11906" w:h="16838"/>
          <w:pgMar w:top="1134" w:right="567" w:bottom="1134" w:left="1701" w:header="709" w:footer="709" w:gutter="0"/>
          <w:cols w:space="708"/>
          <w:docGrid w:linePitch="381"/>
          <w:sectPrChange w:id="5115" w:author="Анастасия ." w:date="2023-10-11T17:39:00Z">
            <w:sectPr w:rsidR="0047639A" w:rsidDel="00866AF5" w:rsidSect="00866AF5">
              <w:pgMar w:top="1134" w:right="567" w:bottom="1134" w:left="1701" w:header="709" w:footer="709" w:gutter="0"/>
            </w:sectPr>
          </w:sectPrChange>
        </w:sectPr>
        <w:pPrChange w:id="5116" w:author="Анастасия ." w:date="2023-10-11T17:39:00Z">
          <w:pPr>
            <w:keepNext/>
            <w:keepLines/>
            <w:suppressAutoHyphens/>
            <w:spacing w:after="200"/>
            <w:jc w:val="left"/>
            <w:outlineLvl w:val="0"/>
          </w:pPr>
        </w:pPrChange>
      </w:pPr>
    </w:p>
    <w:p w:rsidR="000439B5" w:rsidRPr="0047639A" w:rsidDel="00866AF5" w:rsidRDefault="0047639A" w:rsidP="00866AF5">
      <w:pPr>
        <w:pStyle w:val="a6"/>
        <w:numPr>
          <w:ilvl w:val="0"/>
          <w:numId w:val="1"/>
        </w:numPr>
        <w:spacing w:after="200"/>
        <w:ind w:left="0" w:firstLine="709"/>
        <w:contextualSpacing w:val="0"/>
        <w:jc w:val="left"/>
        <w:outlineLvl w:val="0"/>
        <w:rPr>
          <w:del w:id="5117" w:author="Анастасия ." w:date="2023-10-11T17:39:00Z"/>
          <w:b/>
          <w:sz w:val="36"/>
        </w:rPr>
        <w:pPrChange w:id="5118" w:author="Анастасия ." w:date="2023-10-11T17:39:00Z">
          <w:pPr>
            <w:keepNext/>
            <w:keepLines/>
            <w:suppressAutoHyphens/>
            <w:spacing w:after="200"/>
            <w:ind w:firstLine="0"/>
            <w:jc w:val="center"/>
            <w:outlineLvl w:val="0"/>
          </w:pPr>
        </w:pPrChange>
      </w:pPr>
      <w:del w:id="5119" w:author="Анастасия ." w:date="2023-05-21T12:57:00Z">
        <w:r w:rsidRPr="0047639A" w:rsidDel="003A69C5">
          <w:rPr>
            <w:b/>
            <w:color w:val="000000" w:themeColor="text1"/>
            <w:sz w:val="36"/>
          </w:rPr>
          <w:delText>.</w:delText>
        </w:r>
      </w:del>
      <w:bookmarkStart w:id="5120" w:name="_Toc135666560"/>
      <w:del w:id="5121" w:author="Анастасия ." w:date="2023-10-11T17:39:00Z">
        <w:r w:rsidRPr="0047639A" w:rsidDel="00866AF5">
          <w:rPr>
            <w:b/>
            <w:sz w:val="36"/>
          </w:rPr>
          <w:delText>СПИСОК ИСПОЛЬЗОВАННЫХ ИСТОЧНИКОВ</w:delText>
        </w:r>
        <w:bookmarkEnd w:id="5099"/>
        <w:bookmarkEnd w:id="5100"/>
        <w:bookmarkEnd w:id="5101"/>
        <w:bookmarkEnd w:id="5120"/>
      </w:del>
    </w:p>
    <w:p w:rsidR="000439B5" w:rsidDel="00866AF5" w:rsidRDefault="000439B5" w:rsidP="00866AF5">
      <w:pPr>
        <w:pStyle w:val="a6"/>
        <w:numPr>
          <w:ilvl w:val="0"/>
          <w:numId w:val="1"/>
        </w:numPr>
        <w:spacing w:after="200"/>
        <w:ind w:left="0" w:firstLine="709"/>
        <w:contextualSpacing w:val="0"/>
        <w:jc w:val="left"/>
        <w:outlineLvl w:val="0"/>
        <w:rPr>
          <w:del w:id="5122" w:author="Анастасия ." w:date="2023-10-11T17:39:00Z"/>
          <w:rFonts w:eastAsia="Calibri"/>
          <w:lang w:eastAsia="en-US"/>
        </w:rPr>
        <w:pPrChange w:id="5123" w:author="Анастасия ." w:date="2023-10-11T17:39:00Z">
          <w:pPr>
            <w:numPr>
              <w:numId w:val="23"/>
            </w:numPr>
            <w:tabs>
              <w:tab w:val="num" w:pos="1134"/>
              <w:tab w:val="num" w:pos="1276"/>
            </w:tabs>
            <w:suppressAutoHyphens/>
          </w:pPr>
        </w:pPrChange>
      </w:pPr>
      <w:del w:id="5124" w:author="Анастасия ." w:date="2023-10-11T17:39:00Z">
        <w:r w:rsidDel="00866AF5">
          <w:rPr>
            <w:rFonts w:eastAsia="Calibri"/>
            <w:lang w:eastAsia="en-US"/>
          </w:rPr>
          <w:delText>ГОСТ 34.602-2020</w:delText>
        </w:r>
        <w:r w:rsidRPr="005638E9" w:rsidDel="00866AF5">
          <w:rPr>
            <w:rFonts w:eastAsia="Calibri"/>
            <w:lang w:eastAsia="en-US"/>
          </w:rPr>
          <w:delText>.</w:delText>
        </w:r>
        <w:r w:rsidRPr="000439B5" w:rsidDel="00866AF5">
          <w:rPr>
            <w:rFonts w:eastAsia="Calibri"/>
            <w:lang w:eastAsia="en-US"/>
          </w:rPr>
          <w:delText xml:space="preserve"> </w:delText>
        </w:r>
        <w:r w:rsidRPr="005638E9" w:rsidDel="00866AF5">
          <w:rPr>
            <w:rFonts w:eastAsia="Calibri"/>
            <w:lang w:eastAsia="en-US"/>
          </w:rPr>
          <w:delText xml:space="preserve">Информационная технология. Комплекс стандартов на автоматизированные системы. Техническое задание на создание автоматизированной </w:delText>
        </w:r>
        <w:r w:rsidDel="00866AF5">
          <w:rPr>
            <w:rFonts w:eastAsia="Calibri"/>
            <w:lang w:eastAsia="en-US"/>
          </w:rPr>
          <w:delText>системы /Межгосударственный стандарт</w:delText>
        </w:r>
        <w:r w:rsidRPr="00A232A4" w:rsidDel="00866AF5">
          <w:rPr>
            <w:rFonts w:eastAsia="Calibri"/>
            <w:lang w:eastAsia="en-US"/>
          </w:rPr>
          <w:delText xml:space="preserve">. — М.: </w:delText>
        </w:r>
        <w:r w:rsidDel="00866AF5">
          <w:rPr>
            <w:rFonts w:eastAsia="Calibri"/>
            <w:lang w:eastAsia="en-US"/>
          </w:rPr>
          <w:delText>Российский институт стандартизации</w:delText>
        </w:r>
        <w:r w:rsidRPr="00A232A4" w:rsidDel="00866AF5">
          <w:rPr>
            <w:rFonts w:eastAsia="Calibri"/>
            <w:lang w:eastAsia="en-US"/>
          </w:rPr>
          <w:delText xml:space="preserve">, </w:delText>
        </w:r>
        <w:r w:rsidDel="00866AF5">
          <w:rPr>
            <w:rFonts w:eastAsia="Calibri"/>
            <w:lang w:eastAsia="en-US"/>
          </w:rPr>
          <w:delText>2022</w:delText>
        </w:r>
        <w:r w:rsidRPr="00A232A4" w:rsidDel="00866AF5">
          <w:rPr>
            <w:rFonts w:eastAsia="Calibri"/>
            <w:lang w:eastAsia="en-US"/>
          </w:rPr>
          <w:delText xml:space="preserve"> - С. </w:delText>
        </w:r>
        <w:r w:rsidRPr="005638E9" w:rsidDel="00866AF5">
          <w:rPr>
            <w:rFonts w:eastAsia="Calibri"/>
            <w:lang w:eastAsia="en-US"/>
          </w:rPr>
          <w:delText>1</w:delText>
        </w:r>
        <w:r w:rsidDel="00866AF5">
          <w:rPr>
            <w:rFonts w:eastAsia="Calibri"/>
            <w:lang w:eastAsia="en-US"/>
          </w:rPr>
          <w:delText xml:space="preserve"> - 8.</w:delText>
        </w:r>
      </w:del>
    </w:p>
    <w:p w:rsidR="000439B5" w:rsidRPr="00163B30" w:rsidDel="00866AF5" w:rsidRDefault="000439B5" w:rsidP="00866AF5">
      <w:pPr>
        <w:pStyle w:val="a6"/>
        <w:numPr>
          <w:ilvl w:val="0"/>
          <w:numId w:val="1"/>
        </w:numPr>
        <w:spacing w:after="200"/>
        <w:ind w:left="0" w:firstLine="709"/>
        <w:contextualSpacing w:val="0"/>
        <w:jc w:val="left"/>
        <w:outlineLvl w:val="0"/>
        <w:rPr>
          <w:del w:id="5125" w:author="Анастасия ." w:date="2023-10-11T17:39:00Z"/>
          <w:rFonts w:eastAsia="Calibri"/>
          <w:lang w:eastAsia="en-US"/>
        </w:rPr>
        <w:pPrChange w:id="5126" w:author="Анастасия ." w:date="2023-10-11T17:39:00Z">
          <w:pPr>
            <w:numPr>
              <w:numId w:val="23"/>
            </w:numPr>
            <w:tabs>
              <w:tab w:val="num" w:pos="1134"/>
              <w:tab w:val="num" w:pos="1276"/>
            </w:tabs>
            <w:suppressAutoHyphens/>
          </w:pPr>
        </w:pPrChange>
      </w:pPr>
      <w:del w:id="5127" w:author="Анастасия ." w:date="2023-10-11T17:39:00Z">
        <w:r w:rsidRPr="004130ED" w:rsidDel="00866AF5">
          <w:rPr>
            <w:rFonts w:eastAsia="Calibri"/>
            <w:lang w:eastAsia="en-US"/>
          </w:rPr>
          <w:delText>ГОСТ Р 52900-2007</w:delText>
        </w:r>
        <w:r w:rsidDel="00866AF5">
          <w:rPr>
            <w:rFonts w:eastAsia="Calibri"/>
            <w:lang w:eastAsia="en-US"/>
          </w:rPr>
          <w:delText>.</w:delText>
        </w:r>
        <w:r w:rsidRPr="005436B0" w:rsidDel="00866AF5">
          <w:rPr>
            <w:rFonts w:eastAsia="Calibri"/>
            <w:lang w:eastAsia="en-US"/>
          </w:rPr>
          <w:delText>Шины пневматические для легковых автмобилей</w:delText>
        </w:r>
        <w:r w:rsidDel="00866AF5">
          <w:rPr>
            <w:rFonts w:eastAsia="Calibri"/>
            <w:lang w:eastAsia="en-US"/>
          </w:rPr>
          <w:delText xml:space="preserve"> </w:delText>
        </w:r>
        <w:r w:rsidRPr="005436B0" w:rsidDel="00866AF5">
          <w:rPr>
            <w:rFonts w:eastAsia="Calibri"/>
            <w:lang w:eastAsia="en-US"/>
          </w:rPr>
          <w:delText>и прицепов к ним. Технические условия</w:delText>
        </w:r>
        <w:r w:rsidDel="00866AF5">
          <w:rPr>
            <w:rFonts w:eastAsia="Calibri"/>
            <w:lang w:eastAsia="en-US"/>
          </w:rPr>
          <w:delText xml:space="preserve"> </w:delText>
        </w:r>
        <w:r w:rsidRPr="00163B30" w:rsidDel="00866AF5">
          <w:rPr>
            <w:rFonts w:eastAsia="Calibri"/>
            <w:lang w:eastAsia="en-US"/>
          </w:rPr>
          <w:delText>/</w:delText>
        </w:r>
        <w:r w:rsidDel="00866AF5">
          <w:rPr>
            <w:rFonts w:eastAsia="Calibri"/>
            <w:lang w:eastAsia="en-US"/>
          </w:rPr>
          <w:delText>Национальный стандарт Российской Федерации.</w:delText>
        </w:r>
        <w:r w:rsidRPr="00163B30" w:rsidDel="00866AF5">
          <w:rPr>
            <w:rFonts w:eastAsia="Calibri"/>
            <w:lang w:eastAsia="en-US"/>
          </w:rPr>
          <w:delText xml:space="preserve"> </w:delText>
        </w:r>
        <w:r w:rsidRPr="00C11C7E" w:rsidDel="00866AF5">
          <w:rPr>
            <w:rFonts w:eastAsia="Calibri"/>
            <w:lang w:eastAsia="en-US"/>
          </w:rPr>
          <w:delText xml:space="preserve">— М.: </w:delText>
        </w:r>
        <w:r w:rsidDel="00866AF5">
          <w:rPr>
            <w:rFonts w:eastAsia="Calibri"/>
            <w:lang w:eastAsia="en-US"/>
          </w:rPr>
          <w:delText>Стандартинформ</w:delText>
        </w:r>
        <w:r w:rsidRPr="00C11C7E" w:rsidDel="00866AF5">
          <w:rPr>
            <w:rFonts w:eastAsia="Calibri"/>
            <w:lang w:eastAsia="en-US"/>
          </w:rPr>
          <w:delText>, 200</w:delText>
        </w:r>
        <w:r w:rsidDel="00866AF5">
          <w:rPr>
            <w:rFonts w:eastAsia="Calibri"/>
            <w:lang w:eastAsia="en-US"/>
          </w:rPr>
          <w:delText>8</w:delText>
        </w:r>
        <w:r w:rsidRPr="00C11C7E" w:rsidDel="00866AF5">
          <w:rPr>
            <w:rFonts w:eastAsia="Calibri"/>
            <w:lang w:eastAsia="en-US"/>
          </w:rPr>
          <w:delText>. - С. 3</w:delText>
        </w:r>
        <w:r w:rsidDel="00866AF5">
          <w:rPr>
            <w:rFonts w:eastAsia="Calibri"/>
            <w:lang w:eastAsia="en-US"/>
          </w:rPr>
          <w:delText xml:space="preserve"> - 1</w:delText>
        </w:r>
        <w:r w:rsidRPr="00C11C7E" w:rsidDel="00866AF5">
          <w:rPr>
            <w:rFonts w:eastAsia="Calibri"/>
            <w:lang w:eastAsia="en-US"/>
          </w:rPr>
          <w:delText>9.</w:delText>
        </w:r>
      </w:del>
    </w:p>
    <w:p w:rsidR="000439B5" w:rsidDel="00866AF5" w:rsidRDefault="000439B5" w:rsidP="00866AF5">
      <w:pPr>
        <w:pStyle w:val="a6"/>
        <w:numPr>
          <w:ilvl w:val="0"/>
          <w:numId w:val="1"/>
        </w:numPr>
        <w:spacing w:after="200"/>
        <w:ind w:left="0" w:firstLine="709"/>
        <w:contextualSpacing w:val="0"/>
        <w:jc w:val="left"/>
        <w:outlineLvl w:val="0"/>
        <w:rPr>
          <w:del w:id="5128" w:author="Анастасия ." w:date="2023-10-11T17:39:00Z"/>
          <w:rFonts w:eastAsia="Calibri"/>
          <w:lang w:eastAsia="en-US"/>
        </w:rPr>
        <w:pPrChange w:id="5129" w:author="Анастасия ." w:date="2023-10-11T17:39:00Z">
          <w:pPr>
            <w:numPr>
              <w:numId w:val="23"/>
            </w:numPr>
            <w:tabs>
              <w:tab w:val="num" w:pos="1276"/>
            </w:tabs>
            <w:suppressAutoHyphens/>
          </w:pPr>
        </w:pPrChange>
      </w:pPr>
      <w:del w:id="5130" w:author="Анастасия ." w:date="2023-10-11T17:39:00Z">
        <w:r w:rsidRPr="004130ED" w:rsidDel="00866AF5">
          <w:rPr>
            <w:rFonts w:eastAsia="Calibri"/>
            <w:lang w:eastAsia="en-US"/>
          </w:rPr>
          <w:delText>ГОСТ Р ИСО/МЭК 16022-2008</w:delText>
        </w:r>
        <w:r w:rsidRPr="00163B30" w:rsidDel="00866AF5">
          <w:rPr>
            <w:rFonts w:eastAsia="Calibri"/>
            <w:lang w:eastAsia="en-US"/>
          </w:rPr>
          <w:delText>.</w:delText>
        </w:r>
        <w:r w:rsidRPr="005436B0" w:rsidDel="00866AF5">
          <w:rPr>
            <w:rFonts w:eastAsia="Calibri"/>
            <w:lang w:eastAsia="en-US"/>
          </w:rPr>
          <w:delText>Автоматическая идентификация. Кодирование штриховое. Спецификация символики Data Matrix</w:delText>
        </w:r>
        <w:r w:rsidDel="00866AF5">
          <w:rPr>
            <w:rFonts w:eastAsia="Calibri"/>
            <w:lang w:eastAsia="en-US"/>
          </w:rPr>
          <w:delText xml:space="preserve"> </w:delText>
        </w:r>
        <w:r w:rsidRPr="00AD5599" w:rsidDel="00866AF5">
          <w:rPr>
            <w:rFonts w:eastAsia="Calibri"/>
            <w:lang w:eastAsia="en-US"/>
          </w:rPr>
          <w:delText>/</w:delText>
        </w:r>
        <w:r w:rsidDel="00866AF5">
          <w:rPr>
            <w:rFonts w:eastAsia="Calibri"/>
            <w:lang w:eastAsia="en-US"/>
          </w:rPr>
          <w:delText>Национальный стандарт Российской Федерации.</w:delText>
        </w:r>
        <w:r w:rsidRPr="00C11C7E" w:rsidDel="00866AF5">
          <w:delText xml:space="preserve"> </w:delText>
        </w:r>
        <w:r w:rsidRPr="00C11C7E" w:rsidDel="00866AF5">
          <w:rPr>
            <w:rFonts w:eastAsia="Calibri"/>
            <w:lang w:eastAsia="en-US"/>
          </w:rPr>
          <w:delText xml:space="preserve">— М.: </w:delText>
        </w:r>
        <w:r w:rsidDel="00866AF5">
          <w:rPr>
            <w:rFonts w:eastAsia="Calibri"/>
            <w:lang w:eastAsia="en-US"/>
          </w:rPr>
          <w:delText>Стандартинформ</w:delText>
        </w:r>
        <w:r w:rsidRPr="00C11C7E" w:rsidDel="00866AF5">
          <w:rPr>
            <w:rFonts w:eastAsia="Calibri"/>
            <w:lang w:eastAsia="en-US"/>
          </w:rPr>
          <w:delText>, 200</w:delText>
        </w:r>
        <w:r w:rsidDel="00866AF5">
          <w:rPr>
            <w:rFonts w:eastAsia="Calibri"/>
            <w:lang w:eastAsia="en-US"/>
          </w:rPr>
          <w:delText>9</w:delText>
        </w:r>
        <w:r w:rsidRPr="00C11C7E" w:rsidDel="00866AF5">
          <w:rPr>
            <w:rFonts w:eastAsia="Calibri"/>
            <w:lang w:eastAsia="en-US"/>
          </w:rPr>
          <w:delText xml:space="preserve">. - С. </w:delText>
        </w:r>
        <w:r w:rsidDel="00866AF5">
          <w:rPr>
            <w:rFonts w:eastAsia="Calibri"/>
            <w:lang w:eastAsia="en-US"/>
          </w:rPr>
          <w:delText>2 – 125.</w:delText>
        </w:r>
      </w:del>
    </w:p>
    <w:p w:rsidR="000439B5" w:rsidDel="00866AF5" w:rsidRDefault="000439B5" w:rsidP="00866AF5">
      <w:pPr>
        <w:pStyle w:val="a6"/>
        <w:numPr>
          <w:ilvl w:val="0"/>
          <w:numId w:val="1"/>
        </w:numPr>
        <w:spacing w:after="200"/>
        <w:ind w:left="0" w:firstLine="709"/>
        <w:contextualSpacing w:val="0"/>
        <w:jc w:val="left"/>
        <w:outlineLvl w:val="0"/>
        <w:rPr>
          <w:del w:id="5131" w:author="Анастасия ." w:date="2023-10-11T17:39:00Z"/>
          <w:rFonts w:eastAsia="Calibri"/>
          <w:lang w:eastAsia="en-US"/>
        </w:rPr>
        <w:pPrChange w:id="5132" w:author="Анастасия ." w:date="2023-10-11T17:39:00Z">
          <w:pPr>
            <w:numPr>
              <w:numId w:val="23"/>
            </w:numPr>
            <w:tabs>
              <w:tab w:val="num" w:pos="1276"/>
            </w:tabs>
            <w:suppressAutoHyphens/>
          </w:pPr>
        </w:pPrChange>
      </w:pPr>
      <w:del w:id="5133" w:author="Анастасия ." w:date="2023-10-11T17:39:00Z">
        <w:r w:rsidDel="00866AF5">
          <w:rPr>
            <w:rFonts w:eastAsia="Calibri"/>
            <w:lang w:eastAsia="en-US"/>
          </w:rPr>
          <w:delText xml:space="preserve">Решения интеграторов </w:delText>
        </w:r>
        <w:r w:rsidRPr="00163B30" w:rsidDel="00866AF5">
          <w:rPr>
            <w:rFonts w:eastAsia="Calibri"/>
            <w:lang w:eastAsia="en-US"/>
          </w:rPr>
          <w:delText>[</w:delText>
        </w:r>
        <w:r w:rsidDel="00866AF5">
          <w:rPr>
            <w:rFonts w:eastAsia="Calibri"/>
            <w:lang w:eastAsia="en-US"/>
          </w:rPr>
          <w:delText>Электронный ресурс</w:delText>
        </w:r>
        <w:r w:rsidRPr="00163B30" w:rsidDel="00866AF5">
          <w:rPr>
            <w:rFonts w:eastAsia="Calibri"/>
            <w:lang w:eastAsia="en-US"/>
          </w:rPr>
          <w:delText>]</w:delText>
        </w:r>
        <w:r w:rsidDel="00866AF5">
          <w:rPr>
            <w:rFonts w:eastAsia="Calibri"/>
            <w:lang w:eastAsia="en-US"/>
          </w:rPr>
          <w:delText xml:space="preserve"> </w:delText>
        </w:r>
        <w:r w:rsidRPr="00163B30" w:rsidDel="00866AF5">
          <w:rPr>
            <w:rFonts w:eastAsia="Calibri"/>
            <w:lang w:eastAsia="en-US"/>
          </w:rPr>
          <w:delText>//</w:delText>
        </w:r>
        <w:r w:rsidDel="00866AF5">
          <w:rPr>
            <w:rFonts w:eastAsia="Calibri"/>
            <w:lang w:eastAsia="en-US"/>
          </w:rPr>
          <w:delText xml:space="preserve"> Честное сообщество </w:delText>
        </w:r>
        <w:r w:rsidRPr="00163B30" w:rsidDel="00866AF5">
          <w:rPr>
            <w:rFonts w:eastAsia="Calibri"/>
            <w:lang w:eastAsia="en-US"/>
          </w:rPr>
          <w:delText xml:space="preserve">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Pr="00B662CB" w:rsidDel="00866AF5">
          <w:rPr>
            <w:rStyle w:val="af3"/>
          </w:rPr>
          <w:delText>https://markirovka.ru/knowledge/integrators/integrator-solutions/</w:delText>
        </w:r>
        <w:r w:rsidR="00A00D17" w:rsidDel="00866AF5">
          <w:rPr>
            <w:rStyle w:val="af3"/>
          </w:rPr>
          <w:fldChar w:fldCharType="end"/>
        </w:r>
        <w:r w:rsidRPr="00163B30" w:rsidDel="00866AF5">
          <w:rPr>
            <w:rFonts w:eastAsia="Calibri"/>
            <w:lang w:eastAsia="en-US"/>
          </w:rPr>
          <w:delText xml:space="preserve"> (</w:delText>
        </w:r>
        <w:r w:rsidDel="00866AF5">
          <w:rPr>
            <w:rFonts w:eastAsia="Calibri"/>
            <w:lang w:eastAsia="en-US"/>
          </w:rPr>
          <w:delText>дата обращения 02.02.2023</w:delText>
        </w:r>
        <w:r w:rsidRPr="00163B30" w:rsidDel="00866AF5">
          <w:rPr>
            <w:rFonts w:eastAsia="Calibri"/>
            <w:lang w:eastAsia="en-US"/>
          </w:rPr>
          <w:delText>)</w:delText>
        </w:r>
        <w:r w:rsidDel="00866AF5">
          <w:rPr>
            <w:rFonts w:eastAsia="Calibri"/>
            <w:lang w:eastAsia="en-US"/>
          </w:rPr>
          <w:delText>.</w:delText>
        </w:r>
      </w:del>
    </w:p>
    <w:p w:rsidR="000439B5" w:rsidRPr="00163B30" w:rsidDel="00866AF5" w:rsidRDefault="000439B5" w:rsidP="00866AF5">
      <w:pPr>
        <w:pStyle w:val="a6"/>
        <w:numPr>
          <w:ilvl w:val="0"/>
          <w:numId w:val="1"/>
        </w:numPr>
        <w:spacing w:after="200"/>
        <w:ind w:left="0" w:firstLine="709"/>
        <w:contextualSpacing w:val="0"/>
        <w:jc w:val="left"/>
        <w:outlineLvl w:val="0"/>
        <w:rPr>
          <w:del w:id="5134" w:author="Анастасия ." w:date="2023-10-11T17:39:00Z"/>
          <w:rFonts w:eastAsia="Calibri"/>
          <w:lang w:eastAsia="en-US"/>
        </w:rPr>
        <w:pPrChange w:id="5135" w:author="Анастасия ." w:date="2023-10-11T17:39:00Z">
          <w:pPr>
            <w:numPr>
              <w:numId w:val="23"/>
            </w:numPr>
            <w:tabs>
              <w:tab w:val="num" w:pos="1276"/>
            </w:tabs>
            <w:suppressAutoHyphens/>
          </w:pPr>
        </w:pPrChange>
      </w:pPr>
      <w:del w:id="5136" w:author="Анастасия ." w:date="2023-10-11T17:39:00Z">
        <w:r w:rsidDel="00866AF5">
          <w:rPr>
            <w:rFonts w:eastAsia="Calibri"/>
            <w:lang w:eastAsia="en-US"/>
          </w:rPr>
          <w:delText xml:space="preserve">Справочный статьи </w:delText>
        </w:r>
        <w:r w:rsidRPr="00AD5599" w:rsidDel="00866AF5">
          <w:rPr>
            <w:rFonts w:eastAsia="Calibri"/>
            <w:lang w:eastAsia="en-US"/>
          </w:rPr>
          <w:delText>[</w:delText>
        </w:r>
        <w:r w:rsidDel="00866AF5">
          <w:rPr>
            <w:rFonts w:eastAsia="Calibri"/>
            <w:lang w:eastAsia="en-US"/>
          </w:rPr>
          <w:delText>Электронный ресурс</w:delText>
        </w:r>
        <w:r w:rsidRPr="00AD5599" w:rsidDel="00866AF5">
          <w:rPr>
            <w:rFonts w:eastAsia="Calibri"/>
            <w:lang w:eastAsia="en-US"/>
          </w:rPr>
          <w:delText>]</w:delText>
        </w:r>
        <w:r w:rsidRPr="00163B30" w:rsidDel="00866AF5">
          <w:rPr>
            <w:rFonts w:eastAsia="Calibri"/>
            <w:lang w:eastAsia="en-US"/>
          </w:rPr>
          <w:delText xml:space="preserve"> </w:delText>
        </w:r>
        <w:r w:rsidRPr="00AD5599" w:rsidDel="00866AF5">
          <w:rPr>
            <w:rFonts w:eastAsia="Calibri"/>
            <w:lang w:eastAsia="en-US"/>
          </w:rPr>
          <w:delText>//</w:delText>
        </w:r>
        <w:r w:rsidDel="00866AF5">
          <w:rPr>
            <w:rFonts w:eastAsia="Calibri"/>
            <w:lang w:eastAsia="en-US"/>
          </w:rPr>
          <w:delText xml:space="preserve"> 4</w:delText>
        </w:r>
        <w:r w:rsidDel="00866AF5">
          <w:rPr>
            <w:rFonts w:eastAsia="Calibri"/>
            <w:lang w:val="en-US" w:eastAsia="en-US"/>
          </w:rPr>
          <w:delText>tochki</w:delText>
        </w:r>
        <w:r w:rsidDel="00866AF5">
          <w:rPr>
            <w:rFonts w:eastAsia="Calibri"/>
            <w:lang w:eastAsia="en-US"/>
          </w:rPr>
          <w:delText xml:space="preserve"> </w:delText>
        </w:r>
        <w:r w:rsidRPr="00AD5599" w:rsidDel="00866AF5">
          <w:rPr>
            <w:rFonts w:eastAsia="Calibri"/>
            <w:lang w:eastAsia="en-US"/>
          </w:rPr>
          <w:delText xml:space="preserve">URL: </w:delText>
        </w:r>
        <w:r w:rsidR="00A00D17" w:rsidDel="00866AF5">
          <w:fldChar w:fldCharType="begin"/>
        </w:r>
        <w:r w:rsidR="00A00D17" w:rsidDel="00866AF5">
          <w:delInstrText xml:space="preserve"> HYPERLINK "https://www.</w:delInstrText>
        </w:r>
        <w:r w:rsidR="00A00D17" w:rsidDel="00866AF5">
          <w:delInstrText xml:space="preserve">4tochki.ru/spravochnye-stati/" </w:delInstrText>
        </w:r>
        <w:r w:rsidR="00A00D17" w:rsidDel="00866AF5">
          <w:fldChar w:fldCharType="separate"/>
        </w:r>
        <w:r w:rsidRPr="0018621C" w:rsidDel="00866AF5">
          <w:rPr>
            <w:rStyle w:val="af3"/>
            <w:rFonts w:eastAsia="Calibri"/>
            <w:lang w:eastAsia="en-US"/>
          </w:rPr>
          <w:delText>https://www.4tochki.ru/spravochnye-stati/</w:delText>
        </w:r>
        <w:r w:rsidR="00A00D17" w:rsidDel="00866AF5">
          <w:rPr>
            <w:rStyle w:val="af3"/>
            <w:rFonts w:eastAsia="Calibri"/>
            <w:lang w:eastAsia="en-US"/>
          </w:rPr>
          <w:fldChar w:fldCharType="end"/>
        </w:r>
        <w:r w:rsidRPr="00163B30" w:rsidDel="00866AF5">
          <w:rPr>
            <w:rFonts w:eastAsia="Calibri"/>
            <w:lang w:eastAsia="en-US"/>
          </w:rPr>
          <w:delText xml:space="preserve"> </w:delText>
        </w:r>
        <w:r w:rsidRPr="005367C4" w:rsidDel="00866AF5">
          <w:rPr>
            <w:rFonts w:eastAsia="Calibri"/>
            <w:lang w:eastAsia="en-US"/>
          </w:rPr>
          <w:delText xml:space="preserve">(дата обращения: </w:delText>
        </w:r>
        <w:r w:rsidRPr="00163B30" w:rsidDel="00866AF5">
          <w:rPr>
            <w:rFonts w:eastAsia="Calibri"/>
            <w:lang w:eastAsia="en-US"/>
          </w:rPr>
          <w:delText>02</w:delText>
        </w:r>
        <w:r w:rsidRPr="005367C4" w:rsidDel="00866AF5">
          <w:rPr>
            <w:rFonts w:eastAsia="Calibri"/>
            <w:lang w:eastAsia="en-US"/>
          </w:rPr>
          <w:delText>.</w:delText>
        </w:r>
        <w:r w:rsidRPr="00AD5599" w:rsidDel="00866AF5">
          <w:rPr>
            <w:rFonts w:eastAsia="Calibri"/>
            <w:lang w:eastAsia="en-US"/>
          </w:rPr>
          <w:delText>02</w:delText>
        </w:r>
        <w:r w:rsidRPr="005367C4" w:rsidDel="00866AF5">
          <w:rPr>
            <w:rFonts w:eastAsia="Calibri"/>
            <w:lang w:eastAsia="en-US"/>
          </w:rPr>
          <w:delText>.202</w:delText>
        </w:r>
        <w:r w:rsidRPr="00AD5599" w:rsidDel="00866AF5">
          <w:rPr>
            <w:rFonts w:eastAsia="Calibri"/>
            <w:lang w:eastAsia="en-US"/>
          </w:rPr>
          <w:delText>3</w:delText>
        </w:r>
        <w:r w:rsidRPr="005367C4" w:rsidDel="00866AF5">
          <w:rPr>
            <w:rFonts w:eastAsia="Calibri"/>
            <w:lang w:eastAsia="en-US"/>
          </w:rPr>
          <w:delText>).</w:delText>
        </w:r>
      </w:del>
    </w:p>
    <w:p w:rsidR="000439B5" w:rsidDel="00866AF5" w:rsidRDefault="000439B5" w:rsidP="00866AF5">
      <w:pPr>
        <w:pStyle w:val="a6"/>
        <w:numPr>
          <w:ilvl w:val="0"/>
          <w:numId w:val="1"/>
        </w:numPr>
        <w:spacing w:after="200"/>
        <w:ind w:left="0" w:firstLine="709"/>
        <w:contextualSpacing w:val="0"/>
        <w:jc w:val="left"/>
        <w:outlineLvl w:val="0"/>
        <w:rPr>
          <w:del w:id="5137" w:author="Анастасия ." w:date="2023-10-11T17:39:00Z"/>
          <w:rFonts w:eastAsia="Calibri"/>
          <w:lang w:eastAsia="en-US"/>
        </w:rPr>
        <w:pPrChange w:id="5138" w:author="Анастасия ." w:date="2023-10-11T17:39:00Z">
          <w:pPr>
            <w:numPr>
              <w:numId w:val="23"/>
            </w:numPr>
            <w:tabs>
              <w:tab w:val="num" w:pos="1276"/>
            </w:tabs>
            <w:suppressAutoHyphens/>
          </w:pPr>
        </w:pPrChange>
      </w:pPr>
      <w:del w:id="5139" w:author="Анастасия ." w:date="2023-10-11T17:39:00Z">
        <w:r w:rsidDel="00866AF5">
          <w:rPr>
            <w:rStyle w:val="breadcrumbstxt"/>
          </w:rPr>
          <w:delText xml:space="preserve">Отличия термотрансферных и каплеструйных принтеров для маркировки продукции </w:delText>
        </w:r>
        <w:r w:rsidRPr="00F10A92" w:rsidDel="00866AF5">
          <w:delText>[Электронный ресурс]</w:delText>
        </w:r>
        <w:r w:rsidDel="00866AF5">
          <w:delText xml:space="preserve"> </w:delText>
        </w:r>
        <w:r w:rsidRPr="005367C4" w:rsidDel="00866AF5">
          <w:rPr>
            <w:rFonts w:eastAsia="Calibri"/>
            <w:lang w:eastAsia="en-US"/>
          </w:rPr>
          <w:delText xml:space="preserve">// </w:delText>
        </w:r>
        <w:r w:rsidDel="00866AF5">
          <w:rPr>
            <w:rFonts w:eastAsia="Calibri"/>
            <w:lang w:val="en-US" w:eastAsia="en-US"/>
          </w:rPr>
          <w:delText>Aurora</w:delText>
        </w:r>
        <w:r w:rsidRPr="00163B30" w:rsidDel="00866AF5">
          <w:rPr>
            <w:rFonts w:eastAsia="Calibri"/>
            <w:lang w:eastAsia="en-US"/>
          </w:rPr>
          <w:delText xml:space="preserve"> </w:delText>
        </w:r>
        <w:r w:rsidRPr="005367C4" w:rsidDel="00866AF5">
          <w:rPr>
            <w:rFonts w:eastAsia="Calibri"/>
            <w:lang w:eastAsia="en-US"/>
          </w:rPr>
          <w:delText xml:space="preserve">URL: </w:delText>
        </w:r>
        <w:r w:rsidR="00A00D17" w:rsidDel="00866AF5">
          <w:fldChar w:fldCharType="begin"/>
        </w:r>
        <w:r w:rsidR="00A00D17" w:rsidDel="00866AF5">
          <w:delInstrText xml:space="preserve"> HYPERLINK "https://aurora-pack.ru/pre</w:delInstrText>
        </w:r>
        <w:r w:rsidR="00A00D17" w:rsidDel="00866AF5">
          <w:delInstrText xml:space="preserve">ss-center/blog/otlichiya-termotransfernykh-i-kaplestruynykh-printerov-dlya-markirovki-produktsii-/" </w:delInstrText>
        </w:r>
        <w:r w:rsidR="00A00D17" w:rsidDel="00866AF5">
          <w:fldChar w:fldCharType="separate"/>
        </w:r>
        <w:r w:rsidRPr="0028646C" w:rsidDel="00866AF5">
          <w:rPr>
            <w:rStyle w:val="af3"/>
          </w:rPr>
          <w:delText>https://aurora-pack.ru/press-center/blog/otlichiya-termotransfernykh-i-kaplestruynykh-printerov-dlya-markirovki-produktsii-/</w:delText>
        </w:r>
        <w:r w:rsidR="00A00D17" w:rsidDel="00866AF5">
          <w:rPr>
            <w:rStyle w:val="af3"/>
          </w:rPr>
          <w:fldChar w:fldCharType="end"/>
        </w:r>
        <w:r w:rsidRPr="005367C4" w:rsidDel="00866AF5">
          <w:rPr>
            <w:rFonts w:eastAsia="Calibri"/>
            <w:lang w:eastAsia="en-US"/>
          </w:rPr>
          <w:delText xml:space="preserve"> (дата обращения: 1.</w:delText>
        </w:r>
        <w:r w:rsidRPr="00163B30" w:rsidDel="00866AF5">
          <w:rPr>
            <w:rFonts w:eastAsia="Calibri"/>
            <w:lang w:eastAsia="en-US"/>
          </w:rPr>
          <w:delText>02</w:delText>
        </w:r>
        <w:r w:rsidRPr="005367C4" w:rsidDel="00866AF5">
          <w:rPr>
            <w:rFonts w:eastAsia="Calibri"/>
            <w:lang w:eastAsia="en-US"/>
          </w:rPr>
          <w:delText>.202</w:delText>
        </w:r>
        <w:r w:rsidRPr="00163B30" w:rsidDel="00866AF5">
          <w:rPr>
            <w:rFonts w:eastAsia="Calibri"/>
            <w:lang w:eastAsia="en-US"/>
          </w:rPr>
          <w:delText>3</w:delText>
        </w:r>
        <w:r w:rsidRPr="005367C4" w:rsidDel="00866AF5">
          <w:rPr>
            <w:rFonts w:eastAsia="Calibri"/>
            <w:lang w:eastAsia="en-US"/>
          </w:rPr>
          <w:delText>).</w:delText>
        </w:r>
      </w:del>
    </w:p>
    <w:p w:rsidR="000439B5" w:rsidRPr="00163B30" w:rsidDel="00866AF5" w:rsidRDefault="000439B5" w:rsidP="00866AF5">
      <w:pPr>
        <w:pStyle w:val="a6"/>
        <w:numPr>
          <w:ilvl w:val="0"/>
          <w:numId w:val="1"/>
        </w:numPr>
        <w:spacing w:after="200"/>
        <w:ind w:left="0" w:firstLine="709"/>
        <w:contextualSpacing w:val="0"/>
        <w:jc w:val="left"/>
        <w:outlineLvl w:val="0"/>
        <w:rPr>
          <w:del w:id="5140" w:author="Анастасия ." w:date="2023-10-11T17:39:00Z"/>
          <w:rStyle w:val="breadcrumbstxt"/>
        </w:rPr>
        <w:pPrChange w:id="5141" w:author="Анастасия ." w:date="2023-10-11T17:39:00Z">
          <w:pPr>
            <w:numPr>
              <w:numId w:val="23"/>
            </w:numPr>
            <w:tabs>
              <w:tab w:val="num" w:pos="1276"/>
            </w:tabs>
            <w:suppressAutoHyphens/>
          </w:pPr>
        </w:pPrChange>
      </w:pPr>
      <w:del w:id="5142" w:author="Анастасия ." w:date="2023-10-11T17:39:00Z">
        <w:r w:rsidRPr="00163B30" w:rsidDel="00866AF5">
          <w:rPr>
            <w:rStyle w:val="breadcrumbstxt"/>
          </w:rPr>
          <w:delText>Шинная маркировка</w:delText>
        </w:r>
        <w:r w:rsidDel="00866AF5">
          <w:rPr>
            <w:rStyle w:val="breadcrumbstxt"/>
          </w:rPr>
          <w:delText xml:space="preserve"> </w:delText>
        </w:r>
        <w:r w:rsidRPr="00F10A92" w:rsidDel="00866AF5">
          <w:delText>[Электронный ресурс]</w:delText>
        </w:r>
        <w:r w:rsidDel="00866AF5">
          <w:rPr>
            <w:rStyle w:val="breadcrumbstxt"/>
          </w:rPr>
          <w:delText xml:space="preserve"> </w:delText>
        </w:r>
        <w:r w:rsidRPr="00163B30" w:rsidDel="00866AF5">
          <w:rPr>
            <w:rStyle w:val="breadcrumbstxt"/>
          </w:rPr>
          <w:delText xml:space="preserve">// iD-Russia URL: </w:delText>
        </w:r>
        <w:r w:rsidR="00A00D17" w:rsidDel="00866AF5">
          <w:fldChar w:fldCharType="begin"/>
        </w:r>
        <w:r w:rsidR="00A00D17" w:rsidDel="00866AF5">
          <w:delInstrText xml:space="preserve"> HYPERLINK "https://id-russia.ru/solutions/tags-and-labels/marking-tyres" </w:delInstrText>
        </w:r>
        <w:r w:rsidR="00A00D17" w:rsidDel="00866AF5">
          <w:fldChar w:fldCharType="separate"/>
        </w:r>
        <w:r w:rsidRPr="00B662CB" w:rsidDel="00866AF5">
          <w:rPr>
            <w:rStyle w:val="af3"/>
          </w:rPr>
          <w:delText>https://id-russia.ru/solutions/tags-and-labels/marking-tyres</w:delText>
        </w:r>
        <w:r w:rsidR="00A00D17" w:rsidDel="00866AF5">
          <w:rPr>
            <w:rStyle w:val="af3"/>
          </w:rPr>
          <w:fldChar w:fldCharType="end"/>
        </w:r>
        <w:r w:rsidRPr="00163B30" w:rsidDel="00866AF5">
          <w:rPr>
            <w:rStyle w:val="breadcrumbstxt"/>
          </w:rPr>
          <w:delText xml:space="preserve"> (дата обращения: 1.02.2023).</w:delText>
        </w:r>
      </w:del>
    </w:p>
    <w:p w:rsidR="000439B5" w:rsidRPr="003F3C05" w:rsidDel="00866AF5" w:rsidRDefault="000439B5" w:rsidP="00866AF5">
      <w:pPr>
        <w:pStyle w:val="a6"/>
        <w:numPr>
          <w:ilvl w:val="0"/>
          <w:numId w:val="1"/>
        </w:numPr>
        <w:spacing w:after="200"/>
        <w:ind w:left="0" w:firstLine="709"/>
        <w:contextualSpacing w:val="0"/>
        <w:jc w:val="left"/>
        <w:outlineLvl w:val="0"/>
        <w:rPr>
          <w:del w:id="5143" w:author="Анастасия ." w:date="2023-10-11T17:39:00Z"/>
          <w:rFonts w:eastAsia="Calibri"/>
          <w:lang w:eastAsia="en-US"/>
        </w:rPr>
        <w:pPrChange w:id="5144" w:author="Анастасия ." w:date="2023-10-11T17:39:00Z">
          <w:pPr>
            <w:numPr>
              <w:numId w:val="23"/>
            </w:numPr>
            <w:tabs>
              <w:tab w:val="num" w:pos="1276"/>
            </w:tabs>
            <w:suppressAutoHyphens/>
          </w:pPr>
        </w:pPrChange>
      </w:pPr>
      <w:del w:id="5145" w:author="Анастасия ." w:date="2023-10-11T17:39:00Z">
        <w:r w:rsidRPr="003F3C05" w:rsidDel="00866AF5">
          <w:rPr>
            <w:rFonts w:eastAsia="Calibri"/>
            <w:lang w:eastAsia="en-US"/>
          </w:rPr>
          <w:delText>ГОСТ ISO/IEC 15420-2010.</w:delText>
        </w:r>
        <w:r w:rsidRPr="003F3C05" w:rsidDel="00866AF5">
          <w:delText xml:space="preserve"> </w:delText>
        </w:r>
        <w:r w:rsidRPr="003F3C05" w:rsidDel="00866AF5">
          <w:rPr>
            <w:rFonts w:eastAsia="Calibri"/>
            <w:lang w:eastAsia="en-US"/>
          </w:rPr>
          <w:delText xml:space="preserve">Автоматическая идентификация. Кодирование штриховое. Спецификация символики штрихового кода </w:delText>
        </w:r>
        <w:r w:rsidRPr="003F3C05" w:rsidDel="00866AF5">
          <w:rPr>
            <w:rFonts w:eastAsia="Calibri"/>
            <w:lang w:val="en-US" w:eastAsia="en-US"/>
          </w:rPr>
          <w:delText>EAN</w:delText>
        </w:r>
        <w:r w:rsidRPr="003F3C05" w:rsidDel="00866AF5">
          <w:rPr>
            <w:rFonts w:eastAsia="Calibri"/>
            <w:lang w:eastAsia="en-US"/>
          </w:rPr>
          <w:delText>/</w:delText>
        </w:r>
        <w:r w:rsidRPr="003F3C05" w:rsidDel="00866AF5">
          <w:rPr>
            <w:rFonts w:eastAsia="Calibri"/>
            <w:lang w:val="en-US" w:eastAsia="en-US"/>
          </w:rPr>
          <w:delText>UPC</w:delText>
        </w:r>
        <w:r w:rsidRPr="00B13809" w:rsidDel="00866AF5">
          <w:rPr>
            <w:rFonts w:eastAsia="Calibri"/>
            <w:lang w:eastAsia="en-US"/>
          </w:rPr>
          <w:delText xml:space="preserve">. </w:delText>
        </w:r>
        <w:r w:rsidRPr="00B13809" w:rsidDel="00866AF5">
          <w:rPr>
            <w:rFonts w:eastAsia="Calibri" w:cs="Times New Roman"/>
            <w:lang w:eastAsia="en-US"/>
          </w:rPr>
          <w:delText xml:space="preserve">— </w:delText>
        </w:r>
        <w:r w:rsidDel="00866AF5">
          <w:rPr>
            <w:rFonts w:eastAsia="Calibri"/>
            <w:lang w:eastAsia="en-US"/>
          </w:rPr>
          <w:delText>М.: Стандартинформ, 20</w:delText>
        </w:r>
        <w:r w:rsidRPr="00B13809" w:rsidDel="00866AF5">
          <w:rPr>
            <w:rFonts w:eastAsia="Calibri"/>
            <w:lang w:eastAsia="en-US"/>
          </w:rPr>
          <w:delText>10</w:delText>
        </w:r>
        <w:r w:rsidDel="00866AF5">
          <w:rPr>
            <w:rFonts w:eastAsia="Calibri"/>
            <w:lang w:eastAsia="en-US"/>
          </w:rPr>
          <w:delText xml:space="preserve">. - С. </w:delText>
        </w:r>
        <w:r w:rsidRPr="00B13809" w:rsidDel="00866AF5">
          <w:rPr>
            <w:rFonts w:eastAsia="Calibri"/>
            <w:lang w:eastAsia="en-US"/>
          </w:rPr>
          <w:delText>5</w:delText>
        </w:r>
        <w:r w:rsidDel="00866AF5">
          <w:rPr>
            <w:rFonts w:eastAsia="Calibri"/>
            <w:lang w:eastAsia="en-US"/>
          </w:rPr>
          <w:delText xml:space="preserve"> – </w:delText>
        </w:r>
        <w:r w:rsidRPr="00B13809" w:rsidDel="00866AF5">
          <w:rPr>
            <w:rFonts w:eastAsia="Calibri"/>
            <w:lang w:eastAsia="en-US"/>
          </w:rPr>
          <w:delText>39</w:delText>
        </w:r>
        <w:r w:rsidDel="00866AF5">
          <w:rPr>
            <w:rFonts w:eastAsia="Calibri"/>
            <w:lang w:eastAsia="en-US"/>
          </w:rPr>
          <w:delText>.</w:delText>
        </w:r>
      </w:del>
    </w:p>
    <w:p w:rsidR="000439B5" w:rsidRPr="003F3C05" w:rsidDel="00866AF5" w:rsidRDefault="000439B5" w:rsidP="00866AF5">
      <w:pPr>
        <w:pStyle w:val="a6"/>
        <w:numPr>
          <w:ilvl w:val="0"/>
          <w:numId w:val="1"/>
        </w:numPr>
        <w:spacing w:after="200"/>
        <w:ind w:left="0" w:firstLine="709"/>
        <w:contextualSpacing w:val="0"/>
        <w:jc w:val="left"/>
        <w:outlineLvl w:val="0"/>
        <w:rPr>
          <w:del w:id="5146" w:author="Анастасия ." w:date="2023-10-11T17:39:00Z"/>
          <w:rFonts w:eastAsia="Calibri"/>
          <w:lang w:eastAsia="en-US"/>
        </w:rPr>
        <w:pPrChange w:id="5147" w:author="Анастасия ." w:date="2023-10-11T17:39:00Z">
          <w:pPr>
            <w:numPr>
              <w:numId w:val="23"/>
            </w:numPr>
            <w:tabs>
              <w:tab w:val="num" w:pos="1276"/>
            </w:tabs>
            <w:suppressAutoHyphens/>
          </w:pPr>
        </w:pPrChange>
      </w:pPr>
      <w:del w:id="5148" w:author="Анастасия ." w:date="2023-10-11T17:39:00Z">
        <w:r w:rsidRPr="003F3C05" w:rsidDel="00866AF5">
          <w:rPr>
            <w:rFonts w:eastAsia="Calibri"/>
            <w:lang w:eastAsia="en-US"/>
          </w:rPr>
          <w:delText xml:space="preserve">ГОСТ 4754-97. Шины пневматические для легковых автомобилей, прицепов к ним, легких грузовых автомобилей и автобусов особо малой вместимости. Технические условия. </w:delText>
        </w:r>
        <w:r w:rsidRPr="003F3C05" w:rsidDel="00866AF5">
          <w:rPr>
            <w:rFonts w:eastAsia="Calibri" w:cs="Times New Roman"/>
            <w:lang w:eastAsia="en-US"/>
          </w:rPr>
          <w:delText>—</w:delText>
        </w:r>
        <w:r w:rsidRPr="003F3C05" w:rsidDel="00866AF5">
          <w:rPr>
            <w:rFonts w:eastAsia="Calibri"/>
            <w:lang w:eastAsia="en-US"/>
          </w:rPr>
          <w:delText xml:space="preserve"> </w:delText>
        </w:r>
        <w:r w:rsidDel="00866AF5">
          <w:rPr>
            <w:rFonts w:eastAsia="Calibri"/>
            <w:lang w:eastAsia="en-US"/>
          </w:rPr>
          <w:delText>Минск: Межгосударственный совет по стандартизации, метрологии и спецификации, 1997. – С.2 – 22.</w:delText>
        </w:r>
        <w:r w:rsidRPr="003F3C05" w:rsidDel="00866AF5">
          <w:rPr>
            <w:rFonts w:eastAsia="Calibri"/>
            <w:lang w:eastAsia="en-US"/>
          </w:rPr>
          <w:delText xml:space="preserve"> </w:delText>
        </w:r>
      </w:del>
    </w:p>
    <w:p w:rsidR="000439B5" w:rsidRPr="00866AF5" w:rsidDel="00866AF5" w:rsidRDefault="000439B5" w:rsidP="00866AF5">
      <w:pPr>
        <w:pStyle w:val="a6"/>
        <w:numPr>
          <w:ilvl w:val="0"/>
          <w:numId w:val="1"/>
        </w:numPr>
        <w:spacing w:after="200"/>
        <w:ind w:left="0" w:firstLine="709"/>
        <w:contextualSpacing w:val="0"/>
        <w:jc w:val="left"/>
        <w:outlineLvl w:val="0"/>
        <w:rPr>
          <w:del w:id="5149" w:author="Анастасия ." w:date="2023-10-11T17:39:00Z"/>
          <w:rFonts w:eastAsia="Calibri"/>
          <w:lang w:eastAsia="en-US"/>
          <w:rPrChange w:id="5150" w:author="Анастасия ." w:date="2023-10-11T17:39:00Z">
            <w:rPr>
              <w:del w:id="5151" w:author="Анастасия ." w:date="2023-10-11T17:39:00Z"/>
              <w:rFonts w:eastAsia="Calibri"/>
              <w:lang w:val="en-US" w:eastAsia="en-US"/>
            </w:rPr>
          </w:rPrChange>
        </w:rPr>
        <w:pPrChange w:id="5152" w:author="Анастасия ." w:date="2023-10-11T17:39:00Z">
          <w:pPr>
            <w:numPr>
              <w:numId w:val="23"/>
            </w:numPr>
            <w:tabs>
              <w:tab w:val="num" w:pos="1276"/>
            </w:tabs>
            <w:suppressAutoHyphens/>
          </w:pPr>
        </w:pPrChange>
      </w:pPr>
      <w:del w:id="5153" w:author="Анастасия ." w:date="2023-10-11T17:39:00Z">
        <w:r w:rsidRPr="003F3C05" w:rsidDel="00866AF5">
          <w:rPr>
            <w:rFonts w:eastAsia="Calibri"/>
            <w:lang w:val="en-US" w:eastAsia="en-US"/>
          </w:rPr>
          <w:delText>Integration</w:delText>
        </w:r>
        <w:r w:rsidRPr="00866AF5" w:rsidDel="00866AF5">
          <w:rPr>
            <w:rFonts w:eastAsia="Calibri"/>
            <w:lang w:eastAsia="en-US"/>
            <w:rPrChange w:id="5154" w:author="Анастасия ." w:date="2023-10-11T17:39:00Z">
              <w:rPr>
                <w:rFonts w:eastAsia="Calibri"/>
                <w:lang w:val="en-US" w:eastAsia="en-US"/>
              </w:rPr>
            </w:rPrChange>
          </w:rPr>
          <w:delText xml:space="preserve"> </w:delText>
        </w:r>
        <w:r w:rsidRPr="003F3C05" w:rsidDel="00866AF5">
          <w:rPr>
            <w:rFonts w:eastAsia="Calibri"/>
            <w:lang w:val="en-US" w:eastAsia="en-US"/>
          </w:rPr>
          <w:delText>definition</w:delText>
        </w:r>
        <w:r w:rsidRPr="00866AF5" w:rsidDel="00866AF5">
          <w:rPr>
            <w:rFonts w:eastAsia="Calibri"/>
            <w:lang w:eastAsia="en-US"/>
            <w:rPrChange w:id="5155" w:author="Анастасия ." w:date="2023-10-11T17:39:00Z">
              <w:rPr>
                <w:rFonts w:eastAsia="Calibri"/>
                <w:lang w:val="en-US" w:eastAsia="en-US"/>
              </w:rPr>
            </w:rPrChange>
          </w:rPr>
          <w:delText xml:space="preserve"> </w:delText>
        </w:r>
        <w:r w:rsidRPr="003F3C05" w:rsidDel="00866AF5">
          <w:rPr>
            <w:rFonts w:eastAsia="Calibri"/>
            <w:lang w:val="en-US" w:eastAsia="en-US"/>
          </w:rPr>
          <w:delText>for</w:delText>
        </w:r>
        <w:r w:rsidRPr="00866AF5" w:rsidDel="00866AF5">
          <w:rPr>
            <w:rFonts w:eastAsia="Calibri"/>
            <w:lang w:eastAsia="en-US"/>
            <w:rPrChange w:id="5156" w:author="Анастасия ." w:date="2023-10-11T17:39:00Z">
              <w:rPr>
                <w:rFonts w:eastAsia="Calibri"/>
                <w:lang w:val="en-US" w:eastAsia="en-US"/>
              </w:rPr>
            </w:rPrChange>
          </w:rPr>
          <w:delText xml:space="preserve"> </w:delText>
        </w:r>
        <w:r w:rsidRPr="003F3C05" w:rsidDel="00866AF5">
          <w:rPr>
            <w:rFonts w:eastAsia="Calibri"/>
            <w:lang w:val="en-US" w:eastAsia="en-US"/>
          </w:rPr>
          <w:delText>function</w:delText>
        </w:r>
        <w:r w:rsidRPr="00866AF5" w:rsidDel="00866AF5">
          <w:rPr>
            <w:rFonts w:eastAsia="Calibri"/>
            <w:lang w:eastAsia="en-US"/>
            <w:rPrChange w:id="5157" w:author="Анастасия ." w:date="2023-10-11T17:39:00Z">
              <w:rPr>
                <w:rFonts w:eastAsia="Calibri"/>
                <w:lang w:val="en-US" w:eastAsia="en-US"/>
              </w:rPr>
            </w:rPrChange>
          </w:rPr>
          <w:delText xml:space="preserve"> </w:delText>
        </w:r>
        <w:r w:rsidRPr="003F3C05" w:rsidDel="00866AF5">
          <w:rPr>
            <w:rFonts w:eastAsia="Calibri"/>
            <w:lang w:val="en-US" w:eastAsia="en-US"/>
          </w:rPr>
          <w:delText>modeling</w:delText>
        </w:r>
        <w:r w:rsidRPr="00866AF5" w:rsidDel="00866AF5">
          <w:rPr>
            <w:rFonts w:eastAsia="Calibri"/>
            <w:lang w:eastAsia="en-US"/>
            <w:rPrChange w:id="5158" w:author="Анастасия ." w:date="2023-10-11T17:39:00Z">
              <w:rPr>
                <w:rFonts w:eastAsia="Calibri"/>
                <w:lang w:val="en-US" w:eastAsia="en-US"/>
              </w:rPr>
            </w:rPrChange>
          </w:rPr>
          <w:delText xml:space="preserve"> (</w:delText>
        </w:r>
        <w:r w:rsidRPr="003F3C05" w:rsidDel="00866AF5">
          <w:rPr>
            <w:rFonts w:eastAsia="Calibri"/>
            <w:lang w:val="en-US" w:eastAsia="en-US"/>
          </w:rPr>
          <w:delText>idef</w:delText>
        </w:r>
        <w:r w:rsidRPr="00866AF5" w:rsidDel="00866AF5">
          <w:rPr>
            <w:rFonts w:eastAsia="Calibri"/>
            <w:lang w:eastAsia="en-US"/>
            <w:rPrChange w:id="5159" w:author="Анастасия ." w:date="2023-10-11T17:39:00Z">
              <w:rPr>
                <w:rFonts w:eastAsia="Calibri"/>
                <w:lang w:val="en-US" w:eastAsia="en-US"/>
              </w:rPr>
            </w:rPrChange>
          </w:rPr>
          <w:delText xml:space="preserve">0). </w:delText>
        </w:r>
        <w:r w:rsidRPr="00866AF5" w:rsidDel="00866AF5">
          <w:rPr>
            <w:rFonts w:eastAsia="Calibri" w:cs="Times New Roman"/>
            <w:lang w:eastAsia="en-US"/>
            <w:rPrChange w:id="5160" w:author="Анастасия ." w:date="2023-10-11T17:39:00Z">
              <w:rPr>
                <w:rFonts w:eastAsia="Calibri" w:cs="Times New Roman"/>
                <w:lang w:val="en-US" w:eastAsia="en-US"/>
              </w:rPr>
            </w:rPrChange>
          </w:rPr>
          <w:delText xml:space="preserve">— </w:delText>
        </w:r>
        <w:r w:rsidDel="00866AF5">
          <w:rPr>
            <w:rFonts w:eastAsia="Calibri" w:cs="Times New Roman"/>
            <w:lang w:val="en-US" w:eastAsia="en-US"/>
          </w:rPr>
          <w:delText>FIPS</w:delText>
        </w:r>
        <w:r w:rsidRPr="00866AF5" w:rsidDel="00866AF5">
          <w:rPr>
            <w:rFonts w:eastAsia="Calibri" w:cs="Times New Roman"/>
            <w:lang w:eastAsia="en-US"/>
            <w:rPrChange w:id="5161" w:author="Анастасия ." w:date="2023-10-11T17:39:00Z">
              <w:rPr>
                <w:rFonts w:eastAsia="Calibri" w:cs="Times New Roman"/>
                <w:lang w:val="en-US" w:eastAsia="en-US"/>
              </w:rPr>
            </w:rPrChange>
          </w:rPr>
          <w:delText xml:space="preserve"> </w:delText>
        </w:r>
        <w:r w:rsidDel="00866AF5">
          <w:rPr>
            <w:rFonts w:eastAsia="Calibri" w:cs="Times New Roman"/>
            <w:lang w:val="en-US" w:eastAsia="en-US"/>
          </w:rPr>
          <w:delText>PUBS</w:delText>
        </w:r>
        <w:r w:rsidRPr="00866AF5" w:rsidDel="00866AF5">
          <w:rPr>
            <w:rFonts w:eastAsia="Calibri" w:cs="Times New Roman"/>
            <w:lang w:eastAsia="en-US"/>
            <w:rPrChange w:id="5162" w:author="Анастасия ." w:date="2023-10-11T17:39:00Z">
              <w:rPr>
                <w:rFonts w:eastAsia="Calibri" w:cs="Times New Roman"/>
                <w:lang w:val="en-US" w:eastAsia="en-US"/>
              </w:rPr>
            </w:rPrChange>
          </w:rPr>
          <w:delText xml:space="preserve">, 1993. – </w:delText>
        </w:r>
        <w:r w:rsidDel="00866AF5">
          <w:rPr>
            <w:rFonts w:eastAsia="Calibri" w:cs="Times New Roman"/>
            <w:lang w:val="en-US" w:eastAsia="en-US"/>
          </w:rPr>
          <w:delText>C</w:delText>
        </w:r>
        <w:r w:rsidRPr="00866AF5" w:rsidDel="00866AF5">
          <w:rPr>
            <w:rFonts w:eastAsia="Calibri" w:cs="Times New Roman"/>
            <w:lang w:eastAsia="en-US"/>
            <w:rPrChange w:id="5163" w:author="Анастасия ." w:date="2023-10-11T17:39:00Z">
              <w:rPr>
                <w:rFonts w:eastAsia="Calibri" w:cs="Times New Roman"/>
                <w:lang w:val="en-US" w:eastAsia="en-US"/>
              </w:rPr>
            </w:rPrChange>
          </w:rPr>
          <w:delText>. 128.</w:delText>
        </w:r>
      </w:del>
    </w:p>
    <w:p w:rsidR="000439B5" w:rsidDel="00866AF5" w:rsidRDefault="000439B5" w:rsidP="00866AF5">
      <w:pPr>
        <w:pStyle w:val="a6"/>
        <w:numPr>
          <w:ilvl w:val="0"/>
          <w:numId w:val="1"/>
        </w:numPr>
        <w:spacing w:after="200"/>
        <w:ind w:left="0" w:firstLine="709"/>
        <w:contextualSpacing w:val="0"/>
        <w:jc w:val="left"/>
        <w:outlineLvl w:val="0"/>
        <w:rPr>
          <w:del w:id="5164" w:author="Анастасия ." w:date="2023-10-11T17:39:00Z"/>
          <w:rFonts w:eastAsia="Calibri"/>
          <w:lang w:eastAsia="en-US"/>
        </w:rPr>
        <w:pPrChange w:id="5165" w:author="Анастасия ." w:date="2023-10-11T17:39:00Z">
          <w:pPr>
            <w:numPr>
              <w:numId w:val="23"/>
            </w:numPr>
            <w:tabs>
              <w:tab w:val="num" w:pos="1276"/>
            </w:tabs>
            <w:suppressAutoHyphens/>
          </w:pPr>
        </w:pPrChange>
      </w:pPr>
      <w:del w:id="5166" w:author="Анастасия ." w:date="2023-10-11T17:39:00Z">
        <w:r w:rsidRPr="002E0C98" w:rsidDel="00866AF5">
          <w:rPr>
            <w:rFonts w:eastAsia="Calibri"/>
            <w:lang w:eastAsia="en-US"/>
          </w:rPr>
          <w:delText>Пример</w:delText>
        </w:r>
        <w:r w:rsidRPr="00B13809" w:rsidDel="00866AF5">
          <w:rPr>
            <w:rFonts w:eastAsia="Calibri"/>
            <w:lang w:eastAsia="en-US"/>
          </w:rPr>
          <w:delText xml:space="preserve"> </w:delText>
        </w:r>
        <w:r w:rsidRPr="002E0C98" w:rsidDel="00866AF5">
          <w:rPr>
            <w:rFonts w:eastAsia="Calibri"/>
            <w:lang w:eastAsia="en-US"/>
          </w:rPr>
          <w:delText>решения</w:delText>
        </w:r>
        <w:r w:rsidRPr="00B13809" w:rsidDel="00866AF5">
          <w:rPr>
            <w:rFonts w:eastAsia="Calibri"/>
            <w:lang w:eastAsia="en-US"/>
          </w:rPr>
          <w:delText xml:space="preserve">: </w:delText>
        </w:r>
        <w:r w:rsidRPr="002E0C98" w:rsidDel="00866AF5">
          <w:rPr>
            <w:rFonts w:eastAsia="Calibri"/>
            <w:lang w:eastAsia="en-US"/>
          </w:rPr>
          <w:delText>Внедрение</w:delText>
        </w:r>
        <w:r w:rsidRPr="00B13809" w:rsidDel="00866AF5">
          <w:rPr>
            <w:rFonts w:eastAsia="Calibri"/>
            <w:lang w:eastAsia="en-US"/>
          </w:rPr>
          <w:delText xml:space="preserve"> </w:delText>
        </w:r>
        <w:r w:rsidRPr="003F3C05" w:rsidDel="00866AF5">
          <w:rPr>
            <w:rFonts w:eastAsia="Calibri"/>
            <w:lang w:val="en-US" w:eastAsia="en-US"/>
          </w:rPr>
          <w:delText>iRenaissance</w:delText>
        </w:r>
        <w:r w:rsidRPr="00B13809" w:rsidDel="00866AF5">
          <w:rPr>
            <w:rFonts w:eastAsia="Calibri"/>
            <w:lang w:eastAsia="en-US"/>
          </w:rPr>
          <w:delText xml:space="preserve"> </w:delText>
        </w:r>
        <w:r w:rsidRPr="002E0C98" w:rsidDel="00866AF5">
          <w:rPr>
            <w:rFonts w:eastAsia="Calibri"/>
            <w:lang w:eastAsia="en-US"/>
          </w:rPr>
          <w:delText>на</w:delText>
        </w:r>
        <w:r w:rsidRPr="00B13809" w:rsidDel="00866AF5">
          <w:rPr>
            <w:rFonts w:eastAsia="Calibri"/>
            <w:lang w:eastAsia="en-US"/>
          </w:rPr>
          <w:delText xml:space="preserve"> </w:delText>
        </w:r>
        <w:r w:rsidRPr="002E0C98" w:rsidDel="00866AF5">
          <w:rPr>
            <w:rFonts w:eastAsia="Calibri"/>
            <w:lang w:eastAsia="en-US"/>
          </w:rPr>
          <w:delText xml:space="preserve">Московском Шинном Заводе </w:delText>
        </w:r>
        <w:r w:rsidDel="00866AF5">
          <w:rPr>
            <w:rFonts w:eastAsia="Calibri"/>
            <w:lang w:eastAsia="en-US"/>
          </w:rPr>
          <w:delText xml:space="preserve">[Электронный ресурс] // </w:delText>
        </w:r>
        <w:r w:rsidRPr="002E0C98" w:rsidDel="00866AF5">
          <w:rPr>
            <w:rFonts w:eastAsia="Calibri"/>
            <w:lang w:eastAsia="en-US"/>
          </w:rPr>
          <w:delText xml:space="preserve">CNews Аналитика </w:delText>
        </w:r>
        <w:r w:rsidDel="00866AF5">
          <w:rPr>
            <w:rFonts w:eastAsia="Calibri"/>
            <w:lang w:eastAsia="en-US"/>
          </w:rPr>
          <w:delText xml:space="preserve">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00A00D17" w:rsidDel="00866AF5">
          <w:fldChar w:fldCharType="begin"/>
        </w:r>
        <w:r w:rsidR="00A00D17" w:rsidDel="00866AF5">
          <w:delInstrText xml:space="preserve"> HYPERLINK "https://www.cnews.ru/reviews/free/2004/case/namip.shtml?ysclid=lg7vv3efjv8</w:delInstrText>
        </w:r>
        <w:r w:rsidR="00A00D17" w:rsidDel="00866AF5">
          <w:delInstrText xml:space="preserve">49937454" </w:delInstrText>
        </w:r>
        <w:r w:rsidR="00A00D17" w:rsidDel="00866AF5">
          <w:fldChar w:fldCharType="separate"/>
        </w:r>
        <w:r w:rsidDel="00866AF5">
          <w:rPr>
            <w:rStyle w:val="af3"/>
          </w:rPr>
          <w:delText>Интернет-издание о высоких технологиях (cnews.ru)</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67" w:author="Анастасия ." w:date="2023-10-11T17:39:00Z"/>
          <w:rFonts w:eastAsia="Calibri"/>
          <w:lang w:eastAsia="en-US"/>
        </w:rPr>
        <w:pPrChange w:id="5168" w:author="Анастасия ." w:date="2023-10-11T17:39:00Z">
          <w:pPr>
            <w:numPr>
              <w:numId w:val="23"/>
            </w:numPr>
            <w:tabs>
              <w:tab w:val="num" w:pos="1276"/>
            </w:tabs>
            <w:suppressAutoHyphens/>
          </w:pPr>
        </w:pPrChange>
      </w:pPr>
      <w:del w:id="5169" w:author="Анастасия ." w:date="2023-10-11T17:39:00Z">
        <w:r w:rsidRPr="002E0C98" w:rsidDel="00866AF5">
          <w:rPr>
            <w:rFonts w:eastAsia="Calibri"/>
            <w:lang w:eastAsia="en-US"/>
          </w:rPr>
          <w:delText xml:space="preserve">Microsoft Dynamics NAV – что это за программа? </w:delText>
        </w:r>
        <w:r w:rsidDel="00866AF5">
          <w:rPr>
            <w:rFonts w:eastAsia="Calibri"/>
            <w:lang w:eastAsia="en-US"/>
          </w:rPr>
          <w:delText xml:space="preserve">[Электронный ресурс] // </w:delText>
        </w:r>
        <w:r w:rsidDel="00866AF5">
          <w:rPr>
            <w:rFonts w:eastAsia="Calibri"/>
            <w:lang w:val="en-US" w:eastAsia="en-US"/>
          </w:rPr>
          <w:delText>Geekon</w:delText>
        </w:r>
        <w:r w:rsidRPr="002E0C98" w:rsidDel="00866AF5">
          <w:rPr>
            <w:rFonts w:eastAsia="Calibri"/>
            <w:lang w:eastAsia="en-US"/>
          </w:rPr>
          <w:delText xml:space="preserve"> </w:delText>
        </w:r>
        <w:r w:rsidDel="00866AF5">
          <w:rPr>
            <w:rFonts w:eastAsia="Calibri"/>
            <w:lang w:eastAsia="en-US"/>
          </w:rPr>
          <w:delText xml:space="preserve">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00A00D17" w:rsidDel="00866AF5">
          <w:fldChar w:fldCharType="begin"/>
        </w:r>
        <w:r w:rsidR="00A00D17" w:rsidDel="00866AF5">
          <w:delInstrText xml:space="preserve"> HYPERLINK "https://geekon.media/programma-microsoft-dynamics-nav/?ysclid=lg7wlykk87526413589" </w:delInstrText>
        </w:r>
        <w:r w:rsidR="00A00D17" w:rsidDel="00866AF5">
          <w:fldChar w:fldCharType="separate"/>
        </w:r>
        <w:r w:rsidDel="00866AF5">
          <w:rPr>
            <w:rStyle w:val="af3"/>
          </w:rPr>
          <w:delText>Navision: что это за программа, зачем нужна для бизнеса и какие у нее функции (geekon.media)</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70" w:author="Анастасия ." w:date="2023-10-11T17:39:00Z"/>
          <w:rFonts w:eastAsia="Calibri"/>
          <w:lang w:eastAsia="en-US"/>
        </w:rPr>
        <w:pPrChange w:id="5171" w:author="Анастасия ." w:date="2023-10-11T17:39:00Z">
          <w:pPr>
            <w:numPr>
              <w:numId w:val="23"/>
            </w:numPr>
            <w:tabs>
              <w:tab w:val="num" w:pos="1276"/>
            </w:tabs>
            <w:suppressAutoHyphens/>
          </w:pPr>
        </w:pPrChange>
      </w:pPr>
      <w:del w:id="5172" w:author="Анастасия ." w:date="2023-10-11T17:39:00Z">
        <w:r w:rsidRPr="002E0C98" w:rsidDel="00866AF5">
          <w:rPr>
            <w:rFonts w:eastAsia="Calibri"/>
            <w:lang w:eastAsia="en-US"/>
          </w:rPr>
          <w:delText xml:space="preserve">Отраслевая специфика проектов ERP в России </w:delText>
        </w:r>
        <w:r w:rsidDel="00866AF5">
          <w:rPr>
            <w:rFonts w:eastAsia="Calibri"/>
            <w:lang w:eastAsia="en-US"/>
          </w:rPr>
          <w:delText xml:space="preserve">[Электронный ресурс] // </w:delText>
        </w:r>
        <w:r w:rsidDel="00866AF5">
          <w:rPr>
            <w:rFonts w:eastAsia="Calibri"/>
            <w:lang w:val="en-US" w:eastAsia="en-US"/>
          </w:rPr>
          <w:delText>Tadviser</w:delText>
        </w:r>
        <w:r w:rsidRPr="002E0C98" w:rsidDel="00866AF5">
          <w:rPr>
            <w:rFonts w:eastAsia="Calibri"/>
            <w:lang w:eastAsia="en-US"/>
          </w:rPr>
          <w:delText xml:space="preserve"> </w:delText>
        </w:r>
        <w:r w:rsidDel="00866AF5">
          <w:rPr>
            <w:rFonts w:eastAsia="Calibri"/>
            <w:lang w:eastAsia="en-US"/>
          </w:rPr>
          <w:delText xml:space="preserve">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00A00D17" w:rsidDel="00866AF5">
          <w:fldChar w:fldCharType="begin"/>
        </w:r>
        <w:r w:rsidR="00A00D17" w:rsidDel="00866AF5">
          <w:delInstrText xml:space="preserve"> HYPERLINK "https://www.tadviser.ru/index.php/ERP?cache=no&amp;ptype=system" \l "ttop" </w:delInstrText>
        </w:r>
        <w:r w:rsidR="00A00D17" w:rsidDel="00866AF5">
          <w:fldChar w:fldCharType="separate"/>
        </w:r>
        <w:r w:rsidDel="00866AF5">
          <w:rPr>
            <w:rStyle w:val="af3"/>
          </w:rPr>
          <w:delText>ERP (tadviser.ru)</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73" w:author="Анастасия ." w:date="2023-10-11T17:39:00Z"/>
          <w:rFonts w:eastAsia="Calibri"/>
          <w:lang w:eastAsia="en-US"/>
        </w:rPr>
        <w:pPrChange w:id="5174" w:author="Анастасия ." w:date="2023-10-11T17:39:00Z">
          <w:pPr>
            <w:numPr>
              <w:numId w:val="23"/>
            </w:numPr>
            <w:tabs>
              <w:tab w:val="num" w:pos="1276"/>
            </w:tabs>
            <w:suppressAutoHyphens/>
          </w:pPr>
        </w:pPrChange>
      </w:pPr>
      <w:del w:id="5175" w:author="Анастасия ." w:date="2023-10-11T17:39:00Z">
        <w:r w:rsidRPr="002E0C98" w:rsidDel="00866AF5">
          <w:rPr>
            <w:rFonts w:eastAsia="Calibri"/>
            <w:lang w:eastAsia="en-US"/>
          </w:rPr>
          <w:delText xml:space="preserve">Сверхразум для бизнеса. Что такое ERP-системы, как они устроены и какими бывают </w:delText>
        </w:r>
        <w:r w:rsidDel="00866AF5">
          <w:rPr>
            <w:rFonts w:eastAsia="Calibri"/>
            <w:lang w:eastAsia="en-US"/>
          </w:rPr>
          <w:delText xml:space="preserve">[Электронный ресурс] // </w:delText>
        </w:r>
        <w:r w:rsidRPr="002E0C98" w:rsidDel="00866AF5">
          <w:rPr>
            <w:rFonts w:eastAsia="Calibri"/>
            <w:lang w:eastAsia="en-US"/>
          </w:rPr>
          <w:delText>WSS &amp; Technologies</w:delText>
        </w:r>
        <w:r w:rsidDel="00866AF5">
          <w:rPr>
            <w:rFonts w:eastAsia="Calibri"/>
            <w:lang w:eastAsia="en-US"/>
          </w:rPr>
          <w:delText xml:space="preserve"> 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Pr="002E0C98" w:rsidDel="00866AF5">
          <w:delText xml:space="preserve"> </w:delText>
        </w:r>
        <w:r w:rsidR="00A00D17" w:rsidDel="00866AF5">
          <w:fldChar w:fldCharType="begin"/>
        </w:r>
        <w:r w:rsidR="00A00D17" w:rsidDel="00866AF5">
          <w:delInstrText xml:space="preserve"> HYPERLINK "https://www.websoftshop.ru/information/articles/automation/erp_mes_scada/?ysclid=lg3ueisrul261726114" </w:delInstrText>
        </w:r>
        <w:r w:rsidR="00A00D17" w:rsidDel="00866AF5">
          <w:fldChar w:fldCharType="separate"/>
        </w:r>
        <w:r w:rsidDel="00866AF5">
          <w:rPr>
            <w:rStyle w:val="af3"/>
          </w:rPr>
          <w:delText>4 основных способа интеграции Scada и MES с ERP системой (websoftshop.ru)</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76" w:author="Анастасия ." w:date="2023-10-11T17:39:00Z"/>
          <w:rFonts w:eastAsia="Calibri"/>
          <w:lang w:eastAsia="en-US"/>
        </w:rPr>
        <w:pPrChange w:id="5177" w:author="Анастасия ." w:date="2023-10-11T17:39:00Z">
          <w:pPr>
            <w:numPr>
              <w:numId w:val="23"/>
            </w:numPr>
            <w:tabs>
              <w:tab w:val="num" w:pos="1276"/>
            </w:tabs>
            <w:suppressAutoHyphens/>
          </w:pPr>
        </w:pPrChange>
      </w:pPr>
      <w:del w:id="5178" w:author="Анастасия ." w:date="2023-10-11T17:39:00Z">
        <w:r w:rsidRPr="002E0C98" w:rsidDel="00866AF5">
          <w:rPr>
            <w:rFonts w:eastAsia="Calibri"/>
            <w:lang w:eastAsia="en-US"/>
          </w:rPr>
          <w:delText xml:space="preserve">Четыре основных способа интеграции Scada &amp; MES с ERP системой </w:delText>
        </w:r>
        <w:r w:rsidDel="00866AF5">
          <w:rPr>
            <w:rFonts w:eastAsia="Calibri"/>
            <w:lang w:eastAsia="en-US"/>
          </w:rPr>
          <w:delText xml:space="preserve">[Электронный ресурс] // </w:delText>
        </w:r>
        <w:r w:rsidDel="00866AF5">
          <w:rPr>
            <w:rFonts w:eastAsia="Calibri"/>
            <w:lang w:val="en-US" w:eastAsia="en-US"/>
          </w:rPr>
          <w:delText>Skillbox</w:delText>
        </w:r>
        <w:r w:rsidDel="00866AF5">
          <w:rPr>
            <w:rFonts w:eastAsia="Calibri"/>
            <w:lang w:eastAsia="en-US"/>
          </w:rPr>
          <w:delText xml:space="preserve"> 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00A00D17" w:rsidDel="00866AF5">
          <w:fldChar w:fldCharType="begin"/>
        </w:r>
        <w:r w:rsidR="00A00D17" w:rsidDel="00866AF5">
          <w:delInstrText xml:space="preserve"> HYPERLINK "https://skillbox.ru/media/management/chto-takoe-erpsistemy-kak-oni-ustroeny-i-kakimi-byvayut/?ysclid=lg7so80e3i335898050" </w:delInstrText>
        </w:r>
        <w:r w:rsidR="00A00D17" w:rsidDel="00866AF5">
          <w:fldChar w:fldCharType="separate"/>
        </w:r>
        <w:r w:rsidDel="00866AF5">
          <w:rPr>
            <w:rStyle w:val="af3"/>
          </w:rPr>
          <w:delText>ERP: что это такое, как устроены и какими бывают / Skillbox Media</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79" w:author="Анастасия ." w:date="2023-10-11T17:39:00Z"/>
          <w:rFonts w:eastAsia="Calibri"/>
          <w:lang w:eastAsia="en-US"/>
        </w:rPr>
        <w:pPrChange w:id="5180" w:author="Анастасия ." w:date="2023-10-11T17:39:00Z">
          <w:pPr>
            <w:numPr>
              <w:numId w:val="23"/>
            </w:numPr>
            <w:tabs>
              <w:tab w:val="num" w:pos="1276"/>
            </w:tabs>
            <w:suppressAutoHyphens/>
          </w:pPr>
        </w:pPrChange>
      </w:pPr>
      <w:del w:id="5181" w:author="Анастасия ." w:date="2023-10-11T17:39:00Z">
        <w:r w:rsidRPr="002E0C98" w:rsidDel="00866AF5">
          <w:rPr>
            <w:rFonts w:eastAsia="Calibri"/>
            <w:lang w:eastAsia="en-US"/>
          </w:rPr>
          <w:delText>UML-диаграмма последовательности для REST API: практический пример</w:delText>
        </w:r>
        <w:r w:rsidDel="00866AF5">
          <w:rPr>
            <w:rFonts w:eastAsia="Calibri"/>
            <w:lang w:eastAsia="en-US"/>
          </w:rPr>
          <w:delText xml:space="preserve"> [Электронный ресурс] // </w:delText>
        </w:r>
        <w:r w:rsidDel="00866AF5">
          <w:rPr>
            <w:rFonts w:eastAsia="Calibri"/>
            <w:lang w:val="en-US" w:eastAsia="en-US"/>
          </w:rPr>
          <w:delText>babokschool</w:delText>
        </w:r>
        <w:r w:rsidDel="00866AF5">
          <w:rPr>
            <w:rFonts w:eastAsia="Calibri"/>
            <w:lang w:eastAsia="en-US"/>
          </w:rPr>
          <w:delText xml:space="preserve"> URL: </w:delText>
        </w:r>
        <w:r w:rsidR="00A00D17" w:rsidDel="00866AF5">
          <w:fldChar w:fldCharType="begin"/>
        </w:r>
        <w:r w:rsidR="00A00D17" w:rsidDel="00866AF5">
          <w:delInstrText xml:space="preserve"> HYPERLINK "https://markirovka.ru/knowledge/integrators/integrator-solutions/" </w:delInstrText>
        </w:r>
        <w:r w:rsidR="00A00D17" w:rsidDel="00866AF5">
          <w:fldChar w:fldCharType="separate"/>
        </w:r>
        <w:r w:rsidRPr="002E0C98" w:rsidDel="00866AF5">
          <w:delText xml:space="preserve"> </w:delText>
        </w:r>
        <w:r w:rsidR="00A00D17" w:rsidDel="00866AF5">
          <w:fldChar w:fldCharType="begin"/>
        </w:r>
        <w:r w:rsidR="00A00D17" w:rsidDel="00866AF5">
          <w:delInstrText xml:space="preserve"> HYPERLINK "https://babok-school.ru/blogs/rest-api-example-web-server-and-web-app-intera</w:delInstrText>
        </w:r>
        <w:r w:rsidR="00A00D17" w:rsidDel="00866AF5">
          <w:delInstrText xml:space="preserve">ction-on-uml-sequence/" </w:delInstrText>
        </w:r>
        <w:r w:rsidR="00A00D17" w:rsidDel="00866AF5">
          <w:fldChar w:fldCharType="separate"/>
        </w:r>
        <w:r w:rsidDel="00866AF5">
          <w:rPr>
            <w:rStyle w:val="af3"/>
          </w:rPr>
          <w:delText>Примеры запросов и ответов REST API на UML-sequence (babok-school.ru)</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Del="00866AF5" w:rsidRDefault="000439B5" w:rsidP="00866AF5">
      <w:pPr>
        <w:pStyle w:val="a6"/>
        <w:numPr>
          <w:ilvl w:val="0"/>
          <w:numId w:val="1"/>
        </w:numPr>
        <w:spacing w:after="200"/>
        <w:ind w:left="0" w:firstLine="709"/>
        <w:contextualSpacing w:val="0"/>
        <w:jc w:val="left"/>
        <w:outlineLvl w:val="0"/>
        <w:rPr>
          <w:del w:id="5182" w:author="Анастасия ." w:date="2023-10-11T17:39:00Z"/>
          <w:rFonts w:eastAsia="Calibri"/>
          <w:lang w:eastAsia="en-US"/>
        </w:rPr>
        <w:pPrChange w:id="5183" w:author="Анастасия ." w:date="2023-10-11T17:39:00Z">
          <w:pPr>
            <w:numPr>
              <w:numId w:val="23"/>
            </w:numPr>
            <w:tabs>
              <w:tab w:val="num" w:pos="1276"/>
            </w:tabs>
            <w:suppressAutoHyphens/>
          </w:pPr>
        </w:pPrChange>
      </w:pPr>
      <w:del w:id="5184" w:author="Анастасия ." w:date="2023-10-11T17:39:00Z">
        <w:r w:rsidRPr="002E0C98" w:rsidDel="00866AF5">
          <w:rPr>
            <w:rFonts w:eastAsia="Calibri"/>
            <w:lang w:eastAsia="en-US"/>
          </w:rPr>
          <w:delText xml:space="preserve">Трехслойная и трехзвенная: введение в архитектуру ИС для аналитика </w:delText>
        </w:r>
        <w:r w:rsidDel="00866AF5">
          <w:rPr>
            <w:rFonts w:eastAsia="Calibri"/>
            <w:lang w:eastAsia="en-US"/>
          </w:rPr>
          <w:delText xml:space="preserve">[Электронный ресурс] // </w:delText>
        </w:r>
        <w:r w:rsidDel="00866AF5">
          <w:rPr>
            <w:rFonts w:eastAsia="Calibri"/>
            <w:lang w:val="en-US" w:eastAsia="en-US"/>
          </w:rPr>
          <w:delText>babokschool</w:delText>
        </w:r>
        <w:r w:rsidDel="00866AF5">
          <w:rPr>
            <w:rFonts w:eastAsia="Calibri"/>
            <w:lang w:eastAsia="en-US"/>
          </w:rPr>
          <w:delText xml:space="preserve"> URL: </w:delText>
        </w:r>
        <w:r w:rsidR="00A00D17" w:rsidDel="00866AF5">
          <w:fldChar w:fldCharType="begin"/>
        </w:r>
        <w:r w:rsidR="00A00D17" w:rsidDel="00866AF5">
          <w:delInstrText xml:space="preserve"> HYPERLINK "https://m</w:delInstrText>
        </w:r>
        <w:r w:rsidR="00A00D17" w:rsidDel="00866AF5">
          <w:delInstrText xml:space="preserve">arkirovka.ru/knowledge/integrators/integrator-solutions/" </w:delInstrText>
        </w:r>
        <w:r w:rsidR="00A00D17" w:rsidDel="00866AF5">
          <w:fldChar w:fldCharType="separate"/>
        </w:r>
        <w:r w:rsidR="00A00D17" w:rsidDel="00866AF5">
          <w:fldChar w:fldCharType="begin"/>
        </w:r>
        <w:r w:rsidR="00A00D17" w:rsidDel="00866AF5">
          <w:delInstrText xml:space="preserve"> HYPERLINK "https://babok-school.ru/blogs/is-architecture-basics-for-junior-analysts/" </w:delInstrText>
        </w:r>
        <w:r w:rsidR="00A00D17" w:rsidDel="00866AF5">
          <w:fldChar w:fldCharType="separate"/>
        </w:r>
        <w:r w:rsidDel="00866AF5">
          <w:rPr>
            <w:rStyle w:val="af3"/>
          </w:rPr>
          <w:delText>Ликбез по архитектуре информационных систем для аналитика (babok-school.ru)</w:delText>
        </w:r>
        <w:r w:rsidR="00A00D17" w:rsidDel="00866AF5">
          <w:rPr>
            <w:rStyle w:val="af3"/>
          </w:rPr>
          <w:fldChar w:fldCharType="end"/>
        </w:r>
        <w:r w:rsidDel="00866AF5">
          <w:rPr>
            <w:rStyle w:val="af3"/>
          </w:rPr>
          <w:delText>/</w:delText>
        </w:r>
        <w:r w:rsidR="00A00D17" w:rsidDel="00866AF5">
          <w:rPr>
            <w:rStyle w:val="af3"/>
          </w:rPr>
          <w:fldChar w:fldCharType="end"/>
        </w:r>
        <w:r w:rsidDel="00866AF5">
          <w:rPr>
            <w:rFonts w:eastAsia="Calibri"/>
            <w:lang w:eastAsia="en-US"/>
          </w:rPr>
          <w:delText xml:space="preserve"> (дата обращения 02.04.2023).</w:delText>
        </w:r>
      </w:del>
    </w:p>
    <w:p w:rsidR="000439B5" w:rsidRPr="00866AF5" w:rsidDel="00866AF5" w:rsidRDefault="000439B5" w:rsidP="00866AF5">
      <w:pPr>
        <w:pStyle w:val="a6"/>
        <w:numPr>
          <w:ilvl w:val="0"/>
          <w:numId w:val="1"/>
        </w:numPr>
        <w:spacing w:after="200"/>
        <w:ind w:left="0" w:firstLine="709"/>
        <w:contextualSpacing w:val="0"/>
        <w:jc w:val="left"/>
        <w:outlineLvl w:val="0"/>
        <w:rPr>
          <w:del w:id="5185" w:author="Анастасия ." w:date="2023-10-11T17:39:00Z"/>
          <w:rFonts w:eastAsia="Calibri"/>
          <w:lang w:eastAsia="en-US"/>
          <w:rPrChange w:id="5186" w:author="Анастасия ." w:date="2023-10-11T17:39:00Z">
            <w:rPr>
              <w:del w:id="5187" w:author="Анастасия ." w:date="2023-10-11T17:39:00Z"/>
              <w:rFonts w:eastAsia="Calibri"/>
              <w:lang w:val="en-US" w:eastAsia="en-US"/>
            </w:rPr>
          </w:rPrChange>
        </w:rPr>
        <w:pPrChange w:id="5188" w:author="Анастасия ." w:date="2023-10-11T17:39:00Z">
          <w:pPr>
            <w:numPr>
              <w:numId w:val="23"/>
            </w:numPr>
            <w:tabs>
              <w:tab w:val="num" w:pos="1276"/>
            </w:tabs>
            <w:suppressAutoHyphens/>
          </w:pPr>
        </w:pPrChange>
      </w:pPr>
      <w:del w:id="5189" w:author="Анастасия ." w:date="2023-10-11T17:39:00Z">
        <w:r w:rsidRPr="007543A0" w:rsidDel="00866AF5">
          <w:rPr>
            <w:rFonts w:eastAsia="Calibri"/>
            <w:lang w:val="en-US" w:eastAsia="en-US"/>
          </w:rPr>
          <w:delText>Oracle</w:delText>
        </w:r>
        <w:r w:rsidRPr="00866AF5" w:rsidDel="00866AF5">
          <w:rPr>
            <w:rFonts w:eastAsia="Calibri"/>
            <w:lang w:eastAsia="en-US"/>
            <w:rPrChange w:id="5190" w:author="Анастасия ." w:date="2023-10-11T17:39:00Z">
              <w:rPr>
                <w:rFonts w:eastAsia="Calibri"/>
                <w:lang w:val="en-US" w:eastAsia="en-US"/>
              </w:rPr>
            </w:rPrChange>
          </w:rPr>
          <w:delText xml:space="preserve"> </w:delText>
        </w:r>
        <w:r w:rsidRPr="007543A0" w:rsidDel="00866AF5">
          <w:rPr>
            <w:rFonts w:eastAsia="Calibri"/>
            <w:lang w:val="en-US" w:eastAsia="en-US"/>
          </w:rPr>
          <w:delText>Triggers</w:delText>
        </w:r>
        <w:r w:rsidRPr="00866AF5" w:rsidDel="00866AF5">
          <w:rPr>
            <w:rFonts w:eastAsia="Calibri"/>
            <w:lang w:eastAsia="en-US"/>
            <w:rPrChange w:id="5191" w:author="Анастасия ." w:date="2023-10-11T17:39:00Z">
              <w:rPr>
                <w:rFonts w:eastAsia="Calibri"/>
                <w:lang w:val="en-US" w:eastAsia="en-US"/>
              </w:rPr>
            </w:rPrChange>
          </w:rPr>
          <w:delText xml:space="preserve"> – </w:delText>
        </w:r>
        <w:r w:rsidRPr="007543A0" w:rsidDel="00866AF5">
          <w:rPr>
            <w:rFonts w:eastAsia="Calibri"/>
            <w:lang w:val="en-US" w:eastAsia="en-US"/>
          </w:rPr>
          <w:delText>The</w:delText>
        </w:r>
        <w:r w:rsidRPr="00866AF5" w:rsidDel="00866AF5">
          <w:rPr>
            <w:rFonts w:eastAsia="Calibri"/>
            <w:lang w:eastAsia="en-US"/>
            <w:rPrChange w:id="5192" w:author="Анастасия ." w:date="2023-10-11T17:39:00Z">
              <w:rPr>
                <w:rFonts w:eastAsia="Calibri"/>
                <w:lang w:val="en-US" w:eastAsia="en-US"/>
              </w:rPr>
            </w:rPrChange>
          </w:rPr>
          <w:delText xml:space="preserve"> </w:delText>
        </w:r>
        <w:r w:rsidRPr="007543A0" w:rsidDel="00866AF5">
          <w:rPr>
            <w:rFonts w:eastAsia="Calibri"/>
            <w:lang w:val="en-US" w:eastAsia="en-US"/>
          </w:rPr>
          <w:delText>Complete</w:delText>
        </w:r>
        <w:r w:rsidRPr="00866AF5" w:rsidDel="00866AF5">
          <w:rPr>
            <w:rFonts w:eastAsia="Calibri"/>
            <w:lang w:eastAsia="en-US"/>
            <w:rPrChange w:id="5193" w:author="Анастасия ." w:date="2023-10-11T17:39:00Z">
              <w:rPr>
                <w:rFonts w:eastAsia="Calibri"/>
                <w:lang w:val="en-US" w:eastAsia="en-US"/>
              </w:rPr>
            </w:rPrChange>
          </w:rPr>
          <w:delText xml:space="preserve"> </w:delText>
        </w:r>
        <w:r w:rsidRPr="007543A0" w:rsidDel="00866AF5">
          <w:rPr>
            <w:rFonts w:eastAsia="Calibri"/>
            <w:lang w:val="en-US" w:eastAsia="en-US"/>
          </w:rPr>
          <w:delText>Guide</w:delText>
        </w:r>
        <w:r w:rsidRPr="00866AF5" w:rsidDel="00866AF5">
          <w:rPr>
            <w:rFonts w:eastAsia="Calibri"/>
            <w:lang w:eastAsia="en-US"/>
            <w:rPrChange w:id="5194" w:author="Анастасия ." w:date="2023-10-11T17:39:00Z">
              <w:rPr>
                <w:rFonts w:eastAsia="Calibri"/>
                <w:lang w:val="en-US" w:eastAsia="en-US"/>
              </w:rPr>
            </w:rPrChange>
          </w:rPr>
          <w:delText xml:space="preserve"> [</w:delText>
        </w:r>
        <w:r w:rsidDel="00866AF5">
          <w:rPr>
            <w:rFonts w:eastAsia="Calibri"/>
            <w:lang w:eastAsia="en-US"/>
          </w:rPr>
          <w:delText>Электронный</w:delText>
        </w:r>
        <w:r w:rsidRPr="00866AF5" w:rsidDel="00866AF5">
          <w:rPr>
            <w:rFonts w:eastAsia="Calibri"/>
            <w:lang w:eastAsia="en-US"/>
            <w:rPrChange w:id="5195" w:author="Анастасия ." w:date="2023-10-11T17:39:00Z">
              <w:rPr>
                <w:rFonts w:eastAsia="Calibri"/>
                <w:lang w:val="en-US" w:eastAsia="en-US"/>
              </w:rPr>
            </w:rPrChange>
          </w:rPr>
          <w:delText xml:space="preserve"> </w:delText>
        </w:r>
        <w:r w:rsidDel="00866AF5">
          <w:rPr>
            <w:rFonts w:eastAsia="Calibri"/>
            <w:lang w:eastAsia="en-US"/>
          </w:rPr>
          <w:delText>ресурс</w:delText>
        </w:r>
        <w:r w:rsidRPr="00866AF5" w:rsidDel="00866AF5">
          <w:rPr>
            <w:rFonts w:eastAsia="Calibri"/>
            <w:lang w:eastAsia="en-US"/>
            <w:rPrChange w:id="5196" w:author="Анастасия ." w:date="2023-10-11T17:39:00Z">
              <w:rPr>
                <w:rFonts w:eastAsia="Calibri"/>
                <w:lang w:val="en-US" w:eastAsia="en-US"/>
              </w:rPr>
            </w:rPrChange>
          </w:rPr>
          <w:delText xml:space="preserve">] // </w:delText>
        </w:r>
        <w:r w:rsidDel="00866AF5">
          <w:rPr>
            <w:rFonts w:eastAsia="Calibri"/>
            <w:lang w:val="en-US" w:eastAsia="en-US"/>
          </w:rPr>
          <w:delText>Database</w:delText>
        </w:r>
        <w:r w:rsidRPr="00866AF5" w:rsidDel="00866AF5">
          <w:rPr>
            <w:rFonts w:eastAsia="Calibri"/>
            <w:lang w:eastAsia="en-US"/>
            <w:rPrChange w:id="5197" w:author="Анастасия ." w:date="2023-10-11T17:39:00Z">
              <w:rPr>
                <w:rFonts w:eastAsia="Calibri"/>
                <w:lang w:val="en-US" w:eastAsia="en-US"/>
              </w:rPr>
            </w:rPrChange>
          </w:rPr>
          <w:delText xml:space="preserve"> </w:delText>
        </w:r>
        <w:r w:rsidDel="00866AF5">
          <w:rPr>
            <w:rFonts w:eastAsia="Calibri"/>
            <w:lang w:val="en-US" w:eastAsia="en-US"/>
          </w:rPr>
          <w:delText>Star</w:delText>
        </w:r>
        <w:r w:rsidRPr="00866AF5" w:rsidDel="00866AF5">
          <w:rPr>
            <w:rFonts w:eastAsia="Calibri"/>
            <w:lang w:eastAsia="en-US"/>
            <w:rPrChange w:id="5198" w:author="Анастасия ." w:date="2023-10-11T17:39:00Z">
              <w:rPr>
                <w:rFonts w:eastAsia="Calibri"/>
                <w:lang w:val="en-US" w:eastAsia="en-US"/>
              </w:rPr>
            </w:rPrChange>
          </w:rPr>
          <w:delText xml:space="preserve"> </w:delText>
        </w:r>
        <w:r w:rsidRPr="007543A0" w:rsidDel="00866AF5">
          <w:rPr>
            <w:rFonts w:eastAsia="Calibri"/>
            <w:lang w:val="en-US" w:eastAsia="en-US"/>
          </w:rPr>
          <w:delText>URL</w:delText>
        </w:r>
        <w:r w:rsidRPr="00866AF5" w:rsidDel="00866AF5">
          <w:rPr>
            <w:rFonts w:eastAsia="Calibri"/>
            <w:lang w:eastAsia="en-US"/>
            <w:rPrChange w:id="5199" w:author="Анастасия ." w:date="2023-10-11T17:39:00Z">
              <w:rPr>
                <w:rFonts w:eastAsia="Calibri"/>
                <w:lang w:val="en-US" w:eastAsia="en-US"/>
              </w:rPr>
            </w:rPrChange>
          </w:rPr>
          <w:delText xml:space="preserve">: </w:delText>
        </w:r>
        <w:r w:rsidR="003A69C5" w:rsidDel="00866AF5">
          <w:fldChar w:fldCharType="begin"/>
        </w:r>
        <w:r w:rsidR="003A69C5" w:rsidRPr="00866AF5" w:rsidDel="00866AF5">
          <w:rPr>
            <w:rPrChange w:id="5200" w:author="Анастасия ." w:date="2023-10-11T17:39:00Z">
              <w:rPr>
                <w:rFonts w:eastAsiaTheme="minorHAnsi" w:cstheme="majorBidi"/>
                <w:bCs/>
                <w:szCs w:val="26"/>
                <w:lang w:eastAsia="en-US"/>
              </w:rPr>
            </w:rPrChange>
          </w:rPr>
          <w:delInstrText xml:space="preserve"> </w:delInstrText>
        </w:r>
        <w:r w:rsidR="003A69C5" w:rsidRPr="003A69C5" w:rsidDel="00866AF5">
          <w:rPr>
            <w:lang w:val="en-US"/>
            <w:rPrChange w:id="5201" w:author="Анастасия ." w:date="2023-05-21T12:53:00Z">
              <w:rPr>
                <w:rFonts w:eastAsiaTheme="minorHAnsi" w:cstheme="majorBidi"/>
                <w:bCs/>
                <w:szCs w:val="26"/>
                <w:lang w:eastAsia="en-US"/>
              </w:rPr>
            </w:rPrChange>
          </w:rPr>
          <w:delInstrText>HYPERLINK</w:delInstrText>
        </w:r>
        <w:r w:rsidR="003A69C5" w:rsidRPr="00866AF5" w:rsidDel="00866AF5">
          <w:rPr>
            <w:rPrChange w:id="5202" w:author="Анастасия ." w:date="2023-10-11T17:39:00Z">
              <w:rPr>
                <w:rFonts w:eastAsiaTheme="minorHAnsi" w:cstheme="majorBidi"/>
                <w:bCs/>
                <w:szCs w:val="26"/>
                <w:lang w:eastAsia="en-US"/>
              </w:rPr>
            </w:rPrChange>
          </w:rPr>
          <w:delInstrText xml:space="preserve"> "</w:delInstrText>
        </w:r>
        <w:r w:rsidR="003A69C5" w:rsidRPr="003A69C5" w:rsidDel="00866AF5">
          <w:rPr>
            <w:lang w:val="en-US"/>
            <w:rPrChange w:id="5203" w:author="Анастасия ." w:date="2023-05-21T12:53:00Z">
              <w:rPr>
                <w:rFonts w:eastAsiaTheme="minorHAnsi" w:cstheme="majorBidi"/>
                <w:bCs/>
                <w:szCs w:val="26"/>
                <w:lang w:eastAsia="en-US"/>
              </w:rPr>
            </w:rPrChange>
          </w:rPr>
          <w:delInstrText>https</w:delInstrText>
        </w:r>
        <w:r w:rsidR="003A69C5" w:rsidRPr="00866AF5" w:rsidDel="00866AF5">
          <w:rPr>
            <w:rPrChange w:id="5204" w:author="Анастасия ." w:date="2023-10-11T17:39:00Z">
              <w:rPr>
                <w:rFonts w:eastAsiaTheme="minorHAnsi" w:cstheme="majorBidi"/>
                <w:bCs/>
                <w:szCs w:val="26"/>
                <w:lang w:eastAsia="en-US"/>
              </w:rPr>
            </w:rPrChange>
          </w:rPr>
          <w:delInstrText>://</w:delInstrText>
        </w:r>
        <w:r w:rsidR="003A69C5" w:rsidRPr="003A69C5" w:rsidDel="00866AF5">
          <w:rPr>
            <w:lang w:val="en-US"/>
            <w:rPrChange w:id="5205" w:author="Анастасия ." w:date="2023-05-21T12:53:00Z">
              <w:rPr>
                <w:rFonts w:eastAsiaTheme="minorHAnsi" w:cstheme="majorBidi"/>
                <w:bCs/>
                <w:szCs w:val="26"/>
                <w:lang w:eastAsia="en-US"/>
              </w:rPr>
            </w:rPrChange>
          </w:rPr>
          <w:delInstrText>www</w:delInstrText>
        </w:r>
        <w:r w:rsidR="003A69C5" w:rsidRPr="00866AF5" w:rsidDel="00866AF5">
          <w:rPr>
            <w:rPrChange w:id="5206" w:author="Анастасия ." w:date="2023-10-11T17:39:00Z">
              <w:rPr>
                <w:rFonts w:eastAsiaTheme="minorHAnsi" w:cstheme="majorBidi"/>
                <w:bCs/>
                <w:szCs w:val="26"/>
                <w:lang w:eastAsia="en-US"/>
              </w:rPr>
            </w:rPrChange>
          </w:rPr>
          <w:delInstrText>.</w:delInstrText>
        </w:r>
        <w:r w:rsidR="003A69C5" w:rsidRPr="003A69C5" w:rsidDel="00866AF5">
          <w:rPr>
            <w:lang w:val="en-US"/>
            <w:rPrChange w:id="5207" w:author="Анастасия ." w:date="2023-05-21T12:53:00Z">
              <w:rPr>
                <w:rFonts w:eastAsiaTheme="minorHAnsi" w:cstheme="majorBidi"/>
                <w:bCs/>
                <w:szCs w:val="26"/>
                <w:lang w:eastAsia="en-US"/>
              </w:rPr>
            </w:rPrChange>
          </w:rPr>
          <w:delInstrText>databasestar</w:delInstrText>
        </w:r>
        <w:r w:rsidR="003A69C5" w:rsidRPr="00866AF5" w:rsidDel="00866AF5">
          <w:rPr>
            <w:rPrChange w:id="5208" w:author="Анастасия ." w:date="2023-10-11T17:39:00Z">
              <w:rPr>
                <w:rFonts w:eastAsiaTheme="minorHAnsi" w:cstheme="majorBidi"/>
                <w:bCs/>
                <w:szCs w:val="26"/>
                <w:lang w:eastAsia="en-US"/>
              </w:rPr>
            </w:rPrChange>
          </w:rPr>
          <w:delInstrText>.</w:delInstrText>
        </w:r>
        <w:r w:rsidR="003A69C5" w:rsidRPr="003A69C5" w:rsidDel="00866AF5">
          <w:rPr>
            <w:lang w:val="en-US"/>
            <w:rPrChange w:id="5209" w:author="Анастасия ." w:date="2023-05-21T12:53:00Z">
              <w:rPr>
                <w:rFonts w:eastAsiaTheme="minorHAnsi" w:cstheme="majorBidi"/>
                <w:bCs/>
                <w:szCs w:val="26"/>
                <w:lang w:eastAsia="en-US"/>
              </w:rPr>
            </w:rPrChange>
          </w:rPr>
          <w:delInstrText>com</w:delInstrText>
        </w:r>
        <w:r w:rsidR="003A69C5" w:rsidRPr="00866AF5" w:rsidDel="00866AF5">
          <w:rPr>
            <w:rPrChange w:id="5210" w:author="Анастасия ." w:date="2023-10-11T17:39:00Z">
              <w:rPr>
                <w:rFonts w:eastAsiaTheme="minorHAnsi" w:cstheme="majorBidi"/>
                <w:bCs/>
                <w:szCs w:val="26"/>
                <w:lang w:eastAsia="en-US"/>
              </w:rPr>
            </w:rPrChange>
          </w:rPr>
          <w:delInstrText>/</w:delInstrText>
        </w:r>
        <w:r w:rsidR="003A69C5" w:rsidRPr="003A69C5" w:rsidDel="00866AF5">
          <w:rPr>
            <w:lang w:val="en-US"/>
            <w:rPrChange w:id="5211" w:author="Анастасия ." w:date="2023-05-21T12:53:00Z">
              <w:rPr>
                <w:rFonts w:eastAsiaTheme="minorHAnsi" w:cstheme="majorBidi"/>
                <w:bCs/>
                <w:szCs w:val="26"/>
                <w:lang w:eastAsia="en-US"/>
              </w:rPr>
            </w:rPrChange>
          </w:rPr>
          <w:delInstrText>oracle</w:delInstrText>
        </w:r>
        <w:r w:rsidR="003A69C5" w:rsidRPr="00866AF5" w:rsidDel="00866AF5">
          <w:rPr>
            <w:rPrChange w:id="5212" w:author="Анастасия ." w:date="2023-10-11T17:39:00Z">
              <w:rPr>
                <w:rFonts w:eastAsiaTheme="minorHAnsi" w:cstheme="majorBidi"/>
                <w:bCs/>
                <w:szCs w:val="26"/>
                <w:lang w:eastAsia="en-US"/>
              </w:rPr>
            </w:rPrChange>
          </w:rPr>
          <w:delInstrText>-</w:delInstrText>
        </w:r>
        <w:r w:rsidR="003A69C5" w:rsidRPr="003A69C5" w:rsidDel="00866AF5">
          <w:rPr>
            <w:lang w:val="en-US"/>
            <w:rPrChange w:id="5213" w:author="Анастасия ." w:date="2023-05-21T12:53:00Z">
              <w:rPr>
                <w:rFonts w:eastAsiaTheme="minorHAnsi" w:cstheme="majorBidi"/>
                <w:bCs/>
                <w:szCs w:val="26"/>
                <w:lang w:eastAsia="en-US"/>
              </w:rPr>
            </w:rPrChange>
          </w:rPr>
          <w:delInstrText>triggers</w:delInstrText>
        </w:r>
        <w:r w:rsidR="003A69C5" w:rsidRPr="00866AF5" w:rsidDel="00866AF5">
          <w:rPr>
            <w:rPrChange w:id="5214" w:author="Анастасия ." w:date="2023-10-11T17:39:00Z">
              <w:rPr>
                <w:rFonts w:eastAsiaTheme="minorHAnsi" w:cstheme="majorBidi"/>
                <w:bCs/>
                <w:szCs w:val="26"/>
                <w:lang w:eastAsia="en-US"/>
              </w:rPr>
            </w:rPrChange>
          </w:rPr>
          <w:delInstrText xml:space="preserve">/" </w:delInstrText>
        </w:r>
        <w:r w:rsidR="003A69C5" w:rsidDel="00866AF5">
          <w:fldChar w:fldCharType="separate"/>
        </w:r>
        <w:r w:rsidRPr="00B662CB" w:rsidDel="00866AF5">
          <w:rPr>
            <w:rStyle w:val="af3"/>
            <w:lang w:val="en-US"/>
          </w:rPr>
          <w:delText>https</w:delText>
        </w:r>
        <w:r w:rsidRPr="00866AF5" w:rsidDel="00866AF5">
          <w:rPr>
            <w:rStyle w:val="af3"/>
            <w:rPrChange w:id="5215" w:author="Анастасия ." w:date="2023-10-11T17:39:00Z">
              <w:rPr>
                <w:rStyle w:val="af3"/>
                <w:lang w:val="en-US"/>
              </w:rPr>
            </w:rPrChange>
          </w:rPr>
          <w:delText>://</w:delText>
        </w:r>
        <w:r w:rsidRPr="00B662CB" w:rsidDel="00866AF5">
          <w:rPr>
            <w:rStyle w:val="af3"/>
            <w:lang w:val="en-US"/>
          </w:rPr>
          <w:delText>www</w:delText>
        </w:r>
        <w:r w:rsidRPr="00866AF5" w:rsidDel="00866AF5">
          <w:rPr>
            <w:rStyle w:val="af3"/>
            <w:rPrChange w:id="5216" w:author="Анастасия ." w:date="2023-10-11T17:39:00Z">
              <w:rPr>
                <w:rStyle w:val="af3"/>
                <w:lang w:val="en-US"/>
              </w:rPr>
            </w:rPrChange>
          </w:rPr>
          <w:delText>.</w:delText>
        </w:r>
        <w:r w:rsidRPr="00B662CB" w:rsidDel="00866AF5">
          <w:rPr>
            <w:rStyle w:val="af3"/>
            <w:lang w:val="en-US"/>
          </w:rPr>
          <w:delText>databasestar</w:delText>
        </w:r>
        <w:r w:rsidRPr="00866AF5" w:rsidDel="00866AF5">
          <w:rPr>
            <w:rStyle w:val="af3"/>
            <w:rPrChange w:id="5217" w:author="Анастасия ." w:date="2023-10-11T17:39:00Z">
              <w:rPr>
                <w:rStyle w:val="af3"/>
                <w:lang w:val="en-US"/>
              </w:rPr>
            </w:rPrChange>
          </w:rPr>
          <w:delText>.</w:delText>
        </w:r>
        <w:r w:rsidRPr="00B662CB" w:rsidDel="00866AF5">
          <w:rPr>
            <w:rStyle w:val="af3"/>
            <w:lang w:val="en-US"/>
          </w:rPr>
          <w:delText>com</w:delText>
        </w:r>
        <w:r w:rsidRPr="00866AF5" w:rsidDel="00866AF5">
          <w:rPr>
            <w:rStyle w:val="af3"/>
            <w:rPrChange w:id="5218" w:author="Анастасия ." w:date="2023-10-11T17:39:00Z">
              <w:rPr>
                <w:rStyle w:val="af3"/>
                <w:lang w:val="en-US"/>
              </w:rPr>
            </w:rPrChange>
          </w:rPr>
          <w:delText>/</w:delText>
        </w:r>
        <w:r w:rsidRPr="00B662CB" w:rsidDel="00866AF5">
          <w:rPr>
            <w:rStyle w:val="af3"/>
            <w:lang w:val="en-US"/>
          </w:rPr>
          <w:delText>oracle</w:delText>
        </w:r>
        <w:r w:rsidRPr="00866AF5" w:rsidDel="00866AF5">
          <w:rPr>
            <w:rStyle w:val="af3"/>
            <w:rPrChange w:id="5219" w:author="Анастасия ." w:date="2023-10-11T17:39:00Z">
              <w:rPr>
                <w:rStyle w:val="af3"/>
                <w:lang w:val="en-US"/>
              </w:rPr>
            </w:rPrChange>
          </w:rPr>
          <w:delText>-</w:delText>
        </w:r>
        <w:r w:rsidRPr="00B662CB" w:rsidDel="00866AF5">
          <w:rPr>
            <w:rStyle w:val="af3"/>
            <w:lang w:val="en-US"/>
          </w:rPr>
          <w:delText>triggers</w:delText>
        </w:r>
        <w:r w:rsidRPr="00866AF5" w:rsidDel="00866AF5">
          <w:rPr>
            <w:rStyle w:val="af3"/>
            <w:rPrChange w:id="5220" w:author="Анастасия ." w:date="2023-10-11T17:39:00Z">
              <w:rPr>
                <w:rStyle w:val="af3"/>
                <w:lang w:val="en-US"/>
              </w:rPr>
            </w:rPrChange>
          </w:rPr>
          <w:delText>/</w:delText>
        </w:r>
        <w:r w:rsidR="003A69C5" w:rsidDel="00866AF5">
          <w:rPr>
            <w:rStyle w:val="af3"/>
            <w:lang w:val="en-US"/>
          </w:rPr>
          <w:fldChar w:fldCharType="end"/>
        </w:r>
        <w:r w:rsidRPr="00866AF5" w:rsidDel="00866AF5">
          <w:rPr>
            <w:rFonts w:eastAsia="Calibri"/>
            <w:lang w:eastAsia="en-US"/>
            <w:rPrChange w:id="5221" w:author="Анастасия ." w:date="2023-10-11T17:39:00Z">
              <w:rPr>
                <w:rFonts w:eastAsia="Calibri"/>
                <w:lang w:val="en-US" w:eastAsia="en-US"/>
              </w:rPr>
            </w:rPrChange>
          </w:rPr>
          <w:delText xml:space="preserve"> (</w:delText>
        </w:r>
        <w:r w:rsidDel="00866AF5">
          <w:rPr>
            <w:rFonts w:eastAsia="Calibri"/>
            <w:lang w:eastAsia="en-US"/>
          </w:rPr>
          <w:delText>дата</w:delText>
        </w:r>
        <w:r w:rsidRPr="00866AF5" w:rsidDel="00866AF5">
          <w:rPr>
            <w:rFonts w:eastAsia="Calibri"/>
            <w:lang w:eastAsia="en-US"/>
            <w:rPrChange w:id="5222" w:author="Анастасия ." w:date="2023-10-11T17:39:00Z">
              <w:rPr>
                <w:rFonts w:eastAsia="Calibri"/>
                <w:lang w:val="en-US" w:eastAsia="en-US"/>
              </w:rPr>
            </w:rPrChange>
          </w:rPr>
          <w:delText xml:space="preserve"> </w:delText>
        </w:r>
        <w:r w:rsidDel="00866AF5">
          <w:rPr>
            <w:rFonts w:eastAsia="Calibri"/>
            <w:lang w:eastAsia="en-US"/>
          </w:rPr>
          <w:delText>обращения</w:delText>
        </w:r>
        <w:r w:rsidRPr="00866AF5" w:rsidDel="00866AF5">
          <w:rPr>
            <w:rFonts w:eastAsia="Calibri"/>
            <w:lang w:eastAsia="en-US"/>
            <w:rPrChange w:id="5223" w:author="Анастасия ." w:date="2023-10-11T17:39:00Z">
              <w:rPr>
                <w:rFonts w:eastAsia="Calibri"/>
                <w:lang w:val="en-US" w:eastAsia="en-US"/>
              </w:rPr>
            </w:rPrChange>
          </w:rPr>
          <w:delText xml:space="preserve"> 02.05.2023).</w:delText>
        </w:r>
      </w:del>
    </w:p>
    <w:p w:rsidR="000439B5" w:rsidRPr="007543A0" w:rsidDel="00866AF5" w:rsidRDefault="000439B5" w:rsidP="00866AF5">
      <w:pPr>
        <w:pStyle w:val="a6"/>
        <w:numPr>
          <w:ilvl w:val="0"/>
          <w:numId w:val="1"/>
        </w:numPr>
        <w:spacing w:after="200"/>
        <w:ind w:left="0" w:firstLine="709"/>
        <w:contextualSpacing w:val="0"/>
        <w:jc w:val="left"/>
        <w:outlineLvl w:val="0"/>
        <w:rPr>
          <w:del w:id="5224" w:author="Анастасия ." w:date="2023-10-11T17:39:00Z"/>
          <w:rFonts w:eastAsia="Calibri"/>
          <w:lang w:eastAsia="en-US"/>
        </w:rPr>
        <w:pPrChange w:id="5225" w:author="Анастасия ." w:date="2023-10-11T17:39:00Z">
          <w:pPr>
            <w:numPr>
              <w:numId w:val="23"/>
            </w:numPr>
            <w:tabs>
              <w:tab w:val="num" w:pos="1276"/>
            </w:tabs>
            <w:suppressAutoHyphens/>
          </w:pPr>
        </w:pPrChange>
      </w:pPr>
      <w:del w:id="5226" w:author="Анастасия ." w:date="2023-10-11T17:39:00Z">
        <w:r w:rsidRPr="007543A0" w:rsidDel="00866AF5">
          <w:rPr>
            <w:rFonts w:eastAsia="Calibri"/>
            <w:lang w:eastAsia="en-US"/>
          </w:rPr>
          <w:delText>Нижнекамскшина [</w:delText>
        </w:r>
        <w:r w:rsidDel="00866AF5">
          <w:rPr>
            <w:rFonts w:eastAsia="Calibri"/>
            <w:lang w:eastAsia="en-US"/>
          </w:rPr>
          <w:delText>Электронный</w:delText>
        </w:r>
        <w:r w:rsidRPr="007543A0" w:rsidDel="00866AF5">
          <w:rPr>
            <w:rFonts w:eastAsia="Calibri"/>
            <w:lang w:eastAsia="en-US"/>
          </w:rPr>
          <w:delText xml:space="preserve"> </w:delText>
        </w:r>
        <w:r w:rsidDel="00866AF5">
          <w:rPr>
            <w:rFonts w:eastAsia="Calibri"/>
            <w:lang w:eastAsia="en-US"/>
          </w:rPr>
          <w:delText>ресурс</w:delText>
        </w:r>
        <w:r w:rsidRPr="007543A0" w:rsidDel="00866AF5">
          <w:rPr>
            <w:rFonts w:eastAsia="Calibri"/>
            <w:lang w:eastAsia="en-US"/>
          </w:rPr>
          <w:delText xml:space="preserve">] // </w:delText>
        </w:r>
        <w:r w:rsidDel="00866AF5">
          <w:rPr>
            <w:rFonts w:eastAsia="Calibri"/>
            <w:lang w:eastAsia="en-US"/>
          </w:rPr>
          <w:delText>Промышленные предприятия России</w:delText>
        </w:r>
        <w:r w:rsidRPr="007543A0" w:rsidDel="00866AF5">
          <w:rPr>
            <w:rFonts w:eastAsia="Calibri"/>
            <w:lang w:eastAsia="en-US"/>
          </w:rPr>
          <w:delText xml:space="preserve"> </w:delText>
        </w:r>
        <w:r w:rsidRPr="007543A0" w:rsidDel="00866AF5">
          <w:rPr>
            <w:rFonts w:eastAsia="Calibri"/>
            <w:lang w:val="en-US" w:eastAsia="en-US"/>
          </w:rPr>
          <w:delText>URL</w:delText>
        </w:r>
        <w:r w:rsidR="00A00D17" w:rsidDel="00866AF5">
          <w:fldChar w:fldCharType="begin"/>
        </w:r>
      </w:del>
      <w:del w:id="5227" w:author="Анастасия ." w:date="2023-10-11T17:38:00Z">
        <w:r w:rsidR="00A00D17" w:rsidDel="00C02D45">
          <w:delInstrText xml:space="preserve"> HYPERLINK ":%20https:/ibprom.ru/nizhnekamskshina%20" </w:delInstrText>
        </w:r>
      </w:del>
      <w:del w:id="5228" w:author="Анастасия ." w:date="2023-10-11T17:39:00Z">
        <w:r w:rsidR="00A00D17" w:rsidDel="00866AF5">
          <w:fldChar w:fldCharType="separate"/>
        </w:r>
        <w:r w:rsidRPr="00B662CB" w:rsidDel="00866AF5">
          <w:rPr>
            <w:rStyle w:val="af3"/>
            <w:rFonts w:eastAsia="Calibri"/>
            <w:lang w:eastAsia="en-US"/>
          </w:rPr>
          <w:delText xml:space="preserve">: </w:delText>
        </w:r>
        <w:r w:rsidRPr="00B662CB" w:rsidDel="00866AF5">
          <w:rPr>
            <w:rStyle w:val="af3"/>
            <w:lang w:val="en-US"/>
          </w:rPr>
          <w:delText>https</w:delText>
        </w:r>
        <w:r w:rsidRPr="00B662CB" w:rsidDel="00866AF5">
          <w:rPr>
            <w:rStyle w:val="af3"/>
          </w:rPr>
          <w:delText>://</w:delText>
        </w:r>
        <w:r w:rsidRPr="00B662CB" w:rsidDel="00866AF5">
          <w:rPr>
            <w:rStyle w:val="af3"/>
            <w:lang w:val="en-US"/>
          </w:rPr>
          <w:delText>ibprom</w:delText>
        </w:r>
        <w:r w:rsidRPr="00B662CB" w:rsidDel="00866AF5">
          <w:rPr>
            <w:rStyle w:val="af3"/>
          </w:rPr>
          <w:delText>.</w:delText>
        </w:r>
        <w:r w:rsidRPr="00B662CB" w:rsidDel="00866AF5">
          <w:rPr>
            <w:rStyle w:val="af3"/>
            <w:lang w:val="en-US"/>
          </w:rPr>
          <w:delText>ru</w:delText>
        </w:r>
        <w:r w:rsidRPr="00B662CB" w:rsidDel="00866AF5">
          <w:rPr>
            <w:rStyle w:val="af3"/>
          </w:rPr>
          <w:delText>/</w:delText>
        </w:r>
        <w:r w:rsidRPr="00B662CB" w:rsidDel="00866AF5">
          <w:rPr>
            <w:rStyle w:val="af3"/>
            <w:lang w:val="en-US"/>
          </w:rPr>
          <w:delText>nizhnekamskshina</w:delText>
        </w:r>
        <w:r w:rsidR="00A00D17" w:rsidDel="00866AF5">
          <w:rPr>
            <w:rStyle w:val="af3"/>
            <w:lang w:val="en-US"/>
          </w:rPr>
          <w:fldChar w:fldCharType="end"/>
        </w:r>
        <w:r w:rsidRPr="007543A0" w:rsidDel="00866AF5">
          <w:delText xml:space="preserve"> </w:delText>
        </w:r>
        <w:r w:rsidRPr="007543A0" w:rsidDel="00866AF5">
          <w:rPr>
            <w:rFonts w:eastAsia="Calibri"/>
            <w:lang w:eastAsia="en-US"/>
          </w:rPr>
          <w:delText>(</w:delText>
        </w:r>
        <w:r w:rsidDel="00866AF5">
          <w:rPr>
            <w:rFonts w:eastAsia="Calibri"/>
            <w:lang w:eastAsia="en-US"/>
          </w:rPr>
          <w:delText>дата</w:delText>
        </w:r>
        <w:r w:rsidRPr="007543A0" w:rsidDel="00866AF5">
          <w:rPr>
            <w:rFonts w:eastAsia="Calibri"/>
            <w:lang w:eastAsia="en-US"/>
          </w:rPr>
          <w:delText xml:space="preserve"> </w:delText>
        </w:r>
        <w:r w:rsidDel="00866AF5">
          <w:rPr>
            <w:rFonts w:eastAsia="Calibri"/>
            <w:lang w:eastAsia="en-US"/>
          </w:rPr>
          <w:delText>обращения</w:delText>
        </w:r>
        <w:r w:rsidRPr="007543A0" w:rsidDel="00866AF5">
          <w:rPr>
            <w:rFonts w:eastAsia="Calibri"/>
            <w:lang w:eastAsia="en-US"/>
          </w:rPr>
          <w:delText xml:space="preserve"> 02.05.2023).</w:delText>
        </w:r>
      </w:del>
    </w:p>
    <w:p w:rsidR="000439B5" w:rsidRPr="007543A0" w:rsidDel="00866AF5" w:rsidRDefault="000439B5" w:rsidP="00866AF5">
      <w:pPr>
        <w:pStyle w:val="a6"/>
        <w:numPr>
          <w:ilvl w:val="0"/>
          <w:numId w:val="1"/>
        </w:numPr>
        <w:spacing w:after="200"/>
        <w:ind w:left="0" w:firstLine="709"/>
        <w:contextualSpacing w:val="0"/>
        <w:jc w:val="left"/>
        <w:outlineLvl w:val="0"/>
        <w:rPr>
          <w:del w:id="5229" w:author="Анастасия ." w:date="2023-10-11T17:39:00Z"/>
          <w:rFonts w:eastAsia="Calibri"/>
          <w:lang w:eastAsia="en-US"/>
        </w:rPr>
        <w:pPrChange w:id="5230" w:author="Анастасия ." w:date="2023-10-11T17:39:00Z">
          <w:pPr>
            <w:numPr>
              <w:numId w:val="23"/>
            </w:numPr>
            <w:tabs>
              <w:tab w:val="num" w:pos="1276"/>
            </w:tabs>
            <w:suppressAutoHyphens/>
          </w:pPr>
        </w:pPrChange>
      </w:pPr>
      <w:del w:id="5231" w:author="Анастасия ." w:date="2023-10-11T17:39:00Z">
        <w:r w:rsidRPr="007543A0" w:rsidDel="00866AF5">
          <w:rPr>
            <w:rFonts w:eastAsia="Calibri"/>
            <w:lang w:eastAsia="en-US"/>
          </w:rPr>
          <w:delText>Всесезонные грузовые шины Кама [</w:delText>
        </w:r>
        <w:r w:rsidDel="00866AF5">
          <w:rPr>
            <w:rFonts w:eastAsia="Calibri"/>
            <w:lang w:eastAsia="en-US"/>
          </w:rPr>
          <w:delText>Электронный</w:delText>
        </w:r>
        <w:r w:rsidRPr="007543A0" w:rsidDel="00866AF5">
          <w:rPr>
            <w:rFonts w:eastAsia="Calibri"/>
            <w:lang w:eastAsia="en-US"/>
          </w:rPr>
          <w:delText xml:space="preserve"> </w:delText>
        </w:r>
        <w:r w:rsidDel="00866AF5">
          <w:rPr>
            <w:rFonts w:eastAsia="Calibri"/>
            <w:lang w:eastAsia="en-US"/>
          </w:rPr>
          <w:delText>ресурс</w:delText>
        </w:r>
        <w:r w:rsidRPr="007543A0" w:rsidDel="00866AF5">
          <w:rPr>
            <w:rFonts w:eastAsia="Calibri"/>
            <w:lang w:eastAsia="en-US"/>
          </w:rPr>
          <w:delText xml:space="preserve">] // </w:delText>
        </w:r>
        <w:r w:rsidDel="00866AF5">
          <w:rPr>
            <w:rFonts w:eastAsia="Calibri"/>
            <w:lang w:eastAsia="en-US"/>
          </w:rPr>
          <w:delText>Все колёса</w:delText>
        </w:r>
        <w:r w:rsidRPr="007543A0" w:rsidDel="00866AF5">
          <w:rPr>
            <w:rFonts w:eastAsia="Calibri"/>
            <w:lang w:eastAsia="en-US"/>
          </w:rPr>
          <w:delText xml:space="preserve"> </w:delText>
        </w:r>
        <w:r w:rsidRPr="007543A0" w:rsidDel="00866AF5">
          <w:rPr>
            <w:rFonts w:eastAsia="Calibri"/>
            <w:lang w:val="en-US" w:eastAsia="en-US"/>
          </w:rPr>
          <w:delText>URL</w:delText>
        </w:r>
        <w:r w:rsidRPr="007543A0" w:rsidDel="00866AF5">
          <w:rPr>
            <w:rFonts w:eastAsia="Calibri"/>
            <w:lang w:eastAsia="en-US"/>
          </w:rPr>
          <w:delText xml:space="preserve">: </w:delText>
        </w:r>
        <w:r w:rsidR="00A00D17" w:rsidDel="00866AF5">
          <w:fldChar w:fldCharType="begin"/>
        </w:r>
        <w:r w:rsidR="00A00D17" w:rsidDel="00866AF5">
          <w:delInstrText xml:space="preserve"> HYPERLINK "https://vseko</w:delInstrText>
        </w:r>
        <w:r w:rsidR="00A00D17" w:rsidDel="00866AF5">
          <w:delInstrText xml:space="preserve">lesa.ru/gruzovye-shiny/kama/nr-201/?shop=70%20" </w:delInstrText>
        </w:r>
        <w:r w:rsidR="00A00D17" w:rsidDel="00866AF5">
          <w:fldChar w:fldCharType="separate"/>
        </w:r>
        <w:r w:rsidRPr="00B662CB" w:rsidDel="00866AF5">
          <w:rPr>
            <w:rStyle w:val="af3"/>
            <w:lang w:val="en-US"/>
          </w:rPr>
          <w:delText>https</w:delText>
        </w:r>
        <w:r w:rsidRPr="00B662CB" w:rsidDel="00866AF5">
          <w:rPr>
            <w:rStyle w:val="af3"/>
          </w:rPr>
          <w:delText>://</w:delText>
        </w:r>
        <w:r w:rsidRPr="00B662CB" w:rsidDel="00866AF5">
          <w:rPr>
            <w:rStyle w:val="af3"/>
            <w:lang w:val="en-US"/>
          </w:rPr>
          <w:delText>vsekolesa</w:delText>
        </w:r>
        <w:r w:rsidRPr="00B662CB" w:rsidDel="00866AF5">
          <w:rPr>
            <w:rStyle w:val="af3"/>
          </w:rPr>
          <w:delText>.</w:delText>
        </w:r>
        <w:r w:rsidRPr="00B662CB" w:rsidDel="00866AF5">
          <w:rPr>
            <w:rStyle w:val="af3"/>
            <w:lang w:val="en-US"/>
          </w:rPr>
          <w:delText>ru</w:delText>
        </w:r>
        <w:r w:rsidRPr="00B662CB" w:rsidDel="00866AF5">
          <w:rPr>
            <w:rStyle w:val="af3"/>
          </w:rPr>
          <w:delText>/</w:delText>
        </w:r>
        <w:r w:rsidRPr="00B662CB" w:rsidDel="00866AF5">
          <w:rPr>
            <w:rStyle w:val="af3"/>
            <w:lang w:val="en-US"/>
          </w:rPr>
          <w:delText>gruzovye</w:delText>
        </w:r>
        <w:r w:rsidRPr="00B662CB" w:rsidDel="00866AF5">
          <w:rPr>
            <w:rStyle w:val="af3"/>
          </w:rPr>
          <w:delText>-</w:delText>
        </w:r>
        <w:r w:rsidRPr="00B662CB" w:rsidDel="00866AF5">
          <w:rPr>
            <w:rStyle w:val="af3"/>
            <w:lang w:val="en-US"/>
          </w:rPr>
          <w:delText>shiny</w:delText>
        </w:r>
        <w:r w:rsidRPr="00B662CB" w:rsidDel="00866AF5">
          <w:rPr>
            <w:rStyle w:val="af3"/>
          </w:rPr>
          <w:delText>/</w:delText>
        </w:r>
        <w:r w:rsidRPr="00B662CB" w:rsidDel="00866AF5">
          <w:rPr>
            <w:rStyle w:val="af3"/>
            <w:lang w:val="en-US"/>
          </w:rPr>
          <w:delText>kama</w:delText>
        </w:r>
        <w:r w:rsidRPr="00B662CB" w:rsidDel="00866AF5">
          <w:rPr>
            <w:rStyle w:val="af3"/>
          </w:rPr>
          <w:delText>/</w:delText>
        </w:r>
        <w:r w:rsidRPr="00B662CB" w:rsidDel="00866AF5">
          <w:rPr>
            <w:rStyle w:val="af3"/>
            <w:lang w:val="en-US"/>
          </w:rPr>
          <w:delText>nr</w:delText>
        </w:r>
        <w:r w:rsidRPr="00B662CB" w:rsidDel="00866AF5">
          <w:rPr>
            <w:rStyle w:val="af3"/>
          </w:rPr>
          <w:delText>-201/?</w:delText>
        </w:r>
        <w:r w:rsidRPr="00B662CB" w:rsidDel="00866AF5">
          <w:rPr>
            <w:rStyle w:val="af3"/>
            <w:lang w:val="en-US"/>
          </w:rPr>
          <w:delText>shop</w:delText>
        </w:r>
        <w:r w:rsidRPr="00B662CB" w:rsidDel="00866AF5">
          <w:rPr>
            <w:rStyle w:val="af3"/>
          </w:rPr>
          <w:delText>=70</w:delText>
        </w:r>
        <w:r w:rsidR="00A00D17" w:rsidDel="00866AF5">
          <w:rPr>
            <w:rStyle w:val="af3"/>
          </w:rPr>
          <w:fldChar w:fldCharType="end"/>
        </w:r>
        <w:r w:rsidRPr="007543A0" w:rsidDel="00866AF5">
          <w:delText xml:space="preserve"> </w:delText>
        </w:r>
        <w:r w:rsidRPr="007543A0" w:rsidDel="00866AF5">
          <w:rPr>
            <w:rFonts w:eastAsia="Calibri"/>
            <w:lang w:eastAsia="en-US"/>
          </w:rPr>
          <w:delText>(</w:delText>
        </w:r>
        <w:r w:rsidDel="00866AF5">
          <w:rPr>
            <w:rFonts w:eastAsia="Calibri"/>
            <w:lang w:eastAsia="en-US"/>
          </w:rPr>
          <w:delText>дата</w:delText>
        </w:r>
        <w:r w:rsidRPr="007543A0" w:rsidDel="00866AF5">
          <w:rPr>
            <w:rFonts w:eastAsia="Calibri"/>
            <w:lang w:eastAsia="en-US"/>
          </w:rPr>
          <w:delText xml:space="preserve"> </w:delText>
        </w:r>
        <w:r w:rsidDel="00866AF5">
          <w:rPr>
            <w:rFonts w:eastAsia="Calibri"/>
            <w:lang w:eastAsia="en-US"/>
          </w:rPr>
          <w:delText>обращения</w:delText>
        </w:r>
        <w:r w:rsidRPr="007543A0" w:rsidDel="00866AF5">
          <w:rPr>
            <w:rFonts w:eastAsia="Calibri"/>
            <w:lang w:eastAsia="en-US"/>
          </w:rPr>
          <w:delText xml:space="preserve"> 02.05.2023).</w:delText>
        </w:r>
      </w:del>
    </w:p>
    <w:p w:rsidR="000439B5" w:rsidRPr="007543A0" w:rsidDel="00866AF5" w:rsidRDefault="000439B5" w:rsidP="00866AF5">
      <w:pPr>
        <w:pStyle w:val="a6"/>
        <w:numPr>
          <w:ilvl w:val="0"/>
          <w:numId w:val="1"/>
        </w:numPr>
        <w:spacing w:after="200"/>
        <w:ind w:left="0" w:firstLine="709"/>
        <w:contextualSpacing w:val="0"/>
        <w:jc w:val="left"/>
        <w:outlineLvl w:val="0"/>
        <w:rPr>
          <w:del w:id="5232" w:author="Анастасия ." w:date="2023-10-11T17:39:00Z"/>
          <w:rFonts w:eastAsia="Calibri"/>
          <w:lang w:eastAsia="en-US"/>
        </w:rPr>
        <w:pPrChange w:id="5233" w:author="Анастасия ." w:date="2023-10-11T17:39:00Z">
          <w:pPr>
            <w:numPr>
              <w:numId w:val="23"/>
            </w:numPr>
            <w:tabs>
              <w:tab w:val="num" w:pos="1276"/>
            </w:tabs>
            <w:suppressAutoHyphens/>
          </w:pPr>
        </w:pPrChange>
      </w:pPr>
      <w:del w:id="5234" w:author="Анастасия ." w:date="2023-10-11T17:39:00Z">
        <w:r w:rsidDel="00866AF5">
          <w:rPr>
            <w:rFonts w:eastAsia="Calibri"/>
            <w:lang w:eastAsia="en-US"/>
          </w:rPr>
          <w:delText>Ш</w:delText>
        </w:r>
        <w:r w:rsidRPr="007543A0" w:rsidDel="00866AF5">
          <w:rPr>
            <w:rFonts w:eastAsia="Calibri"/>
            <w:lang w:eastAsia="en-US"/>
          </w:rPr>
          <w:delText>ины Кама [</w:delText>
        </w:r>
        <w:r w:rsidDel="00866AF5">
          <w:rPr>
            <w:rFonts w:eastAsia="Calibri"/>
            <w:lang w:eastAsia="en-US"/>
          </w:rPr>
          <w:delText>Электронный</w:delText>
        </w:r>
        <w:r w:rsidRPr="007543A0" w:rsidDel="00866AF5">
          <w:rPr>
            <w:rFonts w:eastAsia="Calibri"/>
            <w:lang w:eastAsia="en-US"/>
          </w:rPr>
          <w:delText xml:space="preserve"> </w:delText>
        </w:r>
        <w:r w:rsidDel="00866AF5">
          <w:rPr>
            <w:rFonts w:eastAsia="Calibri"/>
            <w:lang w:eastAsia="en-US"/>
          </w:rPr>
          <w:delText>ресурс</w:delText>
        </w:r>
        <w:r w:rsidRPr="007543A0" w:rsidDel="00866AF5">
          <w:rPr>
            <w:rFonts w:eastAsia="Calibri"/>
            <w:lang w:eastAsia="en-US"/>
          </w:rPr>
          <w:delText xml:space="preserve">] // </w:delText>
        </w:r>
        <w:r w:rsidDel="00866AF5">
          <w:rPr>
            <w:rFonts w:eastAsia="Calibri"/>
            <w:lang w:eastAsia="en-US"/>
          </w:rPr>
          <w:delText>Колеса даром</w:delText>
        </w:r>
        <w:r w:rsidRPr="007543A0" w:rsidDel="00866AF5">
          <w:rPr>
            <w:rFonts w:eastAsia="Calibri"/>
            <w:lang w:eastAsia="en-US"/>
          </w:rPr>
          <w:delText xml:space="preserve"> </w:delText>
        </w:r>
        <w:r w:rsidRPr="007543A0" w:rsidDel="00866AF5">
          <w:rPr>
            <w:rFonts w:eastAsia="Calibri"/>
            <w:lang w:val="en-US" w:eastAsia="en-US"/>
          </w:rPr>
          <w:delText>URL</w:delText>
        </w:r>
        <w:r w:rsidRPr="007543A0" w:rsidDel="00866AF5">
          <w:rPr>
            <w:rFonts w:eastAsia="Calibri"/>
            <w:lang w:eastAsia="en-US"/>
          </w:rPr>
          <w:delText xml:space="preserve">: </w:delText>
        </w:r>
        <w:r w:rsidRPr="00B662CB" w:rsidDel="00866AF5">
          <w:rPr>
            <w:rStyle w:val="af3"/>
          </w:rPr>
          <w:delText>https://www.kolesa-darom.ru/catalog/avto/shiny/kama/nk531/175-65-R14-T-82-2161387/</w:delText>
        </w:r>
        <w:r w:rsidRPr="007543A0" w:rsidDel="00866AF5">
          <w:delText xml:space="preserve"> </w:delText>
        </w:r>
        <w:r w:rsidRPr="007543A0" w:rsidDel="00866AF5">
          <w:rPr>
            <w:rFonts w:eastAsia="Calibri"/>
            <w:lang w:eastAsia="en-US"/>
          </w:rPr>
          <w:delText>(</w:delText>
        </w:r>
        <w:r w:rsidDel="00866AF5">
          <w:rPr>
            <w:rFonts w:eastAsia="Calibri"/>
            <w:lang w:eastAsia="en-US"/>
          </w:rPr>
          <w:delText>дата</w:delText>
        </w:r>
        <w:r w:rsidRPr="007543A0" w:rsidDel="00866AF5">
          <w:rPr>
            <w:rFonts w:eastAsia="Calibri"/>
            <w:lang w:eastAsia="en-US"/>
          </w:rPr>
          <w:delText xml:space="preserve"> </w:delText>
        </w:r>
        <w:r w:rsidDel="00866AF5">
          <w:rPr>
            <w:rFonts w:eastAsia="Calibri"/>
            <w:lang w:eastAsia="en-US"/>
          </w:rPr>
          <w:delText>обращения</w:delText>
        </w:r>
        <w:r w:rsidRPr="007543A0" w:rsidDel="00866AF5">
          <w:rPr>
            <w:rFonts w:eastAsia="Calibri"/>
            <w:lang w:eastAsia="en-US"/>
          </w:rPr>
          <w:delText xml:space="preserve"> 02.05.2023).</w:delText>
        </w:r>
      </w:del>
    </w:p>
    <w:p w:rsidR="000439B5" w:rsidRPr="00866AF5" w:rsidDel="00866AF5" w:rsidRDefault="000439B5" w:rsidP="00866AF5">
      <w:pPr>
        <w:pStyle w:val="a6"/>
        <w:numPr>
          <w:ilvl w:val="0"/>
          <w:numId w:val="1"/>
        </w:numPr>
        <w:spacing w:after="200"/>
        <w:ind w:left="0" w:firstLine="709"/>
        <w:contextualSpacing w:val="0"/>
        <w:jc w:val="left"/>
        <w:outlineLvl w:val="0"/>
        <w:rPr>
          <w:del w:id="5235" w:author="Анастасия ." w:date="2023-10-11T17:39:00Z"/>
          <w:rFonts w:eastAsia="Calibri"/>
          <w:lang w:eastAsia="en-US"/>
          <w:rPrChange w:id="5236" w:author="Анастасия ." w:date="2023-10-11T17:39:00Z">
            <w:rPr>
              <w:del w:id="5237" w:author="Анастасия ." w:date="2023-10-11T17:39:00Z"/>
              <w:rFonts w:eastAsia="Calibri"/>
              <w:lang w:val="en-US" w:eastAsia="en-US"/>
            </w:rPr>
          </w:rPrChange>
        </w:rPr>
        <w:pPrChange w:id="5238" w:author="Анастасия ." w:date="2023-10-11T17:39:00Z">
          <w:pPr>
            <w:numPr>
              <w:numId w:val="23"/>
            </w:numPr>
            <w:tabs>
              <w:tab w:val="num" w:pos="1276"/>
            </w:tabs>
            <w:suppressAutoHyphens/>
          </w:pPr>
        </w:pPrChange>
      </w:pPr>
      <w:del w:id="5239" w:author="Анастасия ." w:date="2023-10-11T17:39:00Z">
        <w:r w:rsidRPr="007543A0" w:rsidDel="00866AF5">
          <w:rPr>
            <w:rFonts w:eastAsia="Calibri"/>
            <w:lang w:val="en-US" w:eastAsia="en-US"/>
          </w:rPr>
          <w:delText>How</w:delText>
        </w:r>
        <w:r w:rsidRPr="00866AF5" w:rsidDel="00866AF5">
          <w:rPr>
            <w:rFonts w:eastAsia="Calibri"/>
            <w:lang w:eastAsia="en-US"/>
            <w:rPrChange w:id="5240" w:author="Анастасия ." w:date="2023-10-11T17:39:00Z">
              <w:rPr>
                <w:rFonts w:eastAsia="Calibri"/>
                <w:lang w:val="en-US" w:eastAsia="en-US"/>
              </w:rPr>
            </w:rPrChange>
          </w:rPr>
          <w:delText xml:space="preserve"> </w:delText>
        </w:r>
        <w:r w:rsidRPr="007543A0" w:rsidDel="00866AF5">
          <w:rPr>
            <w:rFonts w:eastAsia="Calibri"/>
            <w:lang w:val="en-US" w:eastAsia="en-US"/>
          </w:rPr>
          <w:delText>to</w:delText>
        </w:r>
        <w:r w:rsidRPr="00866AF5" w:rsidDel="00866AF5">
          <w:rPr>
            <w:rFonts w:eastAsia="Calibri"/>
            <w:lang w:eastAsia="en-US"/>
            <w:rPrChange w:id="5241" w:author="Анастасия ." w:date="2023-10-11T17:39:00Z">
              <w:rPr>
                <w:rFonts w:eastAsia="Calibri"/>
                <w:lang w:val="en-US" w:eastAsia="en-US"/>
              </w:rPr>
            </w:rPrChange>
          </w:rPr>
          <w:delText xml:space="preserve"> </w:delText>
        </w:r>
        <w:r w:rsidRPr="007543A0" w:rsidDel="00866AF5">
          <w:rPr>
            <w:rFonts w:eastAsia="Calibri"/>
            <w:lang w:val="en-US" w:eastAsia="en-US"/>
          </w:rPr>
          <w:delText>interface</w:delText>
        </w:r>
        <w:r w:rsidRPr="00866AF5" w:rsidDel="00866AF5">
          <w:rPr>
            <w:rFonts w:eastAsia="Calibri"/>
            <w:lang w:eastAsia="en-US"/>
            <w:rPrChange w:id="5242" w:author="Анастасия ." w:date="2023-10-11T17:39:00Z">
              <w:rPr>
                <w:rFonts w:eastAsia="Calibri"/>
                <w:lang w:val="en-US" w:eastAsia="en-US"/>
              </w:rPr>
            </w:rPrChange>
          </w:rPr>
          <w:delText xml:space="preserve"> </w:delText>
        </w:r>
        <w:r w:rsidRPr="007543A0" w:rsidDel="00866AF5">
          <w:rPr>
            <w:rFonts w:eastAsia="Calibri"/>
            <w:lang w:val="en-US" w:eastAsia="en-US"/>
          </w:rPr>
          <w:delText>Oracle</w:delText>
        </w:r>
        <w:r w:rsidRPr="00866AF5" w:rsidDel="00866AF5">
          <w:rPr>
            <w:rFonts w:eastAsia="Calibri"/>
            <w:lang w:eastAsia="en-US"/>
            <w:rPrChange w:id="5243" w:author="Анастасия ." w:date="2023-10-11T17:39:00Z">
              <w:rPr>
                <w:rFonts w:eastAsia="Calibri"/>
                <w:lang w:val="en-US" w:eastAsia="en-US"/>
              </w:rPr>
            </w:rPrChange>
          </w:rPr>
          <w:delText xml:space="preserve"> </w:delText>
        </w:r>
        <w:r w:rsidRPr="007543A0" w:rsidDel="00866AF5">
          <w:rPr>
            <w:rFonts w:eastAsia="Calibri"/>
            <w:lang w:val="en-US" w:eastAsia="en-US"/>
          </w:rPr>
          <w:delText>Database</w:delText>
        </w:r>
        <w:r w:rsidRPr="00866AF5" w:rsidDel="00866AF5">
          <w:rPr>
            <w:rFonts w:eastAsia="Calibri"/>
            <w:lang w:eastAsia="en-US"/>
            <w:rPrChange w:id="5244" w:author="Анастасия ." w:date="2023-10-11T17:39:00Z">
              <w:rPr>
                <w:rFonts w:eastAsia="Calibri"/>
                <w:lang w:val="en-US" w:eastAsia="en-US"/>
              </w:rPr>
            </w:rPrChange>
          </w:rPr>
          <w:delText xml:space="preserve"> </w:delText>
        </w:r>
        <w:r w:rsidRPr="007543A0" w:rsidDel="00866AF5">
          <w:rPr>
            <w:rFonts w:eastAsia="Calibri"/>
            <w:lang w:val="en-US" w:eastAsia="en-US"/>
          </w:rPr>
          <w:delText>with</w:delText>
        </w:r>
        <w:r w:rsidRPr="00866AF5" w:rsidDel="00866AF5">
          <w:rPr>
            <w:rFonts w:eastAsia="Calibri"/>
            <w:lang w:eastAsia="en-US"/>
            <w:rPrChange w:id="5245" w:author="Анастасия ." w:date="2023-10-11T17:39:00Z">
              <w:rPr>
                <w:rFonts w:eastAsia="Calibri"/>
                <w:lang w:val="en-US" w:eastAsia="en-US"/>
              </w:rPr>
            </w:rPrChange>
          </w:rPr>
          <w:delText xml:space="preserve"> </w:delText>
        </w:r>
        <w:r w:rsidRPr="007543A0" w:rsidDel="00866AF5">
          <w:rPr>
            <w:rFonts w:eastAsia="Calibri"/>
            <w:lang w:val="en-US" w:eastAsia="en-US"/>
          </w:rPr>
          <w:delText>Python</w:delText>
        </w:r>
        <w:r w:rsidRPr="00866AF5" w:rsidDel="00866AF5">
          <w:rPr>
            <w:rFonts w:eastAsia="Calibri"/>
            <w:lang w:eastAsia="en-US"/>
            <w:rPrChange w:id="5246" w:author="Анастасия ." w:date="2023-10-11T17:39:00Z">
              <w:rPr>
                <w:rFonts w:eastAsia="Calibri"/>
                <w:lang w:val="en-US" w:eastAsia="en-US"/>
              </w:rPr>
            </w:rPrChange>
          </w:rPr>
          <w:delText xml:space="preserve"> </w:delText>
        </w:r>
        <w:r w:rsidRPr="007543A0" w:rsidDel="00866AF5">
          <w:rPr>
            <w:rFonts w:eastAsia="Calibri"/>
            <w:lang w:val="en-US" w:eastAsia="en-US"/>
          </w:rPr>
          <w:delText>and</w:delText>
        </w:r>
        <w:r w:rsidRPr="00866AF5" w:rsidDel="00866AF5">
          <w:rPr>
            <w:rFonts w:eastAsia="Calibri"/>
            <w:lang w:eastAsia="en-US"/>
            <w:rPrChange w:id="5247" w:author="Анастасия ." w:date="2023-10-11T17:39:00Z">
              <w:rPr>
                <w:rFonts w:eastAsia="Calibri"/>
                <w:lang w:val="en-US" w:eastAsia="en-US"/>
              </w:rPr>
            </w:rPrChange>
          </w:rPr>
          <w:delText xml:space="preserve"> </w:delText>
        </w:r>
        <w:r w:rsidRPr="007543A0" w:rsidDel="00866AF5">
          <w:rPr>
            <w:rFonts w:eastAsia="Calibri"/>
            <w:lang w:val="en-US" w:eastAsia="en-US"/>
          </w:rPr>
          <w:delText>execute</w:delText>
        </w:r>
        <w:r w:rsidRPr="00866AF5" w:rsidDel="00866AF5">
          <w:rPr>
            <w:rFonts w:eastAsia="Calibri"/>
            <w:lang w:eastAsia="en-US"/>
            <w:rPrChange w:id="5248" w:author="Анастасия ." w:date="2023-10-11T17:39:00Z">
              <w:rPr>
                <w:rFonts w:eastAsia="Calibri"/>
                <w:lang w:val="en-US" w:eastAsia="en-US"/>
              </w:rPr>
            </w:rPrChange>
          </w:rPr>
          <w:delText xml:space="preserve"> </w:delText>
        </w:r>
        <w:r w:rsidRPr="007543A0" w:rsidDel="00866AF5">
          <w:rPr>
            <w:rFonts w:eastAsia="Calibri"/>
            <w:lang w:val="en-US" w:eastAsia="en-US"/>
          </w:rPr>
          <w:delText>queries</w:delText>
        </w:r>
        <w:r w:rsidRPr="00866AF5" w:rsidDel="00866AF5">
          <w:rPr>
            <w:rFonts w:eastAsia="Calibri"/>
            <w:lang w:eastAsia="en-US"/>
            <w:rPrChange w:id="5249" w:author="Анастасия ." w:date="2023-10-11T17:39:00Z">
              <w:rPr>
                <w:rFonts w:eastAsia="Calibri"/>
                <w:lang w:val="en-US" w:eastAsia="en-US"/>
              </w:rPr>
            </w:rPrChange>
          </w:rPr>
          <w:delText xml:space="preserve">  [</w:delText>
        </w:r>
        <w:r w:rsidDel="00866AF5">
          <w:rPr>
            <w:rFonts w:eastAsia="Calibri"/>
            <w:lang w:eastAsia="en-US"/>
          </w:rPr>
          <w:delText>Электронный</w:delText>
        </w:r>
        <w:r w:rsidRPr="00866AF5" w:rsidDel="00866AF5">
          <w:rPr>
            <w:rFonts w:eastAsia="Calibri"/>
            <w:lang w:eastAsia="en-US"/>
            <w:rPrChange w:id="5250" w:author="Анастасия ." w:date="2023-10-11T17:39:00Z">
              <w:rPr>
                <w:rFonts w:eastAsia="Calibri"/>
                <w:lang w:val="en-US" w:eastAsia="en-US"/>
              </w:rPr>
            </w:rPrChange>
          </w:rPr>
          <w:delText xml:space="preserve"> </w:delText>
        </w:r>
        <w:r w:rsidDel="00866AF5">
          <w:rPr>
            <w:rFonts w:eastAsia="Calibri"/>
            <w:lang w:eastAsia="en-US"/>
          </w:rPr>
          <w:delText>ресурс</w:delText>
        </w:r>
        <w:r w:rsidRPr="00866AF5" w:rsidDel="00866AF5">
          <w:rPr>
            <w:rFonts w:eastAsia="Calibri"/>
            <w:lang w:eastAsia="en-US"/>
            <w:rPrChange w:id="5251" w:author="Анастасия ." w:date="2023-10-11T17:39:00Z">
              <w:rPr>
                <w:rFonts w:eastAsia="Calibri"/>
                <w:lang w:val="en-US" w:eastAsia="en-US"/>
              </w:rPr>
            </w:rPrChange>
          </w:rPr>
          <w:delText xml:space="preserve">] // </w:delText>
        </w:r>
        <w:r w:rsidDel="00866AF5">
          <w:rPr>
            <w:rFonts w:eastAsia="Calibri"/>
            <w:lang w:val="en-US" w:eastAsia="en-US"/>
          </w:rPr>
          <w:delText>DEV</w:delText>
        </w:r>
        <w:r w:rsidRPr="00866AF5" w:rsidDel="00866AF5">
          <w:rPr>
            <w:rFonts w:eastAsia="Calibri"/>
            <w:lang w:eastAsia="en-US"/>
            <w:rPrChange w:id="5252" w:author="Анастасия ." w:date="2023-10-11T17:39:00Z">
              <w:rPr>
                <w:rFonts w:eastAsia="Calibri"/>
                <w:lang w:val="en-US" w:eastAsia="en-US"/>
              </w:rPr>
            </w:rPrChange>
          </w:rPr>
          <w:delText xml:space="preserve"> </w:delText>
        </w:r>
        <w:r w:rsidRPr="007543A0" w:rsidDel="00866AF5">
          <w:rPr>
            <w:rFonts w:eastAsia="Calibri"/>
            <w:lang w:val="en-US" w:eastAsia="en-US"/>
          </w:rPr>
          <w:delText>URL</w:delText>
        </w:r>
        <w:r w:rsidRPr="00866AF5" w:rsidDel="00866AF5">
          <w:rPr>
            <w:rFonts w:eastAsia="Calibri"/>
            <w:lang w:eastAsia="en-US"/>
            <w:rPrChange w:id="5253" w:author="Анастасия ." w:date="2023-10-11T17:39:00Z">
              <w:rPr>
                <w:rFonts w:eastAsia="Calibri"/>
                <w:lang w:val="en-US" w:eastAsia="en-US"/>
              </w:rPr>
            </w:rPrChange>
          </w:rPr>
          <w:delText xml:space="preserve">: </w:delText>
        </w:r>
        <w:r w:rsidR="00EE69B9" w:rsidDel="00866AF5">
          <w:fldChar w:fldCharType="begin"/>
        </w:r>
        <w:r w:rsidR="00EE69B9" w:rsidRPr="00866AF5" w:rsidDel="00866AF5">
          <w:rPr>
            <w:rPrChange w:id="5254" w:author="Анастасия ." w:date="2023-10-11T17:39:00Z">
              <w:rPr>
                <w:rFonts w:eastAsiaTheme="minorHAnsi" w:cstheme="majorBidi"/>
                <w:bCs/>
                <w:szCs w:val="26"/>
                <w:lang w:eastAsia="en-US"/>
              </w:rPr>
            </w:rPrChange>
          </w:rPr>
          <w:delInstrText xml:space="preserve"> </w:delInstrText>
        </w:r>
        <w:r w:rsidR="00EE69B9" w:rsidRPr="00EE69B9" w:rsidDel="00866AF5">
          <w:rPr>
            <w:lang w:val="en-US"/>
            <w:rPrChange w:id="5255" w:author="Анастасия ." w:date="2023-05-21T22:55:00Z">
              <w:rPr>
                <w:rFonts w:eastAsiaTheme="minorHAnsi" w:cstheme="majorBidi"/>
                <w:bCs/>
                <w:szCs w:val="26"/>
                <w:lang w:eastAsia="en-US"/>
              </w:rPr>
            </w:rPrChange>
          </w:rPr>
          <w:delInstrText>HYPERLINK</w:delInstrText>
        </w:r>
        <w:r w:rsidR="00EE69B9" w:rsidRPr="00866AF5" w:rsidDel="00866AF5">
          <w:rPr>
            <w:rPrChange w:id="5256" w:author="Анастасия ." w:date="2023-10-11T17:39:00Z">
              <w:rPr>
                <w:rFonts w:eastAsiaTheme="minorHAnsi" w:cstheme="majorBidi"/>
                <w:bCs/>
                <w:szCs w:val="26"/>
                <w:lang w:eastAsia="en-US"/>
              </w:rPr>
            </w:rPrChange>
          </w:rPr>
          <w:delInstrText xml:space="preserve"> "</w:delInstrText>
        </w:r>
        <w:r w:rsidR="00EE69B9" w:rsidRPr="00EE69B9" w:rsidDel="00866AF5">
          <w:rPr>
            <w:lang w:val="en-US"/>
            <w:rPrChange w:id="5257" w:author="Анастасия ." w:date="2023-05-21T22:55:00Z">
              <w:rPr>
                <w:rFonts w:eastAsiaTheme="minorHAnsi" w:cstheme="majorBidi"/>
                <w:bCs/>
                <w:szCs w:val="26"/>
                <w:lang w:eastAsia="en-US"/>
              </w:rPr>
            </w:rPrChange>
          </w:rPr>
          <w:delInstrText>https</w:delInstrText>
        </w:r>
        <w:r w:rsidR="00EE69B9" w:rsidRPr="00866AF5" w:rsidDel="00866AF5">
          <w:rPr>
            <w:rPrChange w:id="5258"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59" w:author="Анастасия ." w:date="2023-05-21T22:55:00Z">
              <w:rPr>
                <w:rFonts w:eastAsiaTheme="minorHAnsi" w:cstheme="majorBidi"/>
                <w:bCs/>
                <w:szCs w:val="26"/>
                <w:lang w:eastAsia="en-US"/>
              </w:rPr>
            </w:rPrChange>
          </w:rPr>
          <w:delInstrText>dev</w:delInstrText>
        </w:r>
        <w:r w:rsidR="00EE69B9" w:rsidRPr="00866AF5" w:rsidDel="00866AF5">
          <w:rPr>
            <w:rPrChange w:id="5260"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61" w:author="Анастасия ." w:date="2023-05-21T22:55:00Z">
              <w:rPr>
                <w:rFonts w:eastAsiaTheme="minorHAnsi" w:cstheme="majorBidi"/>
                <w:bCs/>
                <w:szCs w:val="26"/>
                <w:lang w:eastAsia="en-US"/>
              </w:rPr>
            </w:rPrChange>
          </w:rPr>
          <w:delInstrText>to</w:delInstrText>
        </w:r>
        <w:r w:rsidR="00EE69B9" w:rsidRPr="00866AF5" w:rsidDel="00866AF5">
          <w:rPr>
            <w:rPrChange w:id="5262"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63" w:author="Анастасия ." w:date="2023-05-21T22:55:00Z">
              <w:rPr>
                <w:rFonts w:eastAsiaTheme="minorHAnsi" w:cstheme="majorBidi"/>
                <w:bCs/>
                <w:szCs w:val="26"/>
                <w:lang w:eastAsia="en-US"/>
              </w:rPr>
            </w:rPrChange>
          </w:rPr>
          <w:delInstrText>techlearners</w:delInstrText>
        </w:r>
        <w:r w:rsidR="00EE69B9" w:rsidRPr="00866AF5" w:rsidDel="00866AF5">
          <w:rPr>
            <w:rPrChange w:id="5264"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65" w:author="Анастасия ." w:date="2023-05-21T22:55:00Z">
              <w:rPr>
                <w:rFonts w:eastAsiaTheme="minorHAnsi" w:cstheme="majorBidi"/>
                <w:bCs/>
                <w:szCs w:val="26"/>
                <w:lang w:eastAsia="en-US"/>
              </w:rPr>
            </w:rPrChange>
          </w:rPr>
          <w:delInstrText>how</w:delInstrText>
        </w:r>
        <w:r w:rsidR="00EE69B9" w:rsidRPr="00866AF5" w:rsidDel="00866AF5">
          <w:rPr>
            <w:rPrChange w:id="5266"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67" w:author="Анастасия ." w:date="2023-05-21T22:55:00Z">
              <w:rPr>
                <w:rFonts w:eastAsiaTheme="minorHAnsi" w:cstheme="majorBidi"/>
                <w:bCs/>
                <w:szCs w:val="26"/>
                <w:lang w:eastAsia="en-US"/>
              </w:rPr>
            </w:rPrChange>
          </w:rPr>
          <w:delInstrText>to</w:delInstrText>
        </w:r>
        <w:r w:rsidR="00EE69B9" w:rsidRPr="00866AF5" w:rsidDel="00866AF5">
          <w:rPr>
            <w:rPrChange w:id="5268"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69" w:author="Анастасия ." w:date="2023-05-21T22:55:00Z">
              <w:rPr>
                <w:rFonts w:eastAsiaTheme="minorHAnsi" w:cstheme="majorBidi"/>
                <w:bCs/>
                <w:szCs w:val="26"/>
                <w:lang w:eastAsia="en-US"/>
              </w:rPr>
            </w:rPrChange>
          </w:rPr>
          <w:delInstrText>interface</w:delInstrText>
        </w:r>
        <w:r w:rsidR="00EE69B9" w:rsidRPr="00866AF5" w:rsidDel="00866AF5">
          <w:rPr>
            <w:rPrChange w:id="5270"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71" w:author="Анастасия ." w:date="2023-05-21T22:55:00Z">
              <w:rPr>
                <w:rFonts w:eastAsiaTheme="minorHAnsi" w:cstheme="majorBidi"/>
                <w:bCs/>
                <w:szCs w:val="26"/>
                <w:lang w:eastAsia="en-US"/>
              </w:rPr>
            </w:rPrChange>
          </w:rPr>
          <w:delInstrText>oracle</w:delInstrText>
        </w:r>
        <w:r w:rsidR="00EE69B9" w:rsidRPr="00866AF5" w:rsidDel="00866AF5">
          <w:rPr>
            <w:rPrChange w:id="5272"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73" w:author="Анастасия ." w:date="2023-05-21T22:55:00Z">
              <w:rPr>
                <w:rFonts w:eastAsiaTheme="minorHAnsi" w:cstheme="majorBidi"/>
                <w:bCs/>
                <w:szCs w:val="26"/>
                <w:lang w:eastAsia="en-US"/>
              </w:rPr>
            </w:rPrChange>
          </w:rPr>
          <w:delInstrText>database</w:delInstrText>
        </w:r>
        <w:r w:rsidR="00EE69B9" w:rsidRPr="00866AF5" w:rsidDel="00866AF5">
          <w:rPr>
            <w:rPrChange w:id="5274"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75" w:author="Анастасия ." w:date="2023-05-21T22:55:00Z">
              <w:rPr>
                <w:rFonts w:eastAsiaTheme="minorHAnsi" w:cstheme="majorBidi"/>
                <w:bCs/>
                <w:szCs w:val="26"/>
                <w:lang w:eastAsia="en-US"/>
              </w:rPr>
            </w:rPrChange>
          </w:rPr>
          <w:delInstrText>with</w:delInstrText>
        </w:r>
        <w:r w:rsidR="00EE69B9" w:rsidRPr="00866AF5" w:rsidDel="00866AF5">
          <w:rPr>
            <w:rPrChange w:id="5276"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77" w:author="Анастасия ." w:date="2023-05-21T22:55:00Z">
              <w:rPr>
                <w:rFonts w:eastAsiaTheme="minorHAnsi" w:cstheme="majorBidi"/>
                <w:bCs/>
                <w:szCs w:val="26"/>
                <w:lang w:eastAsia="en-US"/>
              </w:rPr>
            </w:rPrChange>
          </w:rPr>
          <w:delInstrText>python</w:delInstrText>
        </w:r>
        <w:r w:rsidR="00EE69B9" w:rsidRPr="00866AF5" w:rsidDel="00866AF5">
          <w:rPr>
            <w:rPrChange w:id="5278"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79" w:author="Анастасия ." w:date="2023-05-21T22:55:00Z">
              <w:rPr>
                <w:rFonts w:eastAsiaTheme="minorHAnsi" w:cstheme="majorBidi"/>
                <w:bCs/>
                <w:szCs w:val="26"/>
                <w:lang w:eastAsia="en-US"/>
              </w:rPr>
            </w:rPrChange>
          </w:rPr>
          <w:delInstrText>and</w:delInstrText>
        </w:r>
        <w:r w:rsidR="00EE69B9" w:rsidRPr="00866AF5" w:rsidDel="00866AF5">
          <w:rPr>
            <w:rPrChange w:id="5280"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81" w:author="Анастасия ." w:date="2023-05-21T22:55:00Z">
              <w:rPr>
                <w:rFonts w:eastAsiaTheme="minorHAnsi" w:cstheme="majorBidi"/>
                <w:bCs/>
                <w:szCs w:val="26"/>
                <w:lang w:eastAsia="en-US"/>
              </w:rPr>
            </w:rPrChange>
          </w:rPr>
          <w:delInstrText>execute</w:delInstrText>
        </w:r>
        <w:r w:rsidR="00EE69B9" w:rsidRPr="00866AF5" w:rsidDel="00866AF5">
          <w:rPr>
            <w:rPrChange w:id="5282" w:author="Анастасия ." w:date="2023-10-11T17:39:00Z">
              <w:rPr>
                <w:rFonts w:eastAsiaTheme="minorHAnsi" w:cstheme="majorBidi"/>
                <w:bCs/>
                <w:szCs w:val="26"/>
                <w:lang w:eastAsia="en-US"/>
              </w:rPr>
            </w:rPrChange>
          </w:rPr>
          <w:delInstrText>-</w:delInstrText>
        </w:r>
        <w:r w:rsidR="00EE69B9" w:rsidRPr="00EE69B9" w:rsidDel="00866AF5">
          <w:rPr>
            <w:lang w:val="en-US"/>
            <w:rPrChange w:id="5283" w:author="Анастасия ." w:date="2023-05-21T22:55:00Z">
              <w:rPr>
                <w:rFonts w:eastAsiaTheme="minorHAnsi" w:cstheme="majorBidi"/>
                <w:bCs/>
                <w:szCs w:val="26"/>
                <w:lang w:eastAsia="en-US"/>
              </w:rPr>
            </w:rPrChange>
          </w:rPr>
          <w:delInstrText>queries</w:delInstrText>
        </w:r>
        <w:r w:rsidR="00EE69B9" w:rsidRPr="00866AF5" w:rsidDel="00866AF5">
          <w:rPr>
            <w:rPrChange w:id="5284" w:author="Анастасия ." w:date="2023-10-11T17:39:00Z">
              <w:rPr>
                <w:rFonts w:eastAsiaTheme="minorHAnsi" w:cstheme="majorBidi"/>
                <w:bCs/>
                <w:szCs w:val="26"/>
                <w:lang w:eastAsia="en-US"/>
              </w:rPr>
            </w:rPrChange>
          </w:rPr>
          <w:delInstrText>-4</w:delInstrText>
        </w:r>
        <w:r w:rsidR="00EE69B9" w:rsidRPr="00EE69B9" w:rsidDel="00866AF5">
          <w:rPr>
            <w:lang w:val="en-US"/>
            <w:rPrChange w:id="5285" w:author="Анастасия ." w:date="2023-05-21T22:55:00Z">
              <w:rPr>
                <w:rFonts w:eastAsiaTheme="minorHAnsi" w:cstheme="majorBidi"/>
                <w:bCs/>
                <w:szCs w:val="26"/>
                <w:lang w:eastAsia="en-US"/>
              </w:rPr>
            </w:rPrChange>
          </w:rPr>
          <w:delInstrText>bin</w:delInstrText>
        </w:r>
        <w:r w:rsidR="00EE69B9" w:rsidRPr="00866AF5" w:rsidDel="00866AF5">
          <w:rPr>
            <w:rPrChange w:id="5286" w:author="Анастасия ." w:date="2023-10-11T17:39:00Z">
              <w:rPr>
                <w:rFonts w:eastAsiaTheme="minorHAnsi" w:cstheme="majorBidi"/>
                <w:bCs/>
                <w:szCs w:val="26"/>
                <w:lang w:eastAsia="en-US"/>
              </w:rPr>
            </w:rPrChange>
          </w:rPr>
          <w:delInstrText xml:space="preserve">" </w:delInstrText>
        </w:r>
        <w:r w:rsidR="00EE69B9" w:rsidDel="00866AF5">
          <w:fldChar w:fldCharType="separate"/>
        </w:r>
        <w:r w:rsidRPr="00B662CB" w:rsidDel="00866AF5">
          <w:rPr>
            <w:rStyle w:val="af3"/>
            <w:lang w:val="en-US"/>
          </w:rPr>
          <w:delText>https</w:delText>
        </w:r>
        <w:r w:rsidRPr="00866AF5" w:rsidDel="00866AF5">
          <w:rPr>
            <w:rStyle w:val="af3"/>
            <w:rPrChange w:id="5287" w:author="Анастасия ." w:date="2023-10-11T17:39:00Z">
              <w:rPr>
                <w:rStyle w:val="af3"/>
                <w:lang w:val="en-US"/>
              </w:rPr>
            </w:rPrChange>
          </w:rPr>
          <w:delText>://</w:delText>
        </w:r>
        <w:r w:rsidRPr="00B662CB" w:rsidDel="00866AF5">
          <w:rPr>
            <w:rStyle w:val="af3"/>
            <w:lang w:val="en-US"/>
          </w:rPr>
          <w:delText>dev</w:delText>
        </w:r>
        <w:r w:rsidRPr="00866AF5" w:rsidDel="00866AF5">
          <w:rPr>
            <w:rStyle w:val="af3"/>
            <w:rPrChange w:id="5288" w:author="Анастасия ." w:date="2023-10-11T17:39:00Z">
              <w:rPr>
                <w:rStyle w:val="af3"/>
                <w:lang w:val="en-US"/>
              </w:rPr>
            </w:rPrChange>
          </w:rPr>
          <w:delText>.</w:delText>
        </w:r>
        <w:r w:rsidRPr="00B662CB" w:rsidDel="00866AF5">
          <w:rPr>
            <w:rStyle w:val="af3"/>
            <w:lang w:val="en-US"/>
          </w:rPr>
          <w:delText>to</w:delText>
        </w:r>
        <w:r w:rsidRPr="00866AF5" w:rsidDel="00866AF5">
          <w:rPr>
            <w:rStyle w:val="af3"/>
            <w:rPrChange w:id="5289" w:author="Анастасия ." w:date="2023-10-11T17:39:00Z">
              <w:rPr>
                <w:rStyle w:val="af3"/>
                <w:lang w:val="en-US"/>
              </w:rPr>
            </w:rPrChange>
          </w:rPr>
          <w:delText>/</w:delText>
        </w:r>
        <w:r w:rsidRPr="00B662CB" w:rsidDel="00866AF5">
          <w:rPr>
            <w:rStyle w:val="af3"/>
            <w:lang w:val="en-US"/>
          </w:rPr>
          <w:delText>techlearners</w:delText>
        </w:r>
        <w:r w:rsidRPr="00866AF5" w:rsidDel="00866AF5">
          <w:rPr>
            <w:rStyle w:val="af3"/>
            <w:rPrChange w:id="5290" w:author="Анастасия ." w:date="2023-10-11T17:39:00Z">
              <w:rPr>
                <w:rStyle w:val="af3"/>
                <w:lang w:val="en-US"/>
              </w:rPr>
            </w:rPrChange>
          </w:rPr>
          <w:delText>/</w:delText>
        </w:r>
        <w:r w:rsidRPr="00B662CB" w:rsidDel="00866AF5">
          <w:rPr>
            <w:rStyle w:val="af3"/>
            <w:lang w:val="en-US"/>
          </w:rPr>
          <w:delText>how</w:delText>
        </w:r>
        <w:r w:rsidRPr="00866AF5" w:rsidDel="00866AF5">
          <w:rPr>
            <w:rStyle w:val="af3"/>
            <w:rPrChange w:id="5291" w:author="Анастасия ." w:date="2023-10-11T17:39:00Z">
              <w:rPr>
                <w:rStyle w:val="af3"/>
                <w:lang w:val="en-US"/>
              </w:rPr>
            </w:rPrChange>
          </w:rPr>
          <w:delText>-</w:delText>
        </w:r>
        <w:r w:rsidRPr="00B662CB" w:rsidDel="00866AF5">
          <w:rPr>
            <w:rStyle w:val="af3"/>
            <w:lang w:val="en-US"/>
          </w:rPr>
          <w:delText>to</w:delText>
        </w:r>
        <w:r w:rsidRPr="00866AF5" w:rsidDel="00866AF5">
          <w:rPr>
            <w:rStyle w:val="af3"/>
            <w:rPrChange w:id="5292" w:author="Анастасия ." w:date="2023-10-11T17:39:00Z">
              <w:rPr>
                <w:rStyle w:val="af3"/>
                <w:lang w:val="en-US"/>
              </w:rPr>
            </w:rPrChange>
          </w:rPr>
          <w:delText>-</w:delText>
        </w:r>
        <w:r w:rsidRPr="00B662CB" w:rsidDel="00866AF5">
          <w:rPr>
            <w:rStyle w:val="af3"/>
            <w:lang w:val="en-US"/>
          </w:rPr>
          <w:delText>interface</w:delText>
        </w:r>
        <w:r w:rsidRPr="00866AF5" w:rsidDel="00866AF5">
          <w:rPr>
            <w:rStyle w:val="af3"/>
            <w:rPrChange w:id="5293" w:author="Анастасия ." w:date="2023-10-11T17:39:00Z">
              <w:rPr>
                <w:rStyle w:val="af3"/>
                <w:lang w:val="en-US"/>
              </w:rPr>
            </w:rPrChange>
          </w:rPr>
          <w:delText>-</w:delText>
        </w:r>
        <w:r w:rsidRPr="00B662CB" w:rsidDel="00866AF5">
          <w:rPr>
            <w:rStyle w:val="af3"/>
            <w:lang w:val="en-US"/>
          </w:rPr>
          <w:delText>oracle</w:delText>
        </w:r>
        <w:r w:rsidRPr="00866AF5" w:rsidDel="00866AF5">
          <w:rPr>
            <w:rStyle w:val="af3"/>
            <w:rPrChange w:id="5294" w:author="Анастасия ." w:date="2023-10-11T17:39:00Z">
              <w:rPr>
                <w:rStyle w:val="af3"/>
                <w:lang w:val="en-US"/>
              </w:rPr>
            </w:rPrChange>
          </w:rPr>
          <w:delText>-</w:delText>
        </w:r>
        <w:r w:rsidRPr="00B662CB" w:rsidDel="00866AF5">
          <w:rPr>
            <w:rStyle w:val="af3"/>
            <w:lang w:val="en-US"/>
          </w:rPr>
          <w:delText>database</w:delText>
        </w:r>
        <w:r w:rsidRPr="00866AF5" w:rsidDel="00866AF5">
          <w:rPr>
            <w:rStyle w:val="af3"/>
            <w:rPrChange w:id="5295" w:author="Анастасия ." w:date="2023-10-11T17:39:00Z">
              <w:rPr>
                <w:rStyle w:val="af3"/>
                <w:lang w:val="en-US"/>
              </w:rPr>
            </w:rPrChange>
          </w:rPr>
          <w:delText>-</w:delText>
        </w:r>
        <w:r w:rsidRPr="00B662CB" w:rsidDel="00866AF5">
          <w:rPr>
            <w:rStyle w:val="af3"/>
            <w:lang w:val="en-US"/>
          </w:rPr>
          <w:delText>with</w:delText>
        </w:r>
        <w:r w:rsidRPr="00866AF5" w:rsidDel="00866AF5">
          <w:rPr>
            <w:rStyle w:val="af3"/>
            <w:rPrChange w:id="5296" w:author="Анастасия ." w:date="2023-10-11T17:39:00Z">
              <w:rPr>
                <w:rStyle w:val="af3"/>
                <w:lang w:val="en-US"/>
              </w:rPr>
            </w:rPrChange>
          </w:rPr>
          <w:delText>-</w:delText>
        </w:r>
        <w:r w:rsidRPr="00B662CB" w:rsidDel="00866AF5">
          <w:rPr>
            <w:rStyle w:val="af3"/>
            <w:lang w:val="en-US"/>
          </w:rPr>
          <w:delText>python</w:delText>
        </w:r>
        <w:r w:rsidRPr="00866AF5" w:rsidDel="00866AF5">
          <w:rPr>
            <w:rStyle w:val="af3"/>
            <w:rPrChange w:id="5297" w:author="Анастасия ." w:date="2023-10-11T17:39:00Z">
              <w:rPr>
                <w:rStyle w:val="af3"/>
                <w:lang w:val="en-US"/>
              </w:rPr>
            </w:rPrChange>
          </w:rPr>
          <w:delText>-</w:delText>
        </w:r>
        <w:r w:rsidRPr="00B662CB" w:rsidDel="00866AF5">
          <w:rPr>
            <w:rStyle w:val="af3"/>
            <w:lang w:val="en-US"/>
          </w:rPr>
          <w:delText>and</w:delText>
        </w:r>
        <w:r w:rsidRPr="00866AF5" w:rsidDel="00866AF5">
          <w:rPr>
            <w:rStyle w:val="af3"/>
            <w:rPrChange w:id="5298" w:author="Анастасия ." w:date="2023-10-11T17:39:00Z">
              <w:rPr>
                <w:rStyle w:val="af3"/>
                <w:lang w:val="en-US"/>
              </w:rPr>
            </w:rPrChange>
          </w:rPr>
          <w:delText>-</w:delText>
        </w:r>
        <w:r w:rsidRPr="00B662CB" w:rsidDel="00866AF5">
          <w:rPr>
            <w:rStyle w:val="af3"/>
            <w:lang w:val="en-US"/>
          </w:rPr>
          <w:delText>execute</w:delText>
        </w:r>
        <w:r w:rsidRPr="00866AF5" w:rsidDel="00866AF5">
          <w:rPr>
            <w:rStyle w:val="af3"/>
            <w:rPrChange w:id="5299" w:author="Анастасия ." w:date="2023-10-11T17:39:00Z">
              <w:rPr>
                <w:rStyle w:val="af3"/>
                <w:lang w:val="en-US"/>
              </w:rPr>
            </w:rPrChange>
          </w:rPr>
          <w:delText>-</w:delText>
        </w:r>
        <w:r w:rsidRPr="00B662CB" w:rsidDel="00866AF5">
          <w:rPr>
            <w:rStyle w:val="af3"/>
            <w:lang w:val="en-US"/>
          </w:rPr>
          <w:delText>queries</w:delText>
        </w:r>
        <w:r w:rsidRPr="00866AF5" w:rsidDel="00866AF5">
          <w:rPr>
            <w:rStyle w:val="af3"/>
            <w:rPrChange w:id="5300" w:author="Анастасия ." w:date="2023-10-11T17:39:00Z">
              <w:rPr>
                <w:rStyle w:val="af3"/>
                <w:lang w:val="en-US"/>
              </w:rPr>
            </w:rPrChange>
          </w:rPr>
          <w:delText>-4</w:delText>
        </w:r>
        <w:r w:rsidRPr="00B662CB" w:rsidDel="00866AF5">
          <w:rPr>
            <w:rStyle w:val="af3"/>
            <w:lang w:val="en-US"/>
          </w:rPr>
          <w:delText>bin</w:delText>
        </w:r>
        <w:r w:rsidR="00EE69B9" w:rsidDel="00866AF5">
          <w:rPr>
            <w:rStyle w:val="af3"/>
            <w:lang w:val="en-US"/>
          </w:rPr>
          <w:fldChar w:fldCharType="end"/>
        </w:r>
        <w:r w:rsidRPr="00866AF5" w:rsidDel="00866AF5">
          <w:rPr>
            <w:rPrChange w:id="5301" w:author="Анастасия ." w:date="2023-10-11T17:39:00Z">
              <w:rPr>
                <w:lang w:val="en-US"/>
              </w:rPr>
            </w:rPrChange>
          </w:rPr>
          <w:delText xml:space="preserve"> </w:delText>
        </w:r>
        <w:r w:rsidRPr="00866AF5" w:rsidDel="00866AF5">
          <w:rPr>
            <w:rFonts w:eastAsia="Calibri"/>
            <w:lang w:eastAsia="en-US"/>
            <w:rPrChange w:id="5302" w:author="Анастасия ." w:date="2023-10-11T17:39:00Z">
              <w:rPr>
                <w:rFonts w:eastAsia="Calibri"/>
                <w:lang w:val="en-US" w:eastAsia="en-US"/>
              </w:rPr>
            </w:rPrChange>
          </w:rPr>
          <w:delText>(</w:delText>
        </w:r>
        <w:r w:rsidDel="00866AF5">
          <w:rPr>
            <w:rFonts w:eastAsia="Calibri"/>
            <w:lang w:eastAsia="en-US"/>
          </w:rPr>
          <w:delText>дата</w:delText>
        </w:r>
        <w:r w:rsidRPr="00866AF5" w:rsidDel="00866AF5">
          <w:rPr>
            <w:rFonts w:eastAsia="Calibri"/>
            <w:lang w:eastAsia="en-US"/>
            <w:rPrChange w:id="5303" w:author="Анастасия ." w:date="2023-10-11T17:39:00Z">
              <w:rPr>
                <w:rFonts w:eastAsia="Calibri"/>
                <w:lang w:val="en-US" w:eastAsia="en-US"/>
              </w:rPr>
            </w:rPrChange>
          </w:rPr>
          <w:delText xml:space="preserve"> </w:delText>
        </w:r>
        <w:r w:rsidDel="00866AF5">
          <w:rPr>
            <w:rFonts w:eastAsia="Calibri"/>
            <w:lang w:eastAsia="en-US"/>
          </w:rPr>
          <w:delText>обращения</w:delText>
        </w:r>
        <w:r w:rsidRPr="00866AF5" w:rsidDel="00866AF5">
          <w:rPr>
            <w:rFonts w:eastAsia="Calibri"/>
            <w:lang w:eastAsia="en-US"/>
            <w:rPrChange w:id="5304" w:author="Анастасия ." w:date="2023-10-11T17:39:00Z">
              <w:rPr>
                <w:rFonts w:eastAsia="Calibri"/>
                <w:lang w:val="en-US" w:eastAsia="en-US"/>
              </w:rPr>
            </w:rPrChange>
          </w:rPr>
          <w:delText xml:space="preserve"> 02.05.2023).</w:delText>
        </w:r>
      </w:del>
    </w:p>
    <w:p w:rsidR="000439B5" w:rsidRPr="001E5BBE" w:rsidDel="00866AF5" w:rsidRDefault="000439B5" w:rsidP="00866AF5">
      <w:pPr>
        <w:pStyle w:val="a6"/>
        <w:numPr>
          <w:ilvl w:val="0"/>
          <w:numId w:val="1"/>
        </w:numPr>
        <w:spacing w:after="200"/>
        <w:ind w:left="0" w:firstLine="709"/>
        <w:contextualSpacing w:val="0"/>
        <w:jc w:val="left"/>
        <w:outlineLvl w:val="0"/>
        <w:rPr>
          <w:del w:id="5305" w:author="Анастасия ." w:date="2023-10-11T17:39:00Z"/>
          <w:rFonts w:eastAsia="Calibri"/>
          <w:lang w:eastAsia="en-US"/>
        </w:rPr>
        <w:pPrChange w:id="5306" w:author="Анастасия ." w:date="2023-10-11T17:39:00Z">
          <w:pPr>
            <w:numPr>
              <w:numId w:val="23"/>
            </w:numPr>
            <w:tabs>
              <w:tab w:val="num" w:pos="1276"/>
            </w:tabs>
            <w:suppressAutoHyphens/>
          </w:pPr>
        </w:pPrChange>
      </w:pPr>
      <w:del w:id="5307" w:author="Анастасия ." w:date="2023-10-11T17:39:00Z">
        <w:r w:rsidRPr="001E5BBE" w:rsidDel="00866AF5">
          <w:rPr>
            <w:rFonts w:eastAsia="Calibri"/>
            <w:lang w:eastAsia="en-US"/>
          </w:rPr>
          <w:delText xml:space="preserve">Работаем с базой данных </w:delText>
        </w:r>
        <w:r w:rsidRPr="001E5BBE" w:rsidDel="00866AF5">
          <w:rPr>
            <w:rFonts w:eastAsia="Calibri"/>
            <w:lang w:val="en-US" w:eastAsia="en-US"/>
          </w:rPr>
          <w:delText>Oracle</w:delText>
        </w:r>
        <w:r w:rsidRPr="001E5BBE" w:rsidDel="00866AF5">
          <w:rPr>
            <w:rFonts w:eastAsia="Calibri"/>
            <w:lang w:eastAsia="en-US"/>
          </w:rPr>
          <w:delText xml:space="preserve"> в </w:delText>
        </w:r>
        <w:r w:rsidRPr="001E5BBE" w:rsidDel="00866AF5">
          <w:rPr>
            <w:rFonts w:eastAsia="Calibri"/>
            <w:lang w:val="en-US" w:eastAsia="en-US"/>
          </w:rPr>
          <w:delText>Python</w:delText>
        </w:r>
        <w:r w:rsidRPr="001E5BBE" w:rsidDel="00866AF5">
          <w:rPr>
            <w:rFonts w:eastAsia="Calibri"/>
            <w:lang w:eastAsia="en-US"/>
          </w:rPr>
          <w:delText xml:space="preserve"> [</w:delText>
        </w:r>
        <w:r w:rsidDel="00866AF5">
          <w:rPr>
            <w:rFonts w:eastAsia="Calibri"/>
            <w:lang w:eastAsia="en-US"/>
          </w:rPr>
          <w:delText>Электронный</w:delText>
        </w:r>
        <w:r w:rsidRPr="001E5BBE" w:rsidDel="00866AF5">
          <w:rPr>
            <w:rFonts w:eastAsia="Calibri"/>
            <w:lang w:eastAsia="en-US"/>
          </w:rPr>
          <w:delText xml:space="preserve"> </w:delText>
        </w:r>
        <w:r w:rsidDel="00866AF5">
          <w:rPr>
            <w:rFonts w:eastAsia="Calibri"/>
            <w:lang w:eastAsia="en-US"/>
          </w:rPr>
          <w:delText>ресурс</w:delText>
        </w:r>
        <w:r w:rsidRPr="001E5BBE" w:rsidDel="00866AF5">
          <w:rPr>
            <w:rFonts w:eastAsia="Calibri"/>
            <w:lang w:eastAsia="en-US"/>
          </w:rPr>
          <w:delText xml:space="preserve">] // </w:delText>
        </w:r>
        <w:r w:rsidRPr="001E5BBE" w:rsidDel="00866AF5">
          <w:rPr>
            <w:rFonts w:eastAsia="Calibri"/>
            <w:lang w:val="en-US" w:eastAsia="en-US"/>
          </w:rPr>
          <w:delText>TheLastOfMogicans</w:delText>
        </w:r>
        <w:r w:rsidRPr="001E5BBE" w:rsidDel="00866AF5">
          <w:rPr>
            <w:rFonts w:eastAsia="Calibri"/>
            <w:lang w:eastAsia="en-US"/>
          </w:rPr>
          <w:delText xml:space="preserve"> </w:delText>
        </w:r>
        <w:r w:rsidRPr="007543A0" w:rsidDel="00866AF5">
          <w:rPr>
            <w:rFonts w:eastAsia="Calibri"/>
            <w:lang w:val="en-US" w:eastAsia="en-US"/>
          </w:rPr>
          <w:delText>URL</w:delText>
        </w:r>
        <w:r w:rsidDel="00866AF5">
          <w:rPr>
            <w:rFonts w:eastAsia="Calibri"/>
            <w:lang w:eastAsia="en-US"/>
          </w:rPr>
          <w:delText>:</w:delText>
        </w:r>
        <w:r w:rsidRPr="001E5BBE" w:rsidDel="00866AF5">
          <w:rPr>
            <w:rFonts w:eastAsia="Calibri"/>
            <w:lang w:eastAsia="en-US"/>
          </w:rPr>
          <w:delText xml:space="preserve"> </w:delText>
        </w:r>
        <w:r w:rsidR="00A00D17" w:rsidDel="00866AF5">
          <w:fldChar w:fldCharType="begin"/>
        </w:r>
        <w:r w:rsidR="00A00D17" w:rsidDel="00866AF5">
          <w:delInstrText xml:space="preserve"> HYPERLINK "https://ttrium.blogspot.com/2019/11/oracle-python.html%20" </w:delInstrText>
        </w:r>
        <w:r w:rsidR="00A00D17" w:rsidDel="00866AF5">
          <w:fldChar w:fldCharType="separate"/>
        </w:r>
        <w:r w:rsidRPr="00B662CB" w:rsidDel="00866AF5">
          <w:rPr>
            <w:rStyle w:val="af3"/>
            <w:lang w:val="en-US"/>
          </w:rPr>
          <w:delText>https</w:delText>
        </w:r>
        <w:r w:rsidRPr="00B662CB" w:rsidDel="00866AF5">
          <w:rPr>
            <w:rStyle w:val="af3"/>
          </w:rPr>
          <w:delText>://</w:delText>
        </w:r>
        <w:r w:rsidRPr="00B662CB" w:rsidDel="00866AF5">
          <w:rPr>
            <w:rStyle w:val="af3"/>
            <w:lang w:val="en-US"/>
          </w:rPr>
          <w:delText>ttrium</w:delText>
        </w:r>
        <w:r w:rsidRPr="00B662CB" w:rsidDel="00866AF5">
          <w:rPr>
            <w:rStyle w:val="af3"/>
          </w:rPr>
          <w:delText>.</w:delText>
        </w:r>
        <w:r w:rsidRPr="00B662CB" w:rsidDel="00866AF5">
          <w:rPr>
            <w:rStyle w:val="af3"/>
            <w:lang w:val="en-US"/>
          </w:rPr>
          <w:delText>blogspot</w:delText>
        </w:r>
        <w:r w:rsidRPr="00B662CB" w:rsidDel="00866AF5">
          <w:rPr>
            <w:rStyle w:val="af3"/>
          </w:rPr>
          <w:delText>.</w:delText>
        </w:r>
        <w:r w:rsidRPr="00B662CB" w:rsidDel="00866AF5">
          <w:rPr>
            <w:rStyle w:val="af3"/>
            <w:lang w:val="en-US"/>
          </w:rPr>
          <w:delText>com</w:delText>
        </w:r>
        <w:r w:rsidRPr="00B662CB" w:rsidDel="00866AF5">
          <w:rPr>
            <w:rStyle w:val="af3"/>
          </w:rPr>
          <w:delText>/2019/11/</w:delText>
        </w:r>
        <w:r w:rsidRPr="00B662CB" w:rsidDel="00866AF5">
          <w:rPr>
            <w:rStyle w:val="af3"/>
            <w:lang w:val="en-US"/>
          </w:rPr>
          <w:delText>oracle</w:delText>
        </w:r>
        <w:r w:rsidRPr="00B662CB" w:rsidDel="00866AF5">
          <w:rPr>
            <w:rStyle w:val="af3"/>
          </w:rPr>
          <w:delText>-</w:delText>
        </w:r>
        <w:r w:rsidRPr="00B662CB" w:rsidDel="00866AF5">
          <w:rPr>
            <w:rStyle w:val="af3"/>
            <w:lang w:val="en-US"/>
          </w:rPr>
          <w:delText>python</w:delText>
        </w:r>
        <w:r w:rsidRPr="00B662CB" w:rsidDel="00866AF5">
          <w:rPr>
            <w:rStyle w:val="af3"/>
          </w:rPr>
          <w:delText>.</w:delText>
        </w:r>
        <w:r w:rsidRPr="00B662CB" w:rsidDel="00866AF5">
          <w:rPr>
            <w:rStyle w:val="af3"/>
            <w:lang w:val="en-US"/>
          </w:rPr>
          <w:delText>html</w:delText>
        </w:r>
        <w:r w:rsidR="00A00D17" w:rsidDel="00866AF5">
          <w:rPr>
            <w:rStyle w:val="af3"/>
            <w:lang w:val="en-US"/>
          </w:rPr>
          <w:fldChar w:fldCharType="end"/>
        </w:r>
        <w:r w:rsidRPr="001E5BBE" w:rsidDel="00866AF5">
          <w:delText xml:space="preserve"> </w:delText>
        </w:r>
        <w:r w:rsidRPr="001E5BBE" w:rsidDel="00866AF5">
          <w:rPr>
            <w:rFonts w:eastAsia="Calibri"/>
            <w:lang w:eastAsia="en-US"/>
          </w:rPr>
          <w:delText>(</w:delText>
        </w:r>
        <w:r w:rsidDel="00866AF5">
          <w:rPr>
            <w:rFonts w:eastAsia="Calibri"/>
            <w:lang w:eastAsia="en-US"/>
          </w:rPr>
          <w:delText>дата</w:delText>
        </w:r>
        <w:r w:rsidRPr="001E5BBE" w:rsidDel="00866AF5">
          <w:rPr>
            <w:rFonts w:eastAsia="Calibri"/>
            <w:lang w:eastAsia="en-US"/>
          </w:rPr>
          <w:delText xml:space="preserve"> </w:delText>
        </w:r>
        <w:r w:rsidDel="00866AF5">
          <w:rPr>
            <w:rFonts w:eastAsia="Calibri"/>
            <w:lang w:eastAsia="en-US"/>
          </w:rPr>
          <w:delText>обращения</w:delText>
        </w:r>
        <w:r w:rsidRPr="001E5BBE" w:rsidDel="00866AF5">
          <w:rPr>
            <w:rFonts w:eastAsia="Calibri"/>
            <w:lang w:eastAsia="en-US"/>
          </w:rPr>
          <w:delText xml:space="preserve"> 02.05.2023).</w:delText>
        </w:r>
      </w:del>
    </w:p>
    <w:p w:rsidR="000439B5" w:rsidRPr="001E5BBE" w:rsidDel="00866AF5" w:rsidRDefault="000439B5" w:rsidP="00866AF5">
      <w:pPr>
        <w:pStyle w:val="a6"/>
        <w:numPr>
          <w:ilvl w:val="0"/>
          <w:numId w:val="1"/>
        </w:numPr>
        <w:spacing w:after="200"/>
        <w:ind w:left="0" w:firstLine="709"/>
        <w:contextualSpacing w:val="0"/>
        <w:jc w:val="left"/>
        <w:outlineLvl w:val="0"/>
        <w:rPr>
          <w:del w:id="5308" w:author="Анастасия ." w:date="2023-10-11T17:39:00Z"/>
          <w:rFonts w:eastAsia="Calibri"/>
          <w:lang w:eastAsia="en-US"/>
        </w:rPr>
        <w:pPrChange w:id="5309" w:author="Анастасия ." w:date="2023-10-11T17:39:00Z">
          <w:pPr>
            <w:numPr>
              <w:numId w:val="23"/>
            </w:numPr>
            <w:tabs>
              <w:tab w:val="num" w:pos="1276"/>
            </w:tabs>
            <w:suppressAutoHyphens/>
          </w:pPr>
        </w:pPrChange>
      </w:pPr>
      <w:del w:id="5310" w:author="Анастасия ." w:date="2023-10-11T17:39:00Z">
        <w:r w:rsidRPr="001E5BBE" w:rsidDel="00866AF5">
          <w:rPr>
            <w:rFonts w:eastAsia="Calibri"/>
            <w:lang w:eastAsia="en-US"/>
          </w:rPr>
          <w:delText>Модуль qrcode в Python, генератор QR кодов. [</w:delText>
        </w:r>
        <w:r w:rsidDel="00866AF5">
          <w:rPr>
            <w:rFonts w:eastAsia="Calibri"/>
            <w:lang w:eastAsia="en-US"/>
          </w:rPr>
          <w:delText>Электронный</w:delText>
        </w:r>
        <w:r w:rsidRPr="001E5BBE" w:rsidDel="00866AF5">
          <w:rPr>
            <w:rFonts w:eastAsia="Calibri"/>
            <w:lang w:eastAsia="en-US"/>
          </w:rPr>
          <w:delText xml:space="preserve"> </w:delText>
        </w:r>
        <w:r w:rsidDel="00866AF5">
          <w:rPr>
            <w:rFonts w:eastAsia="Calibri"/>
            <w:lang w:eastAsia="en-US"/>
          </w:rPr>
          <w:delText>ресурс] //</w:delText>
        </w:r>
        <w:r w:rsidRPr="001E5BBE" w:rsidDel="00866AF5">
          <w:rPr>
            <w:rFonts w:eastAsia="Calibri"/>
            <w:lang w:eastAsia="en-US"/>
          </w:rPr>
          <w:delText xml:space="preserve"> </w:delText>
        </w:r>
        <w:r w:rsidRPr="001E5BBE" w:rsidDel="00866AF5">
          <w:rPr>
            <w:rFonts w:eastAsia="Calibri"/>
            <w:lang w:val="en-US" w:eastAsia="en-US"/>
          </w:rPr>
          <w:delText>DOCS</w:delText>
        </w:r>
        <w:r w:rsidRPr="001E5BBE" w:rsidDel="00866AF5">
          <w:rPr>
            <w:rFonts w:eastAsia="Calibri"/>
            <w:lang w:eastAsia="en-US"/>
          </w:rPr>
          <w:delText>-</w:delText>
        </w:r>
        <w:r w:rsidRPr="001E5BBE" w:rsidDel="00866AF5">
          <w:rPr>
            <w:rFonts w:eastAsia="Calibri"/>
            <w:lang w:val="en-US" w:eastAsia="en-US"/>
          </w:rPr>
          <w:delText>PYTHON</w:delText>
        </w:r>
        <w:r w:rsidRPr="001E5BBE" w:rsidDel="00866AF5">
          <w:rPr>
            <w:rFonts w:eastAsia="Calibri"/>
            <w:lang w:eastAsia="en-US"/>
          </w:rPr>
          <w:delText>.</w:delText>
        </w:r>
        <w:r w:rsidRPr="001E5BBE" w:rsidDel="00866AF5">
          <w:rPr>
            <w:rFonts w:eastAsia="Calibri"/>
            <w:lang w:val="en-US" w:eastAsia="en-US"/>
          </w:rPr>
          <w:delText>RU</w:delText>
        </w:r>
        <w:r w:rsidRPr="001E5BBE" w:rsidDel="00866AF5">
          <w:rPr>
            <w:rFonts w:eastAsia="Calibri"/>
            <w:lang w:eastAsia="en-US"/>
          </w:rPr>
          <w:delText xml:space="preserve"> </w:delText>
        </w:r>
        <w:r w:rsidRPr="007543A0" w:rsidDel="00866AF5">
          <w:rPr>
            <w:rFonts w:eastAsia="Calibri"/>
            <w:lang w:val="en-US" w:eastAsia="en-US"/>
          </w:rPr>
          <w:delText>URL</w:delText>
        </w:r>
        <w:r w:rsidDel="00866AF5">
          <w:rPr>
            <w:rFonts w:eastAsia="Calibri"/>
            <w:lang w:eastAsia="en-US"/>
          </w:rPr>
          <w:delText>:</w:delText>
        </w:r>
        <w:r w:rsidRPr="001E5BBE" w:rsidDel="00866AF5">
          <w:rPr>
            <w:rFonts w:eastAsia="Calibri"/>
            <w:lang w:eastAsia="en-US"/>
          </w:rPr>
          <w:delText xml:space="preserve"> </w:delText>
        </w:r>
        <w:r w:rsidR="00A00D17" w:rsidDel="00866AF5">
          <w:fldChar w:fldCharType="begin"/>
        </w:r>
        <w:r w:rsidR="00A00D17" w:rsidDel="00866AF5">
          <w:delInstrText xml:space="preserve"> HYPERLINK "https://docs-python.ru/packages/generator-qr-kodov/%23use-qrcode%20" </w:delInstrText>
        </w:r>
        <w:r w:rsidR="00A00D17" w:rsidDel="00866AF5">
          <w:fldChar w:fldCharType="separate"/>
        </w:r>
        <w:r w:rsidRPr="00B662CB" w:rsidDel="00866AF5">
          <w:rPr>
            <w:rStyle w:val="af3"/>
            <w:lang w:val="en-US"/>
          </w:rPr>
          <w:delText>https</w:delText>
        </w:r>
        <w:r w:rsidRPr="00B662CB" w:rsidDel="00866AF5">
          <w:rPr>
            <w:rStyle w:val="af3"/>
          </w:rPr>
          <w:delText>://</w:delText>
        </w:r>
        <w:r w:rsidRPr="00B662CB" w:rsidDel="00866AF5">
          <w:rPr>
            <w:rStyle w:val="af3"/>
            <w:lang w:val="en-US"/>
          </w:rPr>
          <w:delText>docs</w:delText>
        </w:r>
        <w:r w:rsidRPr="00B662CB" w:rsidDel="00866AF5">
          <w:rPr>
            <w:rStyle w:val="af3"/>
          </w:rPr>
          <w:delText>-</w:delText>
        </w:r>
        <w:r w:rsidRPr="00B662CB" w:rsidDel="00866AF5">
          <w:rPr>
            <w:rStyle w:val="af3"/>
            <w:lang w:val="en-US"/>
          </w:rPr>
          <w:delText>python</w:delText>
        </w:r>
        <w:r w:rsidRPr="00B662CB" w:rsidDel="00866AF5">
          <w:rPr>
            <w:rStyle w:val="af3"/>
          </w:rPr>
          <w:delText>.</w:delText>
        </w:r>
        <w:r w:rsidRPr="00B662CB" w:rsidDel="00866AF5">
          <w:rPr>
            <w:rStyle w:val="af3"/>
            <w:lang w:val="en-US"/>
          </w:rPr>
          <w:delText>ru</w:delText>
        </w:r>
        <w:r w:rsidRPr="00B662CB" w:rsidDel="00866AF5">
          <w:rPr>
            <w:rStyle w:val="af3"/>
          </w:rPr>
          <w:delText>/</w:delText>
        </w:r>
        <w:r w:rsidRPr="00B662CB" w:rsidDel="00866AF5">
          <w:rPr>
            <w:rStyle w:val="af3"/>
            <w:lang w:val="en-US"/>
          </w:rPr>
          <w:delText>packages</w:delText>
        </w:r>
        <w:r w:rsidRPr="00B662CB" w:rsidDel="00866AF5">
          <w:rPr>
            <w:rStyle w:val="af3"/>
          </w:rPr>
          <w:delText>/</w:delText>
        </w:r>
        <w:r w:rsidRPr="00B662CB" w:rsidDel="00866AF5">
          <w:rPr>
            <w:rStyle w:val="af3"/>
            <w:lang w:val="en-US"/>
          </w:rPr>
          <w:delText>generator</w:delText>
        </w:r>
        <w:r w:rsidRPr="00B662CB" w:rsidDel="00866AF5">
          <w:rPr>
            <w:rStyle w:val="af3"/>
          </w:rPr>
          <w:delText>-</w:delText>
        </w:r>
        <w:r w:rsidRPr="00B662CB" w:rsidDel="00866AF5">
          <w:rPr>
            <w:rStyle w:val="af3"/>
            <w:lang w:val="en-US"/>
          </w:rPr>
          <w:delText>qr</w:delText>
        </w:r>
        <w:r w:rsidRPr="00B662CB" w:rsidDel="00866AF5">
          <w:rPr>
            <w:rStyle w:val="af3"/>
          </w:rPr>
          <w:delText>-</w:delText>
        </w:r>
        <w:r w:rsidRPr="00B662CB" w:rsidDel="00866AF5">
          <w:rPr>
            <w:rStyle w:val="af3"/>
            <w:lang w:val="en-US"/>
          </w:rPr>
          <w:delText>kodov</w:delText>
        </w:r>
        <w:r w:rsidRPr="00B662CB" w:rsidDel="00866AF5">
          <w:rPr>
            <w:rStyle w:val="af3"/>
          </w:rPr>
          <w:delText>/#</w:delText>
        </w:r>
        <w:r w:rsidRPr="00B662CB" w:rsidDel="00866AF5">
          <w:rPr>
            <w:rStyle w:val="af3"/>
            <w:lang w:val="en-US"/>
          </w:rPr>
          <w:delText>use</w:delText>
        </w:r>
        <w:r w:rsidRPr="00B662CB" w:rsidDel="00866AF5">
          <w:rPr>
            <w:rStyle w:val="af3"/>
          </w:rPr>
          <w:delText>-</w:delText>
        </w:r>
        <w:r w:rsidRPr="00B662CB" w:rsidDel="00866AF5">
          <w:rPr>
            <w:rStyle w:val="af3"/>
            <w:lang w:val="en-US"/>
          </w:rPr>
          <w:delText>qrcode</w:delText>
        </w:r>
        <w:r w:rsidR="00A00D17" w:rsidDel="00866AF5">
          <w:rPr>
            <w:rStyle w:val="af3"/>
            <w:lang w:val="en-US"/>
          </w:rPr>
          <w:fldChar w:fldCharType="end"/>
        </w:r>
        <w:r w:rsidRPr="001E5BBE" w:rsidDel="00866AF5">
          <w:delText xml:space="preserve"> </w:delText>
        </w:r>
        <w:r w:rsidRPr="001E5BBE" w:rsidDel="00866AF5">
          <w:rPr>
            <w:rFonts w:eastAsia="Calibri"/>
            <w:lang w:eastAsia="en-US"/>
          </w:rPr>
          <w:delText>(</w:delText>
        </w:r>
        <w:r w:rsidDel="00866AF5">
          <w:rPr>
            <w:rFonts w:eastAsia="Calibri"/>
            <w:lang w:eastAsia="en-US"/>
          </w:rPr>
          <w:delText>дата</w:delText>
        </w:r>
        <w:r w:rsidRPr="001E5BBE" w:rsidDel="00866AF5">
          <w:rPr>
            <w:rFonts w:eastAsia="Calibri"/>
            <w:lang w:eastAsia="en-US"/>
          </w:rPr>
          <w:delText xml:space="preserve"> </w:delText>
        </w:r>
        <w:r w:rsidDel="00866AF5">
          <w:rPr>
            <w:rFonts w:eastAsia="Calibri"/>
            <w:lang w:eastAsia="en-US"/>
          </w:rPr>
          <w:delText>обращения</w:delText>
        </w:r>
        <w:r w:rsidRPr="001E5BBE" w:rsidDel="00866AF5">
          <w:rPr>
            <w:rFonts w:eastAsia="Calibri"/>
            <w:lang w:eastAsia="en-US"/>
          </w:rPr>
          <w:delText xml:space="preserve"> 02.05.2023).</w:delText>
        </w:r>
      </w:del>
    </w:p>
    <w:p w:rsidR="00B662CB" w:rsidRPr="00B662CB" w:rsidDel="00866AF5" w:rsidRDefault="00A00D17" w:rsidP="00866AF5">
      <w:pPr>
        <w:pStyle w:val="a6"/>
        <w:numPr>
          <w:ilvl w:val="0"/>
          <w:numId w:val="1"/>
        </w:numPr>
        <w:spacing w:after="200"/>
        <w:ind w:left="0" w:firstLine="709"/>
        <w:contextualSpacing w:val="0"/>
        <w:jc w:val="left"/>
        <w:outlineLvl w:val="0"/>
        <w:rPr>
          <w:del w:id="5311" w:author="Анастасия ." w:date="2023-10-11T17:39:00Z"/>
          <w:rFonts w:eastAsia="Calibri"/>
          <w:lang w:eastAsia="en-US"/>
        </w:rPr>
        <w:pPrChange w:id="5312" w:author="Анастасия ." w:date="2023-10-11T17:39:00Z">
          <w:pPr>
            <w:numPr>
              <w:numId w:val="23"/>
            </w:numPr>
            <w:tabs>
              <w:tab w:val="num" w:pos="1276"/>
            </w:tabs>
            <w:suppressAutoHyphens/>
          </w:pPr>
        </w:pPrChange>
      </w:pPr>
      <w:del w:id="5313" w:author="Анастасия ." w:date="2023-10-11T17:39:00Z">
        <w:r w:rsidDel="00866AF5">
          <w:fldChar w:fldCharType="begin"/>
        </w:r>
        <w:r w:rsidDel="00866AF5">
          <w:delInstrText xml:space="preserve"> HYPERLINK "https://library.mirea.ru/share/3462" </w:delInstrText>
        </w:r>
        <w:r w:rsidDel="00866AF5">
          <w:fldChar w:fldCharType="separate"/>
        </w:r>
        <w:r w:rsidR="00B662CB" w:rsidRPr="00B662CB" w:rsidDel="00866AF5">
          <w:rPr>
            <w:rFonts w:eastAsia="Calibri"/>
            <w:lang w:eastAsia="en-US"/>
          </w:rPr>
          <w:delText>Методические рекомендации по выполнению организационно-экономической части выпускных квалификационных работ [Электронный ресурс]: метод. указания / Т. Ю. Гавриленко, О. В. Григоренко, Е. К. Т</w:delText>
        </w:r>
        <w:r w:rsidR="00B662CB" w:rsidDel="00866AF5">
          <w:rPr>
            <w:rFonts w:eastAsia="Calibri"/>
            <w:lang w:eastAsia="en-US"/>
          </w:rPr>
          <w:delText>каченко.</w:delText>
        </w:r>
        <w:r w:rsidR="00B662CB" w:rsidRPr="00B662CB" w:rsidDel="00866AF5">
          <w:rPr>
            <w:rFonts w:eastAsia="Calibri"/>
            <w:lang w:eastAsia="en-US"/>
          </w:rPr>
          <w:delText xml:space="preserve"> </w:delText>
        </w:r>
        <w:r w:rsidR="00B662CB" w:rsidDel="00866AF5">
          <w:rPr>
            <w:rFonts w:eastAsia="Calibri"/>
            <w:lang w:eastAsia="en-US"/>
          </w:rPr>
          <w:delText>— М.: РТУ МИРЭА, 2019.</w:delText>
        </w:r>
        <w:r w:rsidR="00B662CB" w:rsidRPr="00B662CB" w:rsidDel="00866AF5">
          <w:rPr>
            <w:rFonts w:eastAsia="Calibri"/>
            <w:lang w:eastAsia="en-US"/>
          </w:rPr>
          <w:delText xml:space="preserve"> — Электрон. опт. диск (ISO)</w:delText>
        </w:r>
        <w:r w:rsidDel="00866AF5">
          <w:rPr>
            <w:rFonts w:eastAsia="Calibri"/>
            <w:lang w:eastAsia="en-US"/>
          </w:rPr>
          <w:fldChar w:fldCharType="end"/>
        </w:r>
      </w:del>
    </w:p>
    <w:p w:rsidR="00B662CB" w:rsidRPr="00B662CB" w:rsidDel="00866AF5" w:rsidRDefault="00B662CB" w:rsidP="00866AF5">
      <w:pPr>
        <w:pStyle w:val="a6"/>
        <w:numPr>
          <w:ilvl w:val="0"/>
          <w:numId w:val="1"/>
        </w:numPr>
        <w:spacing w:after="200"/>
        <w:ind w:left="0" w:firstLine="709"/>
        <w:contextualSpacing w:val="0"/>
        <w:jc w:val="left"/>
        <w:outlineLvl w:val="0"/>
        <w:rPr>
          <w:del w:id="5314" w:author="Анастасия ." w:date="2023-10-11T17:39:00Z"/>
          <w:rFonts w:eastAsia="Calibri"/>
          <w:lang w:eastAsia="en-US"/>
        </w:rPr>
        <w:pPrChange w:id="5315" w:author="Анастасия ." w:date="2023-10-11T17:39:00Z">
          <w:pPr>
            <w:numPr>
              <w:numId w:val="23"/>
            </w:numPr>
            <w:tabs>
              <w:tab w:val="num" w:pos="1276"/>
            </w:tabs>
            <w:suppressAutoHyphens/>
          </w:pPr>
        </w:pPrChange>
      </w:pPr>
      <w:del w:id="5316" w:author="Анастасия ." w:date="2023-10-11T17:39:00Z">
        <w:r w:rsidRPr="00B662CB" w:rsidDel="00866AF5">
          <w:rPr>
            <w:rFonts w:eastAsia="Calibri"/>
            <w:lang w:eastAsia="en-US"/>
          </w:rPr>
          <w:delText>Экономика предприятия [Электронный ресурс]: учебно-методическое пособие / И.А. Назарова, А.С. Вихрова. – М.: РТУ МИРЭА, 2021. – Электрон. опт. диск (ISO). – 71 с.</w:delText>
        </w:r>
      </w:del>
    </w:p>
    <w:p w:rsidR="00B662CB" w:rsidDel="00866AF5" w:rsidRDefault="00B662CB" w:rsidP="00866AF5">
      <w:pPr>
        <w:pStyle w:val="a6"/>
        <w:numPr>
          <w:ilvl w:val="0"/>
          <w:numId w:val="1"/>
        </w:numPr>
        <w:spacing w:after="200"/>
        <w:ind w:left="0" w:firstLine="709"/>
        <w:contextualSpacing w:val="0"/>
        <w:jc w:val="left"/>
        <w:outlineLvl w:val="0"/>
        <w:rPr>
          <w:del w:id="5317" w:author="Анастасия ." w:date="2023-10-11T17:39:00Z"/>
          <w:rFonts w:eastAsia="Calibri"/>
          <w:lang w:eastAsia="en-US"/>
        </w:rPr>
        <w:sectPr w:rsidR="00B662CB" w:rsidDel="00866AF5" w:rsidSect="00866AF5">
          <w:pgSz w:w="11906" w:h="16838"/>
          <w:pgMar w:top="1134" w:right="567" w:bottom="1134" w:left="1701" w:header="709" w:footer="709" w:gutter="0"/>
          <w:cols w:space="708"/>
          <w:docGrid w:linePitch="381"/>
          <w:sectPrChange w:id="5318" w:author="Анастасия ." w:date="2023-10-11T17:39:00Z">
            <w:sectPr w:rsidR="00B662CB" w:rsidDel="00866AF5" w:rsidSect="00866AF5">
              <w:pgMar w:top="1134" w:right="567" w:bottom="1134" w:left="1701" w:header="709" w:footer="709" w:gutter="0"/>
            </w:sectPr>
          </w:sectPrChange>
        </w:sectPr>
        <w:pPrChange w:id="5319" w:author="Анастасия ." w:date="2023-10-11T17:39:00Z">
          <w:pPr>
            <w:numPr>
              <w:numId w:val="23"/>
            </w:numPr>
            <w:tabs>
              <w:tab w:val="num" w:pos="1276"/>
            </w:tabs>
            <w:suppressAutoHyphens/>
          </w:pPr>
        </w:pPrChange>
      </w:pPr>
      <w:del w:id="5320" w:author="Анастасия ." w:date="2023-10-11T17:39:00Z">
        <w:r w:rsidRPr="00B662CB" w:rsidDel="00866AF5">
          <w:rPr>
            <w:rFonts w:eastAsia="Calibri"/>
            <w:lang w:eastAsia="en-US"/>
          </w:rPr>
          <w:delText>Экономика предприятия [Электронный ресурс]: учебное пособие / А. С. Вихров</w:delText>
        </w:r>
        <w:r w:rsidDel="00866AF5">
          <w:rPr>
            <w:rFonts w:eastAsia="Calibri"/>
            <w:lang w:eastAsia="en-US"/>
          </w:rPr>
          <w:delText>а.</w:delText>
        </w:r>
        <w:r w:rsidRPr="00B662CB" w:rsidDel="00866AF5">
          <w:rPr>
            <w:rFonts w:eastAsia="Calibri"/>
            <w:lang w:eastAsia="en-US"/>
          </w:rPr>
          <w:delText xml:space="preserve"> </w:delText>
        </w:r>
        <w:r w:rsidDel="00866AF5">
          <w:rPr>
            <w:rFonts w:eastAsia="Calibri"/>
            <w:lang w:eastAsia="en-US"/>
          </w:rPr>
          <w:delText>— М.: РТУ МИРЭА, 2021.</w:delText>
        </w:r>
        <w:r w:rsidRPr="00B662CB" w:rsidDel="00866AF5">
          <w:rPr>
            <w:rFonts w:eastAsia="Calibri"/>
            <w:lang w:eastAsia="en-US"/>
          </w:rPr>
          <w:delText xml:space="preserve"> — Электрон. опт. диск (ISO).</w:delText>
        </w:r>
      </w:del>
    </w:p>
    <w:p w:rsidR="00B662CB" w:rsidRPr="00B662CB" w:rsidDel="00866AF5" w:rsidRDefault="00B662CB" w:rsidP="00866AF5">
      <w:pPr>
        <w:pStyle w:val="a6"/>
        <w:numPr>
          <w:ilvl w:val="0"/>
          <w:numId w:val="1"/>
        </w:numPr>
        <w:spacing w:after="200"/>
        <w:ind w:left="0" w:firstLine="709"/>
        <w:contextualSpacing w:val="0"/>
        <w:jc w:val="left"/>
        <w:outlineLvl w:val="0"/>
        <w:rPr>
          <w:del w:id="5321" w:author="Анастасия ." w:date="2023-10-11T17:39:00Z"/>
          <w:b/>
          <w:caps/>
          <w:sz w:val="36"/>
          <w:szCs w:val="32"/>
          <w:lang w:eastAsia="en-US"/>
        </w:rPr>
        <w:pPrChange w:id="5322" w:author="Анастасия ." w:date="2023-10-11T17:39:00Z">
          <w:pPr>
            <w:pStyle w:val="a6"/>
            <w:keepNext/>
            <w:keepLines/>
            <w:suppressAutoHyphens/>
            <w:spacing w:after="200"/>
            <w:ind w:left="0" w:firstLine="0"/>
            <w:contextualSpacing w:val="0"/>
            <w:jc w:val="center"/>
            <w:outlineLvl w:val="0"/>
          </w:pPr>
        </w:pPrChange>
      </w:pPr>
      <w:bookmarkStart w:id="5323" w:name="_Toc134707214"/>
      <w:bookmarkStart w:id="5324" w:name="_Toc135666561"/>
      <w:del w:id="5325" w:author="Анастасия ." w:date="2023-10-11T17:39:00Z">
        <w:r w:rsidRPr="00B662CB" w:rsidDel="00866AF5">
          <w:rPr>
            <w:b/>
            <w:caps/>
            <w:sz w:val="36"/>
            <w:szCs w:val="32"/>
            <w:lang w:eastAsia="en-US"/>
          </w:rPr>
          <w:delText>ПРИЛОЖЕНИЯ</w:delText>
        </w:r>
        <w:bookmarkEnd w:id="5323"/>
        <w:bookmarkEnd w:id="5324"/>
      </w:del>
    </w:p>
    <w:p w:rsidR="00B662CB" w:rsidDel="00866AF5" w:rsidRDefault="00B662CB" w:rsidP="00866AF5">
      <w:pPr>
        <w:pStyle w:val="a6"/>
        <w:numPr>
          <w:ilvl w:val="0"/>
          <w:numId w:val="1"/>
        </w:numPr>
        <w:spacing w:after="200"/>
        <w:ind w:left="0" w:firstLine="709"/>
        <w:contextualSpacing w:val="0"/>
        <w:jc w:val="left"/>
        <w:outlineLvl w:val="0"/>
        <w:rPr>
          <w:del w:id="5326" w:author="Анастасия ." w:date="2023-10-11T17:39:00Z"/>
          <w:rFonts w:eastAsiaTheme="minorHAnsi"/>
          <w:lang w:eastAsia="en-US"/>
        </w:rPr>
        <w:pPrChange w:id="5327" w:author="Анастасия ." w:date="2023-10-11T17:39:00Z">
          <w:pPr/>
        </w:pPrChange>
      </w:pPr>
      <w:del w:id="5328" w:author="Анастасия ." w:date="2023-10-11T17:39:00Z">
        <w:r w:rsidDel="00866AF5">
          <w:rPr>
            <w:rFonts w:eastAsiaTheme="minorHAnsi"/>
            <w:lang w:eastAsia="en-US"/>
          </w:rPr>
          <w:delText xml:space="preserve">Приложение </w:delText>
        </w:r>
      </w:del>
      <w:del w:id="5329" w:author="Анастасия ." w:date="2023-05-21T14:47:00Z">
        <w:r w:rsidRPr="00291221" w:rsidDel="00BC5158">
          <w:rPr>
            <w:rFonts w:eastAsiaTheme="minorHAnsi"/>
            <w:lang w:eastAsia="en-US"/>
          </w:rPr>
          <w:delText xml:space="preserve">А </w:delText>
        </w:r>
      </w:del>
      <w:del w:id="5330" w:author="Анастасия ." w:date="2023-10-11T17:39:00Z">
        <w:r w:rsidRPr="00191756" w:rsidDel="00866AF5">
          <w:rPr>
            <w:rFonts w:eastAsiaTheme="minorHAnsi"/>
            <w:lang w:eastAsia="en-US"/>
          </w:rPr>
          <w:delText>—</w:delText>
        </w:r>
        <w:r w:rsidRPr="00291221" w:rsidDel="00866AF5">
          <w:rPr>
            <w:rFonts w:eastAsiaTheme="minorHAnsi"/>
            <w:lang w:eastAsia="en-US"/>
          </w:rPr>
          <w:delText xml:space="preserve"> </w:delText>
        </w:r>
        <w:r w:rsidDel="00866AF5">
          <w:rPr>
            <w:rFonts w:eastAsiaTheme="minorHAnsi"/>
            <w:lang w:eastAsia="en-US"/>
          </w:rPr>
          <w:delText>Листинги триггеров.</w:delText>
        </w:r>
      </w:del>
    </w:p>
    <w:p w:rsidR="003A69C5" w:rsidDel="00866AF5" w:rsidRDefault="00B662CB" w:rsidP="00866AF5">
      <w:pPr>
        <w:pStyle w:val="a6"/>
        <w:numPr>
          <w:ilvl w:val="0"/>
          <w:numId w:val="1"/>
        </w:numPr>
        <w:spacing w:after="200"/>
        <w:ind w:left="0" w:firstLine="709"/>
        <w:contextualSpacing w:val="0"/>
        <w:jc w:val="left"/>
        <w:outlineLvl w:val="0"/>
        <w:rPr>
          <w:del w:id="5331" w:author="Анастасия ." w:date="2023-10-11T17:39:00Z"/>
          <w:rFonts w:eastAsiaTheme="minorHAnsi"/>
          <w:lang w:eastAsia="en-US"/>
        </w:rPr>
        <w:sectPr w:rsidR="003A69C5" w:rsidDel="00866AF5" w:rsidSect="00866AF5">
          <w:pgSz w:w="11906" w:h="16838"/>
          <w:pgMar w:top="1134" w:right="567" w:bottom="1134" w:left="1701" w:header="709" w:footer="709" w:gutter="0"/>
          <w:cols w:space="708"/>
          <w:docGrid w:linePitch="381"/>
          <w:sectPrChange w:id="5332" w:author="Анастасия ." w:date="2023-10-11T17:39:00Z">
            <w:sectPr w:rsidR="003A69C5" w:rsidDel="00866AF5" w:rsidSect="00866AF5">
              <w:pgMar w:top="1134" w:right="567" w:bottom="1134" w:left="1701" w:header="709" w:footer="709" w:gutter="0"/>
            </w:sectPr>
          </w:sectPrChange>
        </w:sectPr>
        <w:pPrChange w:id="5333" w:author="Анастасия ." w:date="2023-10-11T17:39:00Z">
          <w:pPr/>
        </w:pPrChange>
      </w:pPr>
      <w:del w:id="5334" w:author="Анастасия ." w:date="2023-10-11T17:39:00Z">
        <w:r w:rsidDel="00866AF5">
          <w:rPr>
            <w:rFonts w:eastAsiaTheme="minorHAnsi"/>
            <w:lang w:eastAsia="en-US"/>
          </w:rPr>
          <w:delText xml:space="preserve">Приложение </w:delText>
        </w:r>
      </w:del>
      <w:del w:id="5335" w:author="Анастасия ." w:date="2023-05-21T14:47:00Z">
        <w:r w:rsidDel="00BC5158">
          <w:rPr>
            <w:rFonts w:eastAsiaTheme="minorHAnsi"/>
            <w:lang w:eastAsia="en-US"/>
          </w:rPr>
          <w:delText>Б</w:delText>
        </w:r>
      </w:del>
      <w:del w:id="5336" w:author="Анастасия ." w:date="2023-05-21T12:58:00Z">
        <w:r w:rsidDel="003A69C5">
          <w:rPr>
            <w:rFonts w:eastAsiaTheme="minorHAnsi"/>
            <w:lang w:eastAsia="en-US"/>
          </w:rPr>
          <w:delText xml:space="preserve"> </w:delText>
        </w:r>
        <w:r w:rsidRPr="00291221" w:rsidDel="003A69C5">
          <w:rPr>
            <w:rFonts w:eastAsiaTheme="minorHAnsi"/>
            <w:lang w:eastAsia="en-US"/>
          </w:rPr>
          <w:delText>–</w:delText>
        </w:r>
      </w:del>
      <w:del w:id="5337" w:author="Анастасия ." w:date="2023-10-11T17:39:00Z">
        <w:r w:rsidDel="00866AF5">
          <w:rPr>
            <w:rFonts w:eastAsiaTheme="minorHAnsi"/>
            <w:lang w:eastAsia="en-US"/>
          </w:rPr>
          <w:delText xml:space="preserve"> Листинг программы формирования </w:delText>
        </w:r>
        <w:r w:rsidDel="00866AF5">
          <w:rPr>
            <w:rFonts w:eastAsiaTheme="minorHAnsi"/>
            <w:lang w:val="en-US" w:eastAsia="en-US"/>
          </w:rPr>
          <w:delText>QR</w:delText>
        </w:r>
        <w:r w:rsidDel="00866AF5">
          <w:rPr>
            <w:rFonts w:eastAsiaTheme="minorHAnsi"/>
            <w:lang w:eastAsia="en-US"/>
          </w:rPr>
          <w:delText>-кодов.</w:delText>
        </w:r>
      </w:del>
    </w:p>
    <w:p w:rsidR="004005FD" w:rsidRPr="002C7FA3" w:rsidDel="00866AF5" w:rsidRDefault="004005FD" w:rsidP="00866AF5">
      <w:pPr>
        <w:pStyle w:val="a6"/>
        <w:numPr>
          <w:ilvl w:val="0"/>
          <w:numId w:val="1"/>
        </w:numPr>
        <w:spacing w:after="200"/>
        <w:ind w:left="0" w:firstLine="709"/>
        <w:contextualSpacing w:val="0"/>
        <w:jc w:val="left"/>
        <w:outlineLvl w:val="0"/>
        <w:rPr>
          <w:del w:id="5338" w:author="Анастасия ." w:date="2023-10-11T17:39:00Z"/>
          <w:b/>
          <w:sz w:val="32"/>
          <w:rPrChange w:id="5339" w:author="Анастасия ." w:date="2023-05-21T13:13:00Z">
            <w:rPr>
              <w:del w:id="5340" w:author="Анастасия ." w:date="2023-10-11T17:39:00Z"/>
            </w:rPr>
          </w:rPrChange>
        </w:rPr>
        <w:pPrChange w:id="5341" w:author="Анастасия ." w:date="2023-10-11T17:39:00Z">
          <w:pPr>
            <w:pStyle w:val="20"/>
          </w:pPr>
        </w:pPrChange>
      </w:pPr>
      <w:bookmarkStart w:id="5342" w:name="_Toc122383368"/>
      <w:bookmarkStart w:id="5343" w:name="_Toc122467641"/>
      <w:bookmarkStart w:id="5344" w:name="_Toc134707215"/>
      <w:bookmarkStart w:id="5345" w:name="_Toc135666565"/>
      <w:del w:id="5346" w:author="Анастасия ." w:date="2023-10-11T17:39:00Z">
        <w:r w:rsidRPr="002C7FA3" w:rsidDel="00866AF5">
          <w:rPr>
            <w:b/>
            <w:sz w:val="32"/>
            <w:rPrChange w:id="5347" w:author="Анастасия ." w:date="2023-05-21T13:13:00Z">
              <w:rPr/>
            </w:rPrChange>
          </w:rPr>
          <w:delText xml:space="preserve">Приложение </w:delText>
        </w:r>
      </w:del>
      <w:del w:id="5348" w:author="Анастасия ." w:date="2023-05-21T13:13:00Z">
        <w:r w:rsidRPr="002C7FA3" w:rsidDel="002C7FA3">
          <w:rPr>
            <w:b/>
            <w:sz w:val="32"/>
            <w:rPrChange w:id="5349" w:author="Анастасия ." w:date="2023-05-21T13:13:00Z">
              <w:rPr/>
            </w:rPrChange>
          </w:rPr>
          <w:delText xml:space="preserve">А </w:delText>
        </w:r>
      </w:del>
      <w:del w:id="5350" w:author="Анастасия ." w:date="2023-10-11T17:39:00Z">
        <w:r w:rsidRPr="002C7FA3" w:rsidDel="00866AF5">
          <w:rPr>
            <w:b/>
            <w:sz w:val="32"/>
            <w:rPrChange w:id="5351" w:author="Анастасия ." w:date="2023-05-21T13:13:00Z">
              <w:rPr/>
            </w:rPrChange>
          </w:rPr>
          <w:delText xml:space="preserve">— </w:delText>
        </w:r>
        <w:bookmarkEnd w:id="5342"/>
        <w:bookmarkEnd w:id="5343"/>
        <w:r w:rsidRPr="002C7FA3" w:rsidDel="00866AF5">
          <w:rPr>
            <w:b/>
            <w:sz w:val="32"/>
            <w:rPrChange w:id="5352" w:author="Анастасия ." w:date="2023-05-21T13:13:00Z">
              <w:rPr/>
            </w:rPrChange>
          </w:rPr>
          <w:delText>Листинги триггеров</w:delText>
        </w:r>
        <w:bookmarkEnd w:id="5344"/>
        <w:bookmarkEnd w:id="5345"/>
      </w:del>
    </w:p>
    <w:p w:rsidR="004005FD" w:rsidRPr="000E03D1" w:rsidDel="00866AF5" w:rsidRDefault="004005FD" w:rsidP="00866AF5">
      <w:pPr>
        <w:pStyle w:val="a6"/>
        <w:numPr>
          <w:ilvl w:val="0"/>
          <w:numId w:val="1"/>
        </w:numPr>
        <w:spacing w:after="200"/>
        <w:ind w:left="0" w:firstLine="709"/>
        <w:contextualSpacing w:val="0"/>
        <w:jc w:val="left"/>
        <w:outlineLvl w:val="0"/>
        <w:rPr>
          <w:del w:id="5353" w:author="Анастасия ." w:date="2023-10-11T17:39:00Z"/>
          <w:rFonts w:eastAsiaTheme="minorHAnsi"/>
          <w:i/>
          <w:sz w:val="24"/>
          <w:lang w:eastAsia="en-US"/>
        </w:rPr>
        <w:pPrChange w:id="5354" w:author="Анастасия ." w:date="2023-10-11T17:39:00Z">
          <w:pPr>
            <w:spacing w:before="120" w:line="240" w:lineRule="auto"/>
            <w:ind w:firstLine="0"/>
            <w:jc w:val="left"/>
          </w:pPr>
        </w:pPrChange>
      </w:pPr>
      <w:del w:id="5355" w:author="Анастасия ." w:date="2023-10-11T17:39:00Z">
        <w:r w:rsidRPr="000E03D1" w:rsidDel="00866AF5">
          <w:rPr>
            <w:rFonts w:eastAsiaTheme="minorHAnsi"/>
            <w:i/>
            <w:sz w:val="24"/>
            <w:lang w:eastAsia="en-US"/>
          </w:rPr>
          <w:delText xml:space="preserve">Листинг </w:delText>
        </w:r>
      </w:del>
      <w:del w:id="5356" w:author="Анастасия ." w:date="2023-05-21T13:13:00Z">
        <w:r w:rsidDel="002C7FA3">
          <w:rPr>
            <w:rFonts w:eastAsiaTheme="minorHAnsi"/>
            <w:i/>
            <w:sz w:val="24"/>
            <w:lang w:eastAsia="en-US"/>
          </w:rPr>
          <w:delText>А</w:delText>
        </w:r>
      </w:del>
      <w:del w:id="5357" w:author="Анастасия ." w:date="2023-10-11T17:39:00Z">
        <w:r w:rsidRPr="000E03D1" w:rsidDel="00866AF5">
          <w:rPr>
            <w:rFonts w:eastAsiaTheme="minorHAnsi"/>
            <w:i/>
            <w:sz w:val="24"/>
            <w:lang w:eastAsia="en-US"/>
          </w:rPr>
          <w:delText xml:space="preserve">.1 — </w:delText>
        </w:r>
        <w:r w:rsidDel="00866AF5">
          <w:rPr>
            <w:rFonts w:eastAsiaTheme="minorHAnsi"/>
            <w:i/>
            <w:sz w:val="24"/>
            <w:lang w:eastAsia="en-US"/>
          </w:rPr>
          <w:delText>Передача значения серийного номера</w:delText>
        </w:r>
      </w:del>
    </w:p>
    <w:tbl>
      <w:tblPr>
        <w:tblStyle w:val="a7"/>
        <w:tblpPr w:leftFromText="180" w:rightFromText="180" w:vertAnchor="text" w:horzAnchor="margin" w:tblpXSpec="center" w:tblpY="43"/>
        <w:tblW w:w="0" w:type="auto"/>
        <w:tblLook w:val="04A0" w:firstRow="1" w:lastRow="0" w:firstColumn="1" w:lastColumn="0" w:noHBand="0" w:noVBand="1"/>
      </w:tblPr>
      <w:tblGrid>
        <w:gridCol w:w="9854"/>
      </w:tblGrid>
      <w:tr w:rsidR="004005FD" w:rsidRPr="00866AF5" w:rsidDel="00866AF5" w:rsidTr="00D76A82">
        <w:trPr>
          <w:del w:id="5358"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5359" w:author="Анастасия ." w:date="2023-10-11T17:39:00Z"/>
                <w:rFonts w:ascii="Courier New" w:hAnsi="Courier New" w:cs="Courier New"/>
                <w:sz w:val="20"/>
                <w:szCs w:val="20"/>
                <w:lang w:eastAsia="en-US"/>
                <w:rPrChange w:id="5360" w:author="Анастасия ." w:date="2023-10-11T17:39:00Z">
                  <w:rPr>
                    <w:del w:id="5361" w:author="Анастасия ." w:date="2023-10-11T17:39:00Z"/>
                    <w:rFonts w:ascii="Courier New" w:hAnsi="Courier New" w:cs="Courier New"/>
                    <w:sz w:val="20"/>
                    <w:szCs w:val="20"/>
                    <w:lang w:val="en-US" w:eastAsia="en-US"/>
                  </w:rPr>
                </w:rPrChange>
              </w:rPr>
              <w:pPrChange w:id="5362" w:author="Анастасия ." w:date="2023-10-11T17:39:00Z">
                <w:pPr>
                  <w:pStyle w:val="ae"/>
                  <w:framePr w:hSpace="180" w:wrap="around" w:vAnchor="text" w:hAnchor="margin" w:xAlign="center" w:y="43"/>
                  <w:ind w:firstLine="0"/>
                  <w:jc w:val="left"/>
                  <w:outlineLvl w:val="1"/>
                </w:pPr>
              </w:pPrChange>
            </w:pPr>
            <w:bookmarkStart w:id="5363" w:name="_Toc134707216"/>
            <w:bookmarkStart w:id="5364" w:name="_Toc135152538"/>
            <w:bookmarkStart w:id="5365" w:name="_Toc135578340"/>
            <w:bookmarkStart w:id="5366" w:name="_Toc135666566"/>
            <w:del w:id="5367" w:author="Анастасия ." w:date="2023-10-11T17:39:00Z">
              <w:r w:rsidRPr="00E12824" w:rsidDel="00866AF5">
                <w:rPr>
                  <w:rFonts w:ascii="Courier New" w:hAnsi="Courier New" w:cs="Courier New"/>
                  <w:sz w:val="20"/>
                  <w:szCs w:val="20"/>
                  <w:lang w:val="en-US" w:eastAsia="en-US"/>
                </w:rPr>
                <w:delText>create</w:delText>
              </w:r>
              <w:r w:rsidRPr="00866AF5" w:rsidDel="00866AF5">
                <w:rPr>
                  <w:rFonts w:ascii="Courier New" w:hAnsi="Courier New" w:cs="Courier New"/>
                  <w:sz w:val="20"/>
                  <w:szCs w:val="20"/>
                  <w:lang w:eastAsia="en-US"/>
                  <w:rPrChange w:id="5368"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or</w:delText>
              </w:r>
              <w:r w:rsidRPr="00866AF5" w:rsidDel="00866AF5">
                <w:rPr>
                  <w:rFonts w:ascii="Courier New" w:hAnsi="Courier New" w:cs="Courier New"/>
                  <w:sz w:val="20"/>
                  <w:szCs w:val="20"/>
                  <w:lang w:eastAsia="en-US"/>
                  <w:rPrChange w:id="5369"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replace</w:delText>
              </w:r>
              <w:r w:rsidRPr="00866AF5" w:rsidDel="00866AF5">
                <w:rPr>
                  <w:rFonts w:ascii="Courier New" w:hAnsi="Courier New" w:cs="Courier New"/>
                  <w:sz w:val="20"/>
                  <w:szCs w:val="20"/>
                  <w:lang w:eastAsia="en-US"/>
                  <w:rPrChange w:id="537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TRIGGER</w:delText>
              </w:r>
              <w:r w:rsidRPr="00866AF5" w:rsidDel="00866AF5">
                <w:rPr>
                  <w:rFonts w:ascii="Courier New" w:hAnsi="Courier New" w:cs="Courier New"/>
                  <w:sz w:val="20"/>
                  <w:szCs w:val="20"/>
                  <w:lang w:eastAsia="en-US"/>
                  <w:rPrChange w:id="5371"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TG</w:delText>
              </w:r>
              <w:r w:rsidRPr="00866AF5" w:rsidDel="00866AF5">
                <w:rPr>
                  <w:rFonts w:ascii="Courier New" w:hAnsi="Courier New" w:cs="Courier New"/>
                  <w:sz w:val="20"/>
                  <w:szCs w:val="20"/>
                  <w:lang w:eastAsia="en-US"/>
                  <w:rPrChange w:id="5372" w:author="Анастасия ." w:date="2023-10-11T17:39:00Z">
                    <w:rPr>
                      <w:rFonts w:ascii="Courier New" w:hAnsi="Courier New" w:cs="Courier New"/>
                      <w:sz w:val="20"/>
                      <w:szCs w:val="20"/>
                      <w:lang w:val="en-US" w:eastAsia="en-US"/>
                    </w:rPr>
                  </w:rPrChange>
                </w:rPr>
                <w:delText>_</w:delText>
              </w:r>
              <w:r w:rsidRPr="00E12824" w:rsidDel="00866AF5">
                <w:rPr>
                  <w:rFonts w:ascii="Courier New" w:hAnsi="Courier New" w:cs="Courier New"/>
                  <w:sz w:val="20"/>
                  <w:szCs w:val="20"/>
                  <w:lang w:val="en-US" w:eastAsia="en-US"/>
                </w:rPr>
                <w:delText>TRANSFER</w:delText>
              </w:r>
              <w:r w:rsidRPr="00866AF5" w:rsidDel="00866AF5">
                <w:rPr>
                  <w:rFonts w:ascii="Courier New" w:hAnsi="Courier New" w:cs="Courier New"/>
                  <w:sz w:val="20"/>
                  <w:szCs w:val="20"/>
                  <w:lang w:eastAsia="en-US"/>
                  <w:rPrChange w:id="5373" w:author="Анастасия ." w:date="2023-10-11T17:39:00Z">
                    <w:rPr>
                      <w:rFonts w:ascii="Courier New" w:hAnsi="Courier New" w:cs="Courier New"/>
                      <w:sz w:val="20"/>
                      <w:szCs w:val="20"/>
                      <w:lang w:val="en-US" w:eastAsia="en-US"/>
                    </w:rPr>
                  </w:rPrChange>
                </w:rPr>
                <w:delText>_</w:delText>
              </w:r>
              <w:r w:rsidRPr="00E12824" w:rsidDel="00866AF5">
                <w:rPr>
                  <w:rFonts w:ascii="Courier New" w:hAnsi="Courier New" w:cs="Courier New"/>
                  <w:sz w:val="20"/>
                  <w:szCs w:val="20"/>
                  <w:lang w:val="en-US" w:eastAsia="en-US"/>
                </w:rPr>
                <w:delText>BATCHNUMBER</w:delText>
              </w:r>
              <w:bookmarkEnd w:id="5363"/>
              <w:bookmarkEnd w:id="5364"/>
              <w:bookmarkEnd w:id="5365"/>
              <w:bookmarkEnd w:id="5366"/>
              <w:r w:rsidRPr="00866AF5" w:rsidDel="00866AF5">
                <w:rPr>
                  <w:rFonts w:ascii="Courier New" w:hAnsi="Courier New" w:cs="Courier New"/>
                  <w:sz w:val="20"/>
                  <w:szCs w:val="20"/>
                  <w:lang w:eastAsia="en-US"/>
                  <w:rPrChange w:id="5374"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375" w:author="Анастасия ." w:date="2023-10-11T17:39:00Z"/>
                <w:rFonts w:ascii="Courier New" w:hAnsi="Courier New" w:cs="Courier New"/>
                <w:sz w:val="20"/>
                <w:szCs w:val="20"/>
                <w:lang w:eastAsia="en-US"/>
                <w:rPrChange w:id="5376" w:author="Анастасия ." w:date="2023-10-11T17:39:00Z">
                  <w:rPr>
                    <w:del w:id="5377" w:author="Анастасия ." w:date="2023-10-11T17:39:00Z"/>
                    <w:rFonts w:ascii="Courier New" w:hAnsi="Courier New" w:cs="Courier New"/>
                    <w:sz w:val="20"/>
                    <w:szCs w:val="20"/>
                    <w:lang w:val="en-US" w:eastAsia="en-US"/>
                  </w:rPr>
                </w:rPrChange>
              </w:rPr>
              <w:pPrChange w:id="5378" w:author="Анастасия ." w:date="2023-10-11T17:39:00Z">
                <w:pPr>
                  <w:pStyle w:val="ae"/>
                  <w:framePr w:hSpace="180" w:wrap="around" w:vAnchor="text" w:hAnchor="margin" w:xAlign="center" w:y="43"/>
                  <w:ind w:firstLine="0"/>
                  <w:jc w:val="left"/>
                  <w:outlineLvl w:val="1"/>
                </w:pPr>
              </w:pPrChange>
            </w:pPr>
            <w:bookmarkStart w:id="5379" w:name="_Toc134707217"/>
            <w:bookmarkStart w:id="5380" w:name="_Toc135152539"/>
            <w:bookmarkStart w:id="5381" w:name="_Toc135578341"/>
            <w:bookmarkStart w:id="5382" w:name="_Toc135666567"/>
            <w:del w:id="5383" w:author="Анастасия ." w:date="2023-10-11T17:39:00Z">
              <w:r w:rsidRPr="00E12824" w:rsidDel="00866AF5">
                <w:rPr>
                  <w:rFonts w:ascii="Courier New" w:hAnsi="Courier New" w:cs="Courier New"/>
                  <w:sz w:val="20"/>
                  <w:szCs w:val="20"/>
                  <w:lang w:val="en-US" w:eastAsia="en-US"/>
                </w:rPr>
                <w:delText>AFTER</w:delText>
              </w:r>
              <w:r w:rsidRPr="00866AF5" w:rsidDel="00866AF5">
                <w:rPr>
                  <w:rFonts w:ascii="Courier New" w:hAnsi="Courier New" w:cs="Courier New"/>
                  <w:sz w:val="20"/>
                  <w:szCs w:val="20"/>
                  <w:lang w:eastAsia="en-US"/>
                  <w:rPrChange w:id="5384"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INSERT</w:delText>
              </w:r>
              <w:r w:rsidRPr="00866AF5" w:rsidDel="00866AF5">
                <w:rPr>
                  <w:rFonts w:ascii="Courier New" w:hAnsi="Courier New" w:cs="Courier New"/>
                  <w:sz w:val="20"/>
                  <w:szCs w:val="20"/>
                  <w:lang w:eastAsia="en-US"/>
                  <w:rPrChange w:id="5385"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ON</w:delText>
              </w:r>
              <w:r w:rsidRPr="00866AF5" w:rsidDel="00866AF5">
                <w:rPr>
                  <w:rFonts w:ascii="Courier New" w:hAnsi="Courier New" w:cs="Courier New"/>
                  <w:sz w:val="20"/>
                  <w:szCs w:val="20"/>
                  <w:lang w:eastAsia="en-US"/>
                  <w:rPrChange w:id="5386"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TYREERPPLAN</w:delText>
              </w:r>
              <w:bookmarkEnd w:id="5379"/>
              <w:bookmarkEnd w:id="5380"/>
              <w:bookmarkEnd w:id="5381"/>
              <w:bookmarkEnd w:id="5382"/>
              <w:r w:rsidRPr="00866AF5" w:rsidDel="00866AF5">
                <w:rPr>
                  <w:rFonts w:ascii="Courier New" w:hAnsi="Courier New" w:cs="Courier New"/>
                  <w:sz w:val="20"/>
                  <w:szCs w:val="20"/>
                  <w:lang w:eastAsia="en-US"/>
                  <w:rPrChange w:id="5387"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388" w:author="Анастасия ." w:date="2023-10-11T17:39:00Z"/>
                <w:rFonts w:ascii="Courier New" w:hAnsi="Courier New" w:cs="Courier New"/>
                <w:sz w:val="20"/>
                <w:szCs w:val="20"/>
                <w:lang w:eastAsia="en-US"/>
                <w:rPrChange w:id="5389" w:author="Анастасия ." w:date="2023-10-11T17:39:00Z">
                  <w:rPr>
                    <w:del w:id="5390" w:author="Анастасия ." w:date="2023-10-11T17:39:00Z"/>
                    <w:rFonts w:ascii="Courier New" w:hAnsi="Courier New" w:cs="Courier New"/>
                    <w:sz w:val="20"/>
                    <w:szCs w:val="20"/>
                    <w:lang w:val="en-US" w:eastAsia="en-US"/>
                  </w:rPr>
                </w:rPrChange>
              </w:rPr>
              <w:pPrChange w:id="5391" w:author="Анастасия ." w:date="2023-10-11T17:39:00Z">
                <w:pPr>
                  <w:pStyle w:val="ae"/>
                  <w:framePr w:hSpace="180" w:wrap="around" w:vAnchor="text" w:hAnchor="margin" w:xAlign="center" w:y="43"/>
                  <w:ind w:firstLine="0"/>
                  <w:jc w:val="left"/>
                  <w:outlineLvl w:val="1"/>
                </w:pPr>
              </w:pPrChange>
            </w:pPr>
            <w:bookmarkStart w:id="5392" w:name="_Toc134707218"/>
            <w:bookmarkStart w:id="5393" w:name="_Toc135152540"/>
            <w:bookmarkStart w:id="5394" w:name="_Toc135578342"/>
            <w:bookmarkStart w:id="5395" w:name="_Toc135666568"/>
            <w:del w:id="5396" w:author="Анастасия ." w:date="2023-10-11T17:39:00Z">
              <w:r w:rsidRPr="00E12824" w:rsidDel="00866AF5">
                <w:rPr>
                  <w:rFonts w:ascii="Courier New" w:hAnsi="Courier New" w:cs="Courier New"/>
                  <w:sz w:val="20"/>
                  <w:szCs w:val="20"/>
                  <w:lang w:val="en-US" w:eastAsia="en-US"/>
                </w:rPr>
                <w:delText>FOR</w:delText>
              </w:r>
              <w:r w:rsidRPr="00866AF5" w:rsidDel="00866AF5">
                <w:rPr>
                  <w:rFonts w:ascii="Courier New" w:hAnsi="Courier New" w:cs="Courier New"/>
                  <w:sz w:val="20"/>
                  <w:szCs w:val="20"/>
                  <w:lang w:eastAsia="en-US"/>
                  <w:rPrChange w:id="5397"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EACH</w:delText>
              </w:r>
              <w:r w:rsidRPr="00866AF5" w:rsidDel="00866AF5">
                <w:rPr>
                  <w:rFonts w:ascii="Courier New" w:hAnsi="Courier New" w:cs="Courier New"/>
                  <w:sz w:val="20"/>
                  <w:szCs w:val="20"/>
                  <w:lang w:eastAsia="en-US"/>
                  <w:rPrChange w:id="5398"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ROW</w:delText>
              </w:r>
              <w:bookmarkEnd w:id="5392"/>
              <w:bookmarkEnd w:id="5393"/>
              <w:bookmarkEnd w:id="5394"/>
              <w:bookmarkEnd w:id="5395"/>
            </w:del>
          </w:p>
          <w:p w:rsidR="004005FD" w:rsidRPr="00866AF5" w:rsidDel="00866AF5" w:rsidRDefault="004005FD" w:rsidP="00866AF5">
            <w:pPr>
              <w:pStyle w:val="a6"/>
              <w:numPr>
                <w:ilvl w:val="0"/>
                <w:numId w:val="1"/>
              </w:numPr>
              <w:spacing w:after="200"/>
              <w:ind w:left="0" w:firstLine="709"/>
              <w:contextualSpacing w:val="0"/>
              <w:jc w:val="left"/>
              <w:outlineLvl w:val="0"/>
              <w:rPr>
                <w:del w:id="5399" w:author="Анастасия ." w:date="2023-10-11T17:39:00Z"/>
                <w:rFonts w:ascii="Courier New" w:hAnsi="Courier New" w:cs="Courier New"/>
                <w:sz w:val="20"/>
                <w:szCs w:val="20"/>
                <w:lang w:eastAsia="en-US"/>
                <w:rPrChange w:id="5400" w:author="Анастасия ." w:date="2023-10-11T17:39:00Z">
                  <w:rPr>
                    <w:del w:id="5401" w:author="Анастасия ." w:date="2023-10-11T17:39:00Z"/>
                    <w:rFonts w:ascii="Courier New" w:hAnsi="Courier New" w:cs="Courier New"/>
                    <w:sz w:val="20"/>
                    <w:szCs w:val="20"/>
                    <w:lang w:val="en-US" w:eastAsia="en-US"/>
                  </w:rPr>
                </w:rPrChange>
              </w:rPr>
              <w:pPrChange w:id="5402" w:author="Анастасия ." w:date="2023-10-11T17:39:00Z">
                <w:pPr>
                  <w:pStyle w:val="ae"/>
                  <w:framePr w:hSpace="180" w:wrap="around" w:vAnchor="text" w:hAnchor="margin" w:xAlign="center" w:y="43"/>
                  <w:ind w:firstLine="0"/>
                  <w:jc w:val="left"/>
                  <w:outlineLvl w:val="1"/>
                </w:pPr>
              </w:pPrChange>
            </w:pPr>
            <w:bookmarkStart w:id="5403" w:name="_Toc134707219"/>
            <w:bookmarkStart w:id="5404" w:name="_Toc135152541"/>
            <w:bookmarkStart w:id="5405" w:name="_Toc135578343"/>
            <w:bookmarkStart w:id="5406" w:name="_Toc135666569"/>
            <w:del w:id="5407" w:author="Анастасия ." w:date="2023-10-11T17:39:00Z">
              <w:r w:rsidRPr="00E12824" w:rsidDel="00866AF5">
                <w:rPr>
                  <w:rFonts w:ascii="Courier New" w:hAnsi="Courier New" w:cs="Courier New"/>
                  <w:sz w:val="20"/>
                  <w:szCs w:val="20"/>
                  <w:lang w:val="en-US" w:eastAsia="en-US"/>
                </w:rPr>
                <w:delText>BEGIN</w:delText>
              </w:r>
              <w:bookmarkEnd w:id="5403"/>
              <w:bookmarkEnd w:id="5404"/>
              <w:bookmarkEnd w:id="5405"/>
              <w:bookmarkEnd w:id="5406"/>
            </w:del>
          </w:p>
          <w:p w:rsidR="004005FD" w:rsidRPr="00866AF5" w:rsidDel="00866AF5" w:rsidRDefault="004005FD" w:rsidP="00866AF5">
            <w:pPr>
              <w:pStyle w:val="a6"/>
              <w:numPr>
                <w:ilvl w:val="0"/>
                <w:numId w:val="1"/>
              </w:numPr>
              <w:spacing w:after="200"/>
              <w:ind w:left="0" w:firstLine="709"/>
              <w:contextualSpacing w:val="0"/>
              <w:jc w:val="left"/>
              <w:outlineLvl w:val="0"/>
              <w:rPr>
                <w:del w:id="5408" w:author="Анастасия ." w:date="2023-10-11T17:39:00Z"/>
                <w:rFonts w:ascii="Courier New" w:hAnsi="Courier New" w:cs="Courier New"/>
                <w:sz w:val="20"/>
                <w:szCs w:val="20"/>
                <w:lang w:eastAsia="en-US"/>
                <w:rPrChange w:id="5409" w:author="Анастасия ." w:date="2023-10-11T17:39:00Z">
                  <w:rPr>
                    <w:del w:id="5410" w:author="Анастасия ." w:date="2023-10-11T17:39:00Z"/>
                    <w:rFonts w:ascii="Courier New" w:hAnsi="Courier New" w:cs="Courier New"/>
                    <w:sz w:val="20"/>
                    <w:szCs w:val="20"/>
                    <w:lang w:val="en-US" w:eastAsia="en-US"/>
                  </w:rPr>
                </w:rPrChange>
              </w:rPr>
              <w:pPrChange w:id="5411" w:author="Анастасия ." w:date="2023-10-11T17:39:00Z">
                <w:pPr>
                  <w:pStyle w:val="ae"/>
                  <w:framePr w:hSpace="180" w:wrap="around" w:vAnchor="text" w:hAnchor="margin" w:xAlign="center" w:y="43"/>
                  <w:ind w:firstLine="0"/>
                  <w:jc w:val="left"/>
                  <w:outlineLvl w:val="1"/>
                </w:pPr>
              </w:pPrChange>
            </w:pPr>
            <w:del w:id="5412" w:author="Анастасия ." w:date="2023-10-11T17:39:00Z">
              <w:r w:rsidRPr="00866AF5" w:rsidDel="00866AF5">
                <w:rPr>
                  <w:rFonts w:ascii="Courier New" w:hAnsi="Courier New" w:cs="Courier New"/>
                  <w:sz w:val="20"/>
                  <w:szCs w:val="20"/>
                  <w:lang w:eastAsia="en-US"/>
                  <w:rPrChange w:id="5413" w:author="Анастасия ." w:date="2023-10-11T17:39:00Z">
                    <w:rPr>
                      <w:rFonts w:ascii="Courier New" w:hAnsi="Courier New" w:cs="Courier New"/>
                      <w:sz w:val="20"/>
                      <w:szCs w:val="20"/>
                      <w:lang w:val="en-US" w:eastAsia="en-US"/>
                    </w:rPr>
                  </w:rPrChange>
                </w:rPr>
                <w:delText xml:space="preserve">   </w:delText>
              </w:r>
              <w:bookmarkStart w:id="5414" w:name="_Toc134707220"/>
              <w:bookmarkStart w:id="5415" w:name="_Toc135152542"/>
              <w:bookmarkStart w:id="5416" w:name="_Toc135578344"/>
              <w:bookmarkStart w:id="5417" w:name="_Toc135666570"/>
              <w:r w:rsidRPr="00E12824" w:rsidDel="00866AF5">
                <w:rPr>
                  <w:rFonts w:ascii="Courier New" w:hAnsi="Courier New" w:cs="Courier New"/>
                  <w:sz w:val="20"/>
                  <w:szCs w:val="20"/>
                  <w:lang w:val="en-US" w:eastAsia="en-US"/>
                </w:rPr>
                <w:delText>INSERT</w:delText>
              </w:r>
              <w:r w:rsidRPr="00866AF5" w:rsidDel="00866AF5">
                <w:rPr>
                  <w:rFonts w:ascii="Courier New" w:hAnsi="Courier New" w:cs="Courier New"/>
                  <w:sz w:val="20"/>
                  <w:szCs w:val="20"/>
                  <w:lang w:eastAsia="en-US"/>
                  <w:rPrChange w:id="5418"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INTO</w:delText>
              </w:r>
              <w:r w:rsidRPr="00866AF5" w:rsidDel="00866AF5">
                <w:rPr>
                  <w:rFonts w:ascii="Courier New" w:hAnsi="Courier New" w:cs="Courier New"/>
                  <w:sz w:val="20"/>
                  <w:szCs w:val="20"/>
                  <w:lang w:eastAsia="en-US"/>
                  <w:rPrChange w:id="5419"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systemprocessing</w:delText>
              </w:r>
              <w:r w:rsidRPr="00866AF5" w:rsidDel="00866AF5">
                <w:rPr>
                  <w:rFonts w:ascii="Courier New" w:hAnsi="Courier New" w:cs="Courier New"/>
                  <w:sz w:val="20"/>
                  <w:szCs w:val="20"/>
                  <w:lang w:eastAsia="en-US"/>
                  <w:rPrChange w:id="542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TBATCHNUMBER</w:delText>
              </w:r>
              <w:r w:rsidRPr="00866AF5" w:rsidDel="00866AF5">
                <w:rPr>
                  <w:rFonts w:ascii="Courier New" w:hAnsi="Courier New" w:cs="Courier New"/>
                  <w:sz w:val="20"/>
                  <w:szCs w:val="20"/>
                  <w:lang w:eastAsia="en-US"/>
                  <w:rPrChange w:id="5421" w:author="Анастасия ." w:date="2023-10-11T17:39:00Z">
                    <w:rPr>
                      <w:rFonts w:ascii="Courier New" w:hAnsi="Courier New" w:cs="Courier New"/>
                      <w:sz w:val="20"/>
                      <w:szCs w:val="20"/>
                      <w:lang w:val="en-US" w:eastAsia="en-US"/>
                    </w:rPr>
                  </w:rPrChange>
                </w:rPr>
                <w:delText>)</w:delText>
              </w:r>
              <w:bookmarkEnd w:id="5414"/>
              <w:bookmarkEnd w:id="5415"/>
              <w:bookmarkEnd w:id="5416"/>
              <w:bookmarkEnd w:id="5417"/>
              <w:r w:rsidRPr="00866AF5" w:rsidDel="00866AF5">
                <w:rPr>
                  <w:rFonts w:ascii="Courier New" w:hAnsi="Courier New" w:cs="Courier New"/>
                  <w:sz w:val="20"/>
                  <w:szCs w:val="20"/>
                  <w:lang w:eastAsia="en-US"/>
                  <w:rPrChange w:id="5422"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423" w:author="Анастасия ." w:date="2023-10-11T17:39:00Z"/>
                <w:rFonts w:ascii="Courier New" w:hAnsi="Courier New" w:cs="Courier New"/>
                <w:sz w:val="20"/>
                <w:szCs w:val="20"/>
                <w:lang w:eastAsia="en-US"/>
                <w:rPrChange w:id="5424" w:author="Анастасия ." w:date="2023-10-11T17:39:00Z">
                  <w:rPr>
                    <w:del w:id="5425" w:author="Анастасия ." w:date="2023-10-11T17:39:00Z"/>
                    <w:rFonts w:ascii="Courier New" w:hAnsi="Courier New" w:cs="Courier New"/>
                    <w:sz w:val="20"/>
                    <w:szCs w:val="20"/>
                    <w:lang w:val="en-US" w:eastAsia="en-US"/>
                  </w:rPr>
                </w:rPrChange>
              </w:rPr>
              <w:pPrChange w:id="5426" w:author="Анастасия ." w:date="2023-10-11T17:39:00Z">
                <w:pPr>
                  <w:pStyle w:val="ae"/>
                  <w:framePr w:hSpace="180" w:wrap="around" w:vAnchor="text" w:hAnchor="margin" w:xAlign="center" w:y="43"/>
                  <w:ind w:firstLine="0"/>
                  <w:jc w:val="left"/>
                  <w:outlineLvl w:val="1"/>
                </w:pPr>
              </w:pPrChange>
            </w:pPr>
            <w:del w:id="5427" w:author="Анастасия ." w:date="2023-10-11T17:39:00Z">
              <w:r w:rsidRPr="00866AF5" w:rsidDel="00866AF5">
                <w:rPr>
                  <w:rFonts w:ascii="Courier New" w:hAnsi="Courier New" w:cs="Courier New"/>
                  <w:sz w:val="20"/>
                  <w:szCs w:val="20"/>
                  <w:lang w:eastAsia="en-US"/>
                  <w:rPrChange w:id="5428" w:author="Анастасия ." w:date="2023-10-11T17:39:00Z">
                    <w:rPr>
                      <w:rFonts w:ascii="Courier New" w:hAnsi="Courier New" w:cs="Courier New"/>
                      <w:sz w:val="20"/>
                      <w:szCs w:val="20"/>
                      <w:lang w:val="en-US" w:eastAsia="en-US"/>
                    </w:rPr>
                  </w:rPrChange>
                </w:rPr>
                <w:delText xml:space="preserve">    </w:delText>
              </w:r>
              <w:bookmarkStart w:id="5429" w:name="_Toc134707221"/>
              <w:bookmarkStart w:id="5430" w:name="_Toc135152543"/>
              <w:bookmarkStart w:id="5431" w:name="_Toc135578345"/>
              <w:bookmarkStart w:id="5432" w:name="_Toc135666571"/>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433"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A</w:delText>
              </w:r>
              <w:r w:rsidRPr="00866AF5" w:rsidDel="00866AF5">
                <w:rPr>
                  <w:rFonts w:ascii="Courier New" w:hAnsi="Courier New" w:cs="Courier New"/>
                  <w:sz w:val="20"/>
                  <w:szCs w:val="20"/>
                  <w:lang w:eastAsia="en-US"/>
                  <w:rPrChange w:id="5434" w:author="Анастасия ." w:date="2023-10-11T17:39:00Z">
                    <w:rPr>
                      <w:rFonts w:ascii="Courier New" w:hAnsi="Courier New" w:cs="Courier New"/>
                      <w:sz w:val="20"/>
                      <w:szCs w:val="20"/>
                      <w:lang w:val="en-US" w:eastAsia="en-US"/>
                    </w:rPr>
                  </w:rPrChange>
                </w:rPr>
                <w:delText>.*</w:delText>
              </w:r>
              <w:bookmarkEnd w:id="5429"/>
              <w:bookmarkEnd w:id="5430"/>
              <w:bookmarkEnd w:id="5431"/>
              <w:bookmarkEnd w:id="5432"/>
            </w:del>
          </w:p>
          <w:p w:rsidR="004005FD" w:rsidRPr="00866AF5" w:rsidDel="00866AF5" w:rsidRDefault="004005FD" w:rsidP="00866AF5">
            <w:pPr>
              <w:pStyle w:val="a6"/>
              <w:numPr>
                <w:ilvl w:val="0"/>
                <w:numId w:val="1"/>
              </w:numPr>
              <w:spacing w:after="200"/>
              <w:ind w:left="0" w:firstLine="709"/>
              <w:contextualSpacing w:val="0"/>
              <w:jc w:val="left"/>
              <w:outlineLvl w:val="0"/>
              <w:rPr>
                <w:del w:id="5435" w:author="Анастасия ." w:date="2023-10-11T17:39:00Z"/>
                <w:rFonts w:ascii="Courier New" w:hAnsi="Courier New" w:cs="Courier New"/>
                <w:sz w:val="20"/>
                <w:szCs w:val="20"/>
                <w:lang w:eastAsia="en-US"/>
                <w:rPrChange w:id="5436" w:author="Анастасия ." w:date="2023-10-11T17:39:00Z">
                  <w:rPr>
                    <w:del w:id="5437" w:author="Анастасия ." w:date="2023-10-11T17:39:00Z"/>
                    <w:rFonts w:ascii="Courier New" w:hAnsi="Courier New" w:cs="Courier New"/>
                    <w:sz w:val="20"/>
                    <w:szCs w:val="20"/>
                    <w:lang w:val="en-US" w:eastAsia="en-US"/>
                  </w:rPr>
                </w:rPrChange>
              </w:rPr>
              <w:pPrChange w:id="5438" w:author="Анастасия ." w:date="2023-10-11T17:39:00Z">
                <w:pPr>
                  <w:pStyle w:val="ae"/>
                  <w:framePr w:hSpace="180" w:wrap="around" w:vAnchor="text" w:hAnchor="margin" w:xAlign="center" w:y="43"/>
                  <w:ind w:firstLine="0"/>
                  <w:jc w:val="left"/>
                  <w:outlineLvl w:val="1"/>
                </w:pPr>
              </w:pPrChange>
            </w:pPr>
            <w:del w:id="5439" w:author="Анастасия ." w:date="2023-10-11T17:39:00Z">
              <w:r w:rsidRPr="00866AF5" w:rsidDel="00866AF5">
                <w:rPr>
                  <w:rFonts w:ascii="Courier New" w:hAnsi="Courier New" w:cs="Courier New"/>
                  <w:sz w:val="20"/>
                  <w:szCs w:val="20"/>
                  <w:lang w:eastAsia="en-US"/>
                  <w:rPrChange w:id="5440" w:author="Анастасия ." w:date="2023-10-11T17:39:00Z">
                    <w:rPr>
                      <w:rFonts w:ascii="Courier New" w:hAnsi="Courier New" w:cs="Courier New"/>
                      <w:sz w:val="20"/>
                      <w:szCs w:val="20"/>
                      <w:lang w:val="en-US" w:eastAsia="en-US"/>
                    </w:rPr>
                  </w:rPrChange>
                </w:rPr>
                <w:delText xml:space="preserve">    </w:delText>
              </w:r>
              <w:bookmarkStart w:id="5441" w:name="_Toc134707222"/>
              <w:bookmarkStart w:id="5442" w:name="_Toc135152544"/>
              <w:bookmarkStart w:id="5443" w:name="_Toc135578346"/>
              <w:bookmarkStart w:id="5444" w:name="_Toc135666572"/>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445" w:author="Анастасия ." w:date="2023-10-11T17:39:00Z">
                    <w:rPr>
                      <w:rFonts w:ascii="Courier New" w:hAnsi="Courier New" w:cs="Courier New"/>
                      <w:sz w:val="20"/>
                      <w:szCs w:val="20"/>
                      <w:lang w:val="en-US" w:eastAsia="en-US"/>
                    </w:rPr>
                  </w:rPrChange>
                </w:rPr>
                <w:delText xml:space="preserve"> (</w:delText>
              </w:r>
              <w:bookmarkEnd w:id="5441"/>
              <w:bookmarkEnd w:id="5442"/>
              <w:bookmarkEnd w:id="5443"/>
              <w:bookmarkEnd w:id="5444"/>
            </w:del>
          </w:p>
          <w:p w:rsidR="004005FD" w:rsidRPr="00866AF5" w:rsidDel="00866AF5" w:rsidRDefault="004005FD" w:rsidP="00866AF5">
            <w:pPr>
              <w:pStyle w:val="a6"/>
              <w:numPr>
                <w:ilvl w:val="0"/>
                <w:numId w:val="1"/>
              </w:numPr>
              <w:spacing w:after="200"/>
              <w:ind w:left="0" w:firstLine="709"/>
              <w:contextualSpacing w:val="0"/>
              <w:jc w:val="left"/>
              <w:outlineLvl w:val="0"/>
              <w:rPr>
                <w:del w:id="5446" w:author="Анастасия ." w:date="2023-10-11T17:39:00Z"/>
                <w:rFonts w:ascii="Courier New" w:hAnsi="Courier New" w:cs="Courier New"/>
                <w:sz w:val="20"/>
                <w:szCs w:val="20"/>
                <w:lang w:eastAsia="en-US"/>
                <w:rPrChange w:id="5447" w:author="Анастасия ." w:date="2023-10-11T17:39:00Z">
                  <w:rPr>
                    <w:del w:id="5448" w:author="Анастасия ." w:date="2023-10-11T17:39:00Z"/>
                    <w:rFonts w:ascii="Courier New" w:hAnsi="Courier New" w:cs="Courier New"/>
                    <w:sz w:val="20"/>
                    <w:szCs w:val="20"/>
                    <w:lang w:val="en-US" w:eastAsia="en-US"/>
                  </w:rPr>
                </w:rPrChange>
              </w:rPr>
              <w:pPrChange w:id="5449" w:author="Анастасия ." w:date="2023-10-11T17:39:00Z">
                <w:pPr>
                  <w:pStyle w:val="ae"/>
                  <w:framePr w:hSpace="180" w:wrap="around" w:vAnchor="text" w:hAnchor="margin" w:xAlign="center" w:y="43"/>
                  <w:ind w:firstLine="0"/>
                  <w:jc w:val="left"/>
                  <w:outlineLvl w:val="1"/>
                </w:pPr>
              </w:pPrChange>
            </w:pPr>
            <w:del w:id="5450" w:author="Анастасия ." w:date="2023-10-11T17:39:00Z">
              <w:r w:rsidRPr="00866AF5" w:rsidDel="00866AF5">
                <w:rPr>
                  <w:rFonts w:ascii="Courier New" w:hAnsi="Courier New" w:cs="Courier New"/>
                  <w:sz w:val="20"/>
                  <w:szCs w:val="20"/>
                  <w:lang w:eastAsia="en-US"/>
                  <w:rPrChange w:id="5451" w:author="Анастасия ." w:date="2023-10-11T17:39:00Z">
                    <w:rPr>
                      <w:rFonts w:ascii="Courier New" w:hAnsi="Courier New" w:cs="Courier New"/>
                      <w:sz w:val="20"/>
                      <w:szCs w:val="20"/>
                      <w:lang w:val="en-US" w:eastAsia="en-US"/>
                    </w:rPr>
                  </w:rPrChange>
                </w:rPr>
                <w:delText xml:space="preserve">        </w:delText>
              </w:r>
              <w:bookmarkStart w:id="5452" w:name="_Toc134707223"/>
              <w:bookmarkStart w:id="5453" w:name="_Toc135152545"/>
              <w:bookmarkStart w:id="5454" w:name="_Toc135578347"/>
              <w:bookmarkStart w:id="5455" w:name="_Toc135666573"/>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456"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r w:rsidRPr="00866AF5" w:rsidDel="00866AF5">
                <w:rPr>
                  <w:rFonts w:ascii="Courier New" w:hAnsi="Courier New" w:cs="Courier New"/>
                  <w:sz w:val="20"/>
                  <w:szCs w:val="20"/>
                  <w:lang w:eastAsia="en-US"/>
                  <w:rPrChange w:id="5457"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BATCHNUMBER</w:delText>
              </w:r>
              <w:bookmarkEnd w:id="5452"/>
              <w:bookmarkEnd w:id="5453"/>
              <w:bookmarkEnd w:id="5454"/>
              <w:bookmarkEnd w:id="5455"/>
              <w:r w:rsidRPr="00866AF5" w:rsidDel="00866AF5">
                <w:rPr>
                  <w:rFonts w:ascii="Courier New" w:hAnsi="Courier New" w:cs="Courier New"/>
                  <w:sz w:val="20"/>
                  <w:szCs w:val="20"/>
                  <w:lang w:eastAsia="en-US"/>
                  <w:rPrChange w:id="5458"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459" w:author="Анастасия ." w:date="2023-10-11T17:39:00Z"/>
                <w:rFonts w:ascii="Courier New" w:hAnsi="Courier New" w:cs="Courier New"/>
                <w:sz w:val="20"/>
                <w:szCs w:val="20"/>
                <w:lang w:eastAsia="en-US"/>
                <w:rPrChange w:id="5460" w:author="Анастасия ." w:date="2023-10-11T17:39:00Z">
                  <w:rPr>
                    <w:del w:id="5461" w:author="Анастасия ." w:date="2023-10-11T17:39:00Z"/>
                    <w:rFonts w:ascii="Courier New" w:hAnsi="Courier New" w:cs="Courier New"/>
                    <w:sz w:val="20"/>
                    <w:szCs w:val="20"/>
                    <w:lang w:val="en-US" w:eastAsia="en-US"/>
                  </w:rPr>
                </w:rPrChange>
              </w:rPr>
              <w:pPrChange w:id="5462" w:author="Анастасия ." w:date="2023-10-11T17:39:00Z">
                <w:pPr>
                  <w:pStyle w:val="ae"/>
                  <w:framePr w:hSpace="180" w:wrap="around" w:vAnchor="text" w:hAnchor="margin" w:xAlign="center" w:y="43"/>
                  <w:ind w:firstLine="0"/>
                  <w:jc w:val="left"/>
                  <w:outlineLvl w:val="1"/>
                </w:pPr>
              </w:pPrChange>
            </w:pPr>
            <w:del w:id="5463" w:author="Анастасия ." w:date="2023-10-11T17:39:00Z">
              <w:r w:rsidRPr="00866AF5" w:rsidDel="00866AF5">
                <w:rPr>
                  <w:rFonts w:ascii="Courier New" w:hAnsi="Courier New" w:cs="Courier New"/>
                  <w:sz w:val="20"/>
                  <w:szCs w:val="20"/>
                  <w:lang w:eastAsia="en-US"/>
                  <w:rPrChange w:id="5464" w:author="Анастасия ." w:date="2023-10-11T17:39:00Z">
                    <w:rPr>
                      <w:rFonts w:ascii="Courier New" w:hAnsi="Courier New" w:cs="Courier New"/>
                      <w:sz w:val="20"/>
                      <w:szCs w:val="20"/>
                      <w:lang w:val="en-US" w:eastAsia="en-US"/>
                    </w:rPr>
                  </w:rPrChange>
                </w:rPr>
                <w:delText xml:space="preserve">        </w:delText>
              </w:r>
              <w:bookmarkStart w:id="5465" w:name="_Toc134707224"/>
              <w:bookmarkStart w:id="5466" w:name="_Toc135152546"/>
              <w:bookmarkStart w:id="5467" w:name="_Toc135578348"/>
              <w:bookmarkStart w:id="5468" w:name="_Toc135666574"/>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469"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TYREERPPLAN</w:delText>
              </w:r>
              <w:r w:rsidRPr="00866AF5" w:rsidDel="00866AF5">
                <w:rPr>
                  <w:rFonts w:ascii="Courier New" w:hAnsi="Courier New" w:cs="Courier New"/>
                  <w:sz w:val="20"/>
                  <w:szCs w:val="20"/>
                  <w:lang w:eastAsia="en-US"/>
                  <w:rPrChange w:id="547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bookmarkEnd w:id="5465"/>
              <w:bookmarkEnd w:id="5466"/>
              <w:bookmarkEnd w:id="5467"/>
              <w:bookmarkEnd w:id="5468"/>
            </w:del>
          </w:p>
          <w:p w:rsidR="004005FD" w:rsidRPr="00866AF5" w:rsidDel="00866AF5" w:rsidRDefault="004005FD" w:rsidP="00866AF5">
            <w:pPr>
              <w:pStyle w:val="a6"/>
              <w:numPr>
                <w:ilvl w:val="0"/>
                <w:numId w:val="1"/>
              </w:numPr>
              <w:spacing w:after="200"/>
              <w:ind w:left="0" w:firstLine="709"/>
              <w:contextualSpacing w:val="0"/>
              <w:jc w:val="left"/>
              <w:outlineLvl w:val="0"/>
              <w:rPr>
                <w:del w:id="5471" w:author="Анастасия ." w:date="2023-10-11T17:39:00Z"/>
                <w:rFonts w:ascii="Courier New" w:hAnsi="Courier New" w:cs="Courier New"/>
                <w:sz w:val="20"/>
                <w:szCs w:val="20"/>
                <w:lang w:eastAsia="en-US"/>
                <w:rPrChange w:id="5472" w:author="Анастасия ." w:date="2023-10-11T17:39:00Z">
                  <w:rPr>
                    <w:del w:id="5473" w:author="Анастасия ." w:date="2023-10-11T17:39:00Z"/>
                    <w:rFonts w:ascii="Courier New" w:hAnsi="Courier New" w:cs="Courier New"/>
                    <w:sz w:val="20"/>
                    <w:szCs w:val="20"/>
                    <w:lang w:val="en-US" w:eastAsia="en-US"/>
                  </w:rPr>
                </w:rPrChange>
              </w:rPr>
              <w:pPrChange w:id="5474" w:author="Анастасия ." w:date="2023-10-11T17:39:00Z">
                <w:pPr>
                  <w:pStyle w:val="ae"/>
                  <w:framePr w:hSpace="180" w:wrap="around" w:vAnchor="text" w:hAnchor="margin" w:xAlign="center" w:y="43"/>
                  <w:ind w:firstLine="0"/>
                  <w:jc w:val="left"/>
                  <w:outlineLvl w:val="1"/>
                </w:pPr>
              </w:pPrChange>
            </w:pPr>
            <w:del w:id="5475" w:author="Анастасия ." w:date="2023-10-11T17:39:00Z">
              <w:r w:rsidRPr="00866AF5" w:rsidDel="00866AF5">
                <w:rPr>
                  <w:rFonts w:ascii="Courier New" w:hAnsi="Courier New" w:cs="Courier New"/>
                  <w:sz w:val="20"/>
                  <w:szCs w:val="20"/>
                  <w:lang w:eastAsia="en-US"/>
                  <w:rPrChange w:id="5476" w:author="Анастасия ." w:date="2023-10-11T17:39:00Z">
                    <w:rPr>
                      <w:rFonts w:ascii="Courier New" w:hAnsi="Courier New" w:cs="Courier New"/>
                      <w:sz w:val="20"/>
                      <w:szCs w:val="20"/>
                      <w:lang w:val="en-US" w:eastAsia="en-US"/>
                    </w:rPr>
                  </w:rPrChange>
                </w:rPr>
                <w:delText xml:space="preserve">        </w:delText>
              </w:r>
              <w:bookmarkStart w:id="5477" w:name="_Toc134707225"/>
              <w:bookmarkStart w:id="5478" w:name="_Toc135152547"/>
              <w:bookmarkStart w:id="5479" w:name="_Toc135578349"/>
              <w:bookmarkStart w:id="5480" w:name="_Toc135666575"/>
              <w:r w:rsidRPr="00E12824" w:rsidDel="00866AF5">
                <w:rPr>
                  <w:rFonts w:ascii="Courier New" w:hAnsi="Courier New" w:cs="Courier New"/>
                  <w:sz w:val="20"/>
                  <w:szCs w:val="20"/>
                  <w:lang w:val="en-US" w:eastAsia="en-US"/>
                </w:rPr>
                <w:delText>MINUS</w:delText>
              </w:r>
              <w:bookmarkEnd w:id="5477"/>
              <w:bookmarkEnd w:id="5478"/>
              <w:bookmarkEnd w:id="5479"/>
              <w:bookmarkEnd w:id="5480"/>
              <w:r w:rsidRPr="00866AF5" w:rsidDel="00866AF5">
                <w:rPr>
                  <w:rFonts w:ascii="Courier New" w:hAnsi="Courier New" w:cs="Courier New"/>
                  <w:sz w:val="20"/>
                  <w:szCs w:val="20"/>
                  <w:lang w:eastAsia="en-US"/>
                  <w:rPrChange w:id="5481"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482" w:author="Анастасия ." w:date="2023-10-11T17:39:00Z"/>
                <w:rFonts w:ascii="Courier New" w:hAnsi="Courier New" w:cs="Courier New"/>
                <w:sz w:val="20"/>
                <w:szCs w:val="20"/>
                <w:lang w:eastAsia="en-US"/>
                <w:rPrChange w:id="5483" w:author="Анастасия ." w:date="2023-10-11T17:39:00Z">
                  <w:rPr>
                    <w:del w:id="5484" w:author="Анастасия ." w:date="2023-10-11T17:39:00Z"/>
                    <w:rFonts w:ascii="Courier New" w:hAnsi="Courier New" w:cs="Courier New"/>
                    <w:sz w:val="20"/>
                    <w:szCs w:val="20"/>
                    <w:lang w:val="en-US" w:eastAsia="en-US"/>
                  </w:rPr>
                </w:rPrChange>
              </w:rPr>
              <w:pPrChange w:id="5485" w:author="Анастасия ." w:date="2023-10-11T17:39:00Z">
                <w:pPr>
                  <w:pStyle w:val="ae"/>
                  <w:framePr w:hSpace="180" w:wrap="around" w:vAnchor="text" w:hAnchor="margin" w:xAlign="center" w:y="43"/>
                  <w:ind w:firstLine="0"/>
                  <w:jc w:val="left"/>
                  <w:outlineLvl w:val="1"/>
                </w:pPr>
              </w:pPrChange>
            </w:pPr>
            <w:del w:id="5486" w:author="Анастасия ." w:date="2023-10-11T17:39:00Z">
              <w:r w:rsidRPr="00866AF5" w:rsidDel="00866AF5">
                <w:rPr>
                  <w:rFonts w:ascii="Courier New" w:hAnsi="Courier New" w:cs="Courier New"/>
                  <w:sz w:val="20"/>
                  <w:szCs w:val="20"/>
                  <w:lang w:eastAsia="en-US"/>
                  <w:rPrChange w:id="5487" w:author="Анастасия ." w:date="2023-10-11T17:39:00Z">
                    <w:rPr>
                      <w:rFonts w:ascii="Courier New" w:hAnsi="Courier New" w:cs="Courier New"/>
                      <w:sz w:val="20"/>
                      <w:szCs w:val="20"/>
                      <w:lang w:val="en-US" w:eastAsia="en-US"/>
                    </w:rPr>
                  </w:rPrChange>
                </w:rPr>
                <w:delText xml:space="preserve">        </w:delText>
              </w:r>
              <w:bookmarkStart w:id="5488" w:name="_Toc134707226"/>
              <w:bookmarkStart w:id="5489" w:name="_Toc135152548"/>
              <w:bookmarkStart w:id="5490" w:name="_Toc135578350"/>
              <w:bookmarkStart w:id="5491" w:name="_Toc135666576"/>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492"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S</w:delText>
              </w:r>
              <w:r w:rsidRPr="00866AF5" w:rsidDel="00866AF5">
                <w:rPr>
                  <w:rFonts w:ascii="Courier New" w:hAnsi="Courier New" w:cs="Courier New"/>
                  <w:sz w:val="20"/>
                  <w:szCs w:val="20"/>
                  <w:lang w:eastAsia="en-US"/>
                  <w:rPrChange w:id="5493"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TBATCHNUMBER</w:delText>
              </w:r>
              <w:bookmarkEnd w:id="5488"/>
              <w:bookmarkEnd w:id="5489"/>
              <w:bookmarkEnd w:id="5490"/>
              <w:bookmarkEnd w:id="5491"/>
              <w:r w:rsidRPr="00866AF5" w:rsidDel="00866AF5">
                <w:rPr>
                  <w:rFonts w:ascii="Courier New" w:hAnsi="Courier New" w:cs="Courier New"/>
                  <w:sz w:val="20"/>
                  <w:szCs w:val="20"/>
                  <w:lang w:eastAsia="en-US"/>
                  <w:rPrChange w:id="5494"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495" w:author="Анастасия ." w:date="2023-10-11T17:39:00Z"/>
                <w:rFonts w:ascii="Courier New" w:hAnsi="Courier New" w:cs="Courier New"/>
                <w:sz w:val="20"/>
                <w:szCs w:val="20"/>
                <w:lang w:eastAsia="en-US"/>
                <w:rPrChange w:id="5496" w:author="Анастасия ." w:date="2023-10-11T17:39:00Z">
                  <w:rPr>
                    <w:del w:id="5497" w:author="Анастасия ." w:date="2023-10-11T17:39:00Z"/>
                    <w:rFonts w:ascii="Courier New" w:hAnsi="Courier New" w:cs="Courier New"/>
                    <w:sz w:val="20"/>
                    <w:szCs w:val="20"/>
                    <w:lang w:val="en-US" w:eastAsia="en-US"/>
                  </w:rPr>
                </w:rPrChange>
              </w:rPr>
              <w:pPrChange w:id="5498" w:author="Анастасия ." w:date="2023-10-11T17:39:00Z">
                <w:pPr>
                  <w:pStyle w:val="ae"/>
                  <w:framePr w:hSpace="180" w:wrap="around" w:vAnchor="text" w:hAnchor="margin" w:xAlign="center" w:y="43"/>
                  <w:ind w:firstLine="0"/>
                  <w:jc w:val="left"/>
                  <w:outlineLvl w:val="1"/>
                </w:pPr>
              </w:pPrChange>
            </w:pPr>
            <w:del w:id="5499" w:author="Анастасия ." w:date="2023-10-11T17:39:00Z">
              <w:r w:rsidRPr="00866AF5" w:rsidDel="00866AF5">
                <w:rPr>
                  <w:rFonts w:ascii="Courier New" w:hAnsi="Courier New" w:cs="Courier New"/>
                  <w:sz w:val="20"/>
                  <w:szCs w:val="20"/>
                  <w:lang w:eastAsia="en-US"/>
                  <w:rPrChange w:id="5500" w:author="Анастасия ." w:date="2023-10-11T17:39:00Z">
                    <w:rPr>
                      <w:rFonts w:ascii="Courier New" w:hAnsi="Courier New" w:cs="Courier New"/>
                      <w:sz w:val="20"/>
                      <w:szCs w:val="20"/>
                      <w:lang w:val="en-US" w:eastAsia="en-US"/>
                    </w:rPr>
                  </w:rPrChange>
                </w:rPr>
                <w:delText xml:space="preserve">        </w:delText>
              </w:r>
              <w:bookmarkStart w:id="5501" w:name="_Toc134707227"/>
              <w:bookmarkStart w:id="5502" w:name="_Toc135152549"/>
              <w:bookmarkStart w:id="5503" w:name="_Toc135578351"/>
              <w:bookmarkStart w:id="5504" w:name="_Toc135666577"/>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505"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systemprocessing</w:delText>
              </w:r>
              <w:r w:rsidRPr="00866AF5" w:rsidDel="00866AF5">
                <w:rPr>
                  <w:rFonts w:ascii="Courier New" w:hAnsi="Courier New" w:cs="Courier New"/>
                  <w:sz w:val="20"/>
                  <w:szCs w:val="20"/>
                  <w:lang w:eastAsia="en-US"/>
                  <w:rPrChange w:id="5506"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S</w:delText>
              </w:r>
              <w:bookmarkEnd w:id="5501"/>
              <w:bookmarkEnd w:id="5502"/>
              <w:bookmarkEnd w:id="5503"/>
              <w:bookmarkEnd w:id="5504"/>
            </w:del>
          </w:p>
          <w:p w:rsidR="004005FD" w:rsidRPr="00866AF5" w:rsidDel="00866AF5" w:rsidRDefault="004005FD" w:rsidP="00866AF5">
            <w:pPr>
              <w:pStyle w:val="a6"/>
              <w:numPr>
                <w:ilvl w:val="0"/>
                <w:numId w:val="1"/>
              </w:numPr>
              <w:spacing w:after="200"/>
              <w:ind w:left="0" w:firstLine="709"/>
              <w:contextualSpacing w:val="0"/>
              <w:jc w:val="left"/>
              <w:outlineLvl w:val="0"/>
              <w:rPr>
                <w:del w:id="5507" w:author="Анастасия ." w:date="2023-10-11T17:39:00Z"/>
                <w:rFonts w:ascii="Courier New" w:hAnsi="Courier New" w:cs="Courier New"/>
                <w:sz w:val="20"/>
                <w:szCs w:val="20"/>
                <w:lang w:eastAsia="en-US"/>
                <w:rPrChange w:id="5508" w:author="Анастасия ." w:date="2023-10-11T17:39:00Z">
                  <w:rPr>
                    <w:del w:id="5509" w:author="Анастасия ." w:date="2023-10-11T17:39:00Z"/>
                    <w:rFonts w:ascii="Courier New" w:hAnsi="Courier New" w:cs="Courier New"/>
                    <w:sz w:val="20"/>
                    <w:szCs w:val="20"/>
                    <w:lang w:val="en-US" w:eastAsia="en-US"/>
                  </w:rPr>
                </w:rPrChange>
              </w:rPr>
              <w:pPrChange w:id="5510" w:author="Анастасия ." w:date="2023-10-11T17:39:00Z">
                <w:pPr>
                  <w:pStyle w:val="ae"/>
                  <w:framePr w:hSpace="180" w:wrap="around" w:vAnchor="text" w:hAnchor="margin" w:xAlign="center" w:y="43"/>
                  <w:ind w:firstLine="0"/>
                  <w:jc w:val="left"/>
                  <w:outlineLvl w:val="1"/>
                </w:pPr>
              </w:pPrChange>
            </w:pPr>
            <w:del w:id="5511" w:author="Анастасия ." w:date="2023-10-11T17:39:00Z">
              <w:r w:rsidRPr="00866AF5" w:rsidDel="00866AF5">
                <w:rPr>
                  <w:rFonts w:ascii="Courier New" w:hAnsi="Courier New" w:cs="Courier New"/>
                  <w:sz w:val="20"/>
                  <w:szCs w:val="20"/>
                  <w:lang w:eastAsia="en-US"/>
                  <w:rPrChange w:id="5512" w:author="Анастасия ." w:date="2023-10-11T17:39:00Z">
                    <w:rPr>
                      <w:rFonts w:ascii="Courier New" w:hAnsi="Courier New" w:cs="Courier New"/>
                      <w:sz w:val="20"/>
                      <w:szCs w:val="20"/>
                      <w:lang w:val="en-US" w:eastAsia="en-US"/>
                    </w:rPr>
                  </w:rPrChange>
                </w:rPr>
                <w:delText xml:space="preserve">        </w:delText>
              </w:r>
              <w:bookmarkStart w:id="5513" w:name="_Toc134707228"/>
              <w:bookmarkStart w:id="5514" w:name="_Toc135152550"/>
              <w:bookmarkStart w:id="5515" w:name="_Toc135578352"/>
              <w:bookmarkStart w:id="5516" w:name="_Toc135666578"/>
              <w:r w:rsidRPr="00866AF5" w:rsidDel="00866AF5">
                <w:rPr>
                  <w:rFonts w:ascii="Courier New" w:hAnsi="Courier New" w:cs="Courier New"/>
                  <w:sz w:val="20"/>
                  <w:szCs w:val="20"/>
                  <w:lang w:eastAsia="en-US"/>
                  <w:rPrChange w:id="5517"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A</w:delText>
              </w:r>
              <w:r w:rsidRPr="00866AF5" w:rsidDel="00866AF5">
                <w:rPr>
                  <w:rFonts w:ascii="Courier New" w:hAnsi="Courier New" w:cs="Courier New"/>
                  <w:sz w:val="20"/>
                  <w:szCs w:val="20"/>
                  <w:lang w:eastAsia="en-US"/>
                  <w:rPrChange w:id="5518" w:author="Анастасия ." w:date="2023-10-11T17:39:00Z">
                    <w:rPr>
                      <w:rFonts w:ascii="Courier New" w:hAnsi="Courier New" w:cs="Courier New"/>
                      <w:sz w:val="20"/>
                      <w:szCs w:val="20"/>
                      <w:lang w:val="en-US" w:eastAsia="en-US"/>
                    </w:rPr>
                  </w:rPrChange>
                </w:rPr>
                <w:delText>;</w:delText>
              </w:r>
              <w:bookmarkEnd w:id="5513"/>
              <w:bookmarkEnd w:id="5514"/>
              <w:bookmarkEnd w:id="5515"/>
              <w:bookmarkEnd w:id="5516"/>
              <w:r w:rsidRPr="00866AF5" w:rsidDel="00866AF5">
                <w:rPr>
                  <w:rFonts w:ascii="Courier New" w:hAnsi="Courier New" w:cs="Courier New"/>
                  <w:sz w:val="20"/>
                  <w:szCs w:val="20"/>
                  <w:lang w:eastAsia="en-US"/>
                  <w:rPrChange w:id="5519"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520" w:author="Анастасия ." w:date="2023-10-11T17:39:00Z"/>
                <w:rFonts w:ascii="Courier New" w:hAnsi="Courier New" w:cs="Courier New"/>
                <w:sz w:val="20"/>
                <w:szCs w:val="20"/>
                <w:lang w:eastAsia="en-US"/>
                <w:rPrChange w:id="5521" w:author="Анастасия ." w:date="2023-10-11T17:39:00Z">
                  <w:rPr>
                    <w:del w:id="5522" w:author="Анастасия ." w:date="2023-10-11T17:39:00Z"/>
                    <w:rFonts w:ascii="Courier New" w:hAnsi="Courier New" w:cs="Courier New"/>
                    <w:sz w:val="20"/>
                    <w:szCs w:val="20"/>
                    <w:lang w:val="en-US" w:eastAsia="en-US"/>
                  </w:rPr>
                </w:rPrChange>
              </w:rPr>
              <w:pPrChange w:id="5523" w:author="Анастасия ." w:date="2023-10-11T17:39:00Z">
                <w:pPr>
                  <w:pStyle w:val="ae"/>
                  <w:framePr w:hSpace="180" w:wrap="around" w:vAnchor="text" w:hAnchor="margin" w:xAlign="center" w:y="43"/>
                  <w:ind w:firstLine="0"/>
                  <w:jc w:val="left"/>
                  <w:outlineLvl w:val="1"/>
                </w:pPr>
              </w:pPrChange>
            </w:pPr>
            <w:del w:id="5524" w:author="Анастасия ." w:date="2023-10-11T17:39:00Z">
              <w:r w:rsidRPr="00866AF5" w:rsidDel="00866AF5">
                <w:rPr>
                  <w:rFonts w:ascii="Courier New" w:hAnsi="Courier New" w:cs="Courier New"/>
                  <w:sz w:val="20"/>
                  <w:szCs w:val="20"/>
                  <w:lang w:eastAsia="en-US"/>
                  <w:rPrChange w:id="5525" w:author="Анастасия ." w:date="2023-10-11T17:39:00Z">
                    <w:rPr>
                      <w:rFonts w:ascii="Courier New" w:hAnsi="Courier New" w:cs="Courier New"/>
                      <w:sz w:val="20"/>
                      <w:szCs w:val="20"/>
                      <w:lang w:val="en-US" w:eastAsia="en-US"/>
                    </w:rPr>
                  </w:rPrChange>
                </w:rPr>
                <w:delText xml:space="preserve">  </w:delText>
              </w:r>
              <w:bookmarkStart w:id="5526" w:name="_Toc134707229"/>
              <w:bookmarkStart w:id="5527" w:name="_Toc135152551"/>
              <w:bookmarkStart w:id="5528" w:name="_Toc135578353"/>
              <w:bookmarkStart w:id="5529" w:name="_Toc135666579"/>
              <w:r w:rsidRPr="00E12824" w:rsidDel="00866AF5">
                <w:rPr>
                  <w:rFonts w:ascii="Courier New" w:hAnsi="Courier New" w:cs="Courier New"/>
                  <w:sz w:val="20"/>
                  <w:szCs w:val="20"/>
                  <w:lang w:val="en-US" w:eastAsia="en-US"/>
                </w:rPr>
                <w:delText>INSERT</w:delText>
              </w:r>
              <w:r w:rsidRPr="00866AF5" w:rsidDel="00866AF5">
                <w:rPr>
                  <w:rFonts w:ascii="Courier New" w:hAnsi="Courier New" w:cs="Courier New"/>
                  <w:sz w:val="20"/>
                  <w:szCs w:val="20"/>
                  <w:lang w:eastAsia="en-US"/>
                  <w:rPrChange w:id="553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INTO</w:delText>
              </w:r>
              <w:r w:rsidRPr="00866AF5" w:rsidDel="00866AF5">
                <w:rPr>
                  <w:rFonts w:ascii="Courier New" w:hAnsi="Courier New" w:cs="Courier New"/>
                  <w:sz w:val="20"/>
                  <w:szCs w:val="20"/>
                  <w:lang w:eastAsia="en-US"/>
                  <w:rPrChange w:id="5531"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TESTS</w:delText>
              </w:r>
              <w:r w:rsidRPr="00866AF5" w:rsidDel="00866AF5">
                <w:rPr>
                  <w:rFonts w:ascii="Courier New" w:hAnsi="Courier New" w:cs="Courier New"/>
                  <w:sz w:val="20"/>
                  <w:szCs w:val="20"/>
                  <w:lang w:eastAsia="en-US"/>
                  <w:rPrChange w:id="5532"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TBATCHNUMBER</w:delText>
              </w:r>
              <w:r w:rsidRPr="00866AF5" w:rsidDel="00866AF5">
                <w:rPr>
                  <w:rFonts w:ascii="Courier New" w:hAnsi="Courier New" w:cs="Courier New"/>
                  <w:sz w:val="20"/>
                  <w:szCs w:val="20"/>
                  <w:lang w:eastAsia="en-US"/>
                  <w:rPrChange w:id="5533" w:author="Анастасия ." w:date="2023-10-11T17:39:00Z">
                    <w:rPr>
                      <w:rFonts w:ascii="Courier New" w:hAnsi="Courier New" w:cs="Courier New"/>
                      <w:sz w:val="20"/>
                      <w:szCs w:val="20"/>
                      <w:lang w:val="en-US" w:eastAsia="en-US"/>
                    </w:rPr>
                  </w:rPrChange>
                </w:rPr>
                <w:delText>)</w:delText>
              </w:r>
              <w:bookmarkEnd w:id="5526"/>
              <w:bookmarkEnd w:id="5527"/>
              <w:bookmarkEnd w:id="5528"/>
              <w:bookmarkEnd w:id="5529"/>
              <w:r w:rsidRPr="00866AF5" w:rsidDel="00866AF5">
                <w:rPr>
                  <w:rFonts w:ascii="Courier New" w:hAnsi="Courier New" w:cs="Courier New"/>
                  <w:sz w:val="20"/>
                  <w:szCs w:val="20"/>
                  <w:lang w:eastAsia="en-US"/>
                  <w:rPrChange w:id="5534"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535" w:author="Анастасия ." w:date="2023-10-11T17:39:00Z"/>
                <w:rFonts w:ascii="Courier New" w:hAnsi="Courier New" w:cs="Courier New"/>
                <w:sz w:val="20"/>
                <w:szCs w:val="20"/>
                <w:lang w:eastAsia="en-US"/>
                <w:rPrChange w:id="5536" w:author="Анастасия ." w:date="2023-10-11T17:39:00Z">
                  <w:rPr>
                    <w:del w:id="5537" w:author="Анастасия ." w:date="2023-10-11T17:39:00Z"/>
                    <w:rFonts w:ascii="Courier New" w:hAnsi="Courier New" w:cs="Courier New"/>
                    <w:sz w:val="20"/>
                    <w:szCs w:val="20"/>
                    <w:lang w:val="en-US" w:eastAsia="en-US"/>
                  </w:rPr>
                </w:rPrChange>
              </w:rPr>
              <w:pPrChange w:id="5538" w:author="Анастасия ." w:date="2023-10-11T17:39:00Z">
                <w:pPr>
                  <w:pStyle w:val="ae"/>
                  <w:framePr w:hSpace="180" w:wrap="around" w:vAnchor="text" w:hAnchor="margin" w:xAlign="center" w:y="43"/>
                  <w:ind w:firstLine="0"/>
                  <w:jc w:val="left"/>
                  <w:outlineLvl w:val="1"/>
                </w:pPr>
              </w:pPrChange>
            </w:pPr>
            <w:del w:id="5539" w:author="Анастасия ." w:date="2023-10-11T17:39:00Z">
              <w:r w:rsidRPr="00866AF5" w:rsidDel="00866AF5">
                <w:rPr>
                  <w:rFonts w:ascii="Courier New" w:hAnsi="Courier New" w:cs="Courier New"/>
                  <w:sz w:val="20"/>
                  <w:szCs w:val="20"/>
                  <w:lang w:eastAsia="en-US"/>
                  <w:rPrChange w:id="5540" w:author="Анастасия ." w:date="2023-10-11T17:39:00Z">
                    <w:rPr>
                      <w:rFonts w:ascii="Courier New" w:hAnsi="Courier New" w:cs="Courier New"/>
                      <w:sz w:val="20"/>
                      <w:szCs w:val="20"/>
                      <w:lang w:val="en-US" w:eastAsia="en-US"/>
                    </w:rPr>
                  </w:rPrChange>
                </w:rPr>
                <w:delText xml:space="preserve">    </w:delText>
              </w:r>
              <w:bookmarkStart w:id="5541" w:name="_Toc134707230"/>
              <w:bookmarkStart w:id="5542" w:name="_Toc135152552"/>
              <w:bookmarkStart w:id="5543" w:name="_Toc135578354"/>
              <w:bookmarkStart w:id="5544" w:name="_Toc135666580"/>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545"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B</w:delText>
              </w:r>
              <w:r w:rsidRPr="00866AF5" w:rsidDel="00866AF5">
                <w:rPr>
                  <w:rFonts w:ascii="Courier New" w:hAnsi="Courier New" w:cs="Courier New"/>
                  <w:sz w:val="20"/>
                  <w:szCs w:val="20"/>
                  <w:lang w:eastAsia="en-US"/>
                  <w:rPrChange w:id="5546" w:author="Анастасия ." w:date="2023-10-11T17:39:00Z">
                    <w:rPr>
                      <w:rFonts w:ascii="Courier New" w:hAnsi="Courier New" w:cs="Courier New"/>
                      <w:sz w:val="20"/>
                      <w:szCs w:val="20"/>
                      <w:lang w:val="en-US" w:eastAsia="en-US"/>
                    </w:rPr>
                  </w:rPrChange>
                </w:rPr>
                <w:delText>.*</w:delText>
              </w:r>
              <w:bookmarkEnd w:id="5541"/>
              <w:bookmarkEnd w:id="5542"/>
              <w:bookmarkEnd w:id="5543"/>
              <w:bookmarkEnd w:id="5544"/>
            </w:del>
          </w:p>
          <w:p w:rsidR="004005FD" w:rsidRPr="00866AF5" w:rsidDel="00866AF5" w:rsidRDefault="004005FD" w:rsidP="00866AF5">
            <w:pPr>
              <w:pStyle w:val="a6"/>
              <w:numPr>
                <w:ilvl w:val="0"/>
                <w:numId w:val="1"/>
              </w:numPr>
              <w:spacing w:after="200"/>
              <w:ind w:left="0" w:firstLine="709"/>
              <w:contextualSpacing w:val="0"/>
              <w:jc w:val="left"/>
              <w:outlineLvl w:val="0"/>
              <w:rPr>
                <w:del w:id="5547" w:author="Анастасия ." w:date="2023-10-11T17:39:00Z"/>
                <w:rFonts w:ascii="Courier New" w:hAnsi="Courier New" w:cs="Courier New"/>
                <w:sz w:val="20"/>
                <w:szCs w:val="20"/>
                <w:lang w:eastAsia="en-US"/>
                <w:rPrChange w:id="5548" w:author="Анастасия ." w:date="2023-10-11T17:39:00Z">
                  <w:rPr>
                    <w:del w:id="5549" w:author="Анастасия ." w:date="2023-10-11T17:39:00Z"/>
                    <w:rFonts w:ascii="Courier New" w:hAnsi="Courier New" w:cs="Courier New"/>
                    <w:sz w:val="20"/>
                    <w:szCs w:val="20"/>
                    <w:lang w:val="en-US" w:eastAsia="en-US"/>
                  </w:rPr>
                </w:rPrChange>
              </w:rPr>
              <w:pPrChange w:id="5550" w:author="Анастасия ." w:date="2023-10-11T17:39:00Z">
                <w:pPr>
                  <w:pStyle w:val="ae"/>
                  <w:framePr w:hSpace="180" w:wrap="around" w:vAnchor="text" w:hAnchor="margin" w:xAlign="center" w:y="43"/>
                  <w:ind w:firstLine="0"/>
                  <w:jc w:val="left"/>
                  <w:outlineLvl w:val="1"/>
                </w:pPr>
              </w:pPrChange>
            </w:pPr>
            <w:del w:id="5551" w:author="Анастасия ." w:date="2023-10-11T17:39:00Z">
              <w:r w:rsidRPr="00866AF5" w:rsidDel="00866AF5">
                <w:rPr>
                  <w:rFonts w:ascii="Courier New" w:hAnsi="Courier New" w:cs="Courier New"/>
                  <w:sz w:val="20"/>
                  <w:szCs w:val="20"/>
                  <w:lang w:eastAsia="en-US"/>
                  <w:rPrChange w:id="5552" w:author="Анастасия ." w:date="2023-10-11T17:39:00Z">
                    <w:rPr>
                      <w:rFonts w:ascii="Courier New" w:hAnsi="Courier New" w:cs="Courier New"/>
                      <w:sz w:val="20"/>
                      <w:szCs w:val="20"/>
                      <w:lang w:val="en-US" w:eastAsia="en-US"/>
                    </w:rPr>
                  </w:rPrChange>
                </w:rPr>
                <w:delText xml:space="preserve">    </w:delText>
              </w:r>
              <w:bookmarkStart w:id="5553" w:name="_Toc134707231"/>
              <w:bookmarkStart w:id="5554" w:name="_Toc135152553"/>
              <w:bookmarkStart w:id="5555" w:name="_Toc135578355"/>
              <w:bookmarkStart w:id="5556" w:name="_Toc135666581"/>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557" w:author="Анастасия ." w:date="2023-10-11T17:39:00Z">
                    <w:rPr>
                      <w:rFonts w:ascii="Courier New" w:hAnsi="Courier New" w:cs="Courier New"/>
                      <w:sz w:val="20"/>
                      <w:szCs w:val="20"/>
                      <w:lang w:val="en-US" w:eastAsia="en-US"/>
                    </w:rPr>
                  </w:rPrChange>
                </w:rPr>
                <w:delText xml:space="preserve"> (</w:delText>
              </w:r>
              <w:bookmarkEnd w:id="5553"/>
              <w:bookmarkEnd w:id="5554"/>
              <w:bookmarkEnd w:id="5555"/>
              <w:bookmarkEnd w:id="5556"/>
            </w:del>
          </w:p>
          <w:p w:rsidR="004005FD" w:rsidRPr="00866AF5" w:rsidDel="00866AF5" w:rsidRDefault="004005FD" w:rsidP="00866AF5">
            <w:pPr>
              <w:pStyle w:val="a6"/>
              <w:numPr>
                <w:ilvl w:val="0"/>
                <w:numId w:val="1"/>
              </w:numPr>
              <w:spacing w:after="200"/>
              <w:ind w:left="0" w:firstLine="709"/>
              <w:contextualSpacing w:val="0"/>
              <w:jc w:val="left"/>
              <w:outlineLvl w:val="0"/>
              <w:rPr>
                <w:del w:id="5558" w:author="Анастасия ." w:date="2023-10-11T17:39:00Z"/>
                <w:rFonts w:ascii="Courier New" w:hAnsi="Courier New" w:cs="Courier New"/>
                <w:sz w:val="20"/>
                <w:szCs w:val="20"/>
                <w:lang w:eastAsia="en-US"/>
                <w:rPrChange w:id="5559" w:author="Анастасия ." w:date="2023-10-11T17:39:00Z">
                  <w:rPr>
                    <w:del w:id="5560" w:author="Анастасия ." w:date="2023-10-11T17:39:00Z"/>
                    <w:rFonts w:ascii="Courier New" w:hAnsi="Courier New" w:cs="Courier New"/>
                    <w:sz w:val="20"/>
                    <w:szCs w:val="20"/>
                    <w:lang w:val="en-US" w:eastAsia="en-US"/>
                  </w:rPr>
                </w:rPrChange>
              </w:rPr>
              <w:pPrChange w:id="5561" w:author="Анастасия ." w:date="2023-10-11T17:39:00Z">
                <w:pPr>
                  <w:pStyle w:val="ae"/>
                  <w:framePr w:hSpace="180" w:wrap="around" w:vAnchor="text" w:hAnchor="margin" w:xAlign="center" w:y="43"/>
                  <w:ind w:firstLine="0"/>
                  <w:jc w:val="left"/>
                  <w:outlineLvl w:val="1"/>
                </w:pPr>
              </w:pPrChange>
            </w:pPr>
            <w:del w:id="5562" w:author="Анастасия ." w:date="2023-10-11T17:39:00Z">
              <w:r w:rsidRPr="00866AF5" w:rsidDel="00866AF5">
                <w:rPr>
                  <w:rFonts w:ascii="Courier New" w:hAnsi="Courier New" w:cs="Courier New"/>
                  <w:sz w:val="20"/>
                  <w:szCs w:val="20"/>
                  <w:lang w:eastAsia="en-US"/>
                  <w:rPrChange w:id="5563" w:author="Анастасия ." w:date="2023-10-11T17:39:00Z">
                    <w:rPr>
                      <w:rFonts w:ascii="Courier New" w:hAnsi="Courier New" w:cs="Courier New"/>
                      <w:sz w:val="20"/>
                      <w:szCs w:val="20"/>
                      <w:lang w:val="en-US" w:eastAsia="en-US"/>
                    </w:rPr>
                  </w:rPrChange>
                </w:rPr>
                <w:delText xml:space="preserve">        </w:delText>
              </w:r>
              <w:bookmarkStart w:id="5564" w:name="_Toc134707232"/>
              <w:bookmarkStart w:id="5565" w:name="_Toc135152554"/>
              <w:bookmarkStart w:id="5566" w:name="_Toc135578356"/>
              <w:bookmarkStart w:id="5567" w:name="_Toc135666582"/>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568"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r w:rsidRPr="00866AF5" w:rsidDel="00866AF5">
                <w:rPr>
                  <w:rFonts w:ascii="Courier New" w:hAnsi="Courier New" w:cs="Courier New"/>
                  <w:sz w:val="20"/>
                  <w:szCs w:val="20"/>
                  <w:lang w:eastAsia="en-US"/>
                  <w:rPrChange w:id="5569"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BATCHNUMBER</w:delText>
              </w:r>
              <w:bookmarkEnd w:id="5564"/>
              <w:bookmarkEnd w:id="5565"/>
              <w:bookmarkEnd w:id="5566"/>
              <w:bookmarkEnd w:id="5567"/>
            </w:del>
          </w:p>
          <w:p w:rsidR="004005FD" w:rsidRPr="00866AF5" w:rsidDel="00866AF5" w:rsidRDefault="004005FD" w:rsidP="00866AF5">
            <w:pPr>
              <w:pStyle w:val="a6"/>
              <w:numPr>
                <w:ilvl w:val="0"/>
                <w:numId w:val="1"/>
              </w:numPr>
              <w:spacing w:after="200"/>
              <w:ind w:left="0" w:firstLine="709"/>
              <w:contextualSpacing w:val="0"/>
              <w:jc w:val="left"/>
              <w:outlineLvl w:val="0"/>
              <w:rPr>
                <w:del w:id="5570" w:author="Анастасия ." w:date="2023-10-11T17:39:00Z"/>
                <w:rFonts w:ascii="Courier New" w:hAnsi="Courier New" w:cs="Courier New"/>
                <w:sz w:val="20"/>
                <w:szCs w:val="20"/>
                <w:lang w:eastAsia="en-US"/>
                <w:rPrChange w:id="5571" w:author="Анастасия ." w:date="2023-10-11T17:39:00Z">
                  <w:rPr>
                    <w:del w:id="5572" w:author="Анастасия ." w:date="2023-10-11T17:39:00Z"/>
                    <w:rFonts w:ascii="Courier New" w:hAnsi="Courier New" w:cs="Courier New"/>
                    <w:sz w:val="20"/>
                    <w:szCs w:val="20"/>
                    <w:lang w:val="en-US" w:eastAsia="en-US"/>
                  </w:rPr>
                </w:rPrChange>
              </w:rPr>
              <w:pPrChange w:id="5573" w:author="Анастасия ." w:date="2023-10-11T17:39:00Z">
                <w:pPr>
                  <w:pStyle w:val="ae"/>
                  <w:framePr w:hSpace="180" w:wrap="around" w:vAnchor="text" w:hAnchor="margin" w:xAlign="center" w:y="43"/>
                  <w:ind w:firstLine="0"/>
                  <w:jc w:val="left"/>
                  <w:outlineLvl w:val="1"/>
                </w:pPr>
              </w:pPrChange>
            </w:pPr>
            <w:del w:id="5574" w:author="Анастасия ." w:date="2023-10-11T17:39:00Z">
              <w:r w:rsidRPr="00866AF5" w:rsidDel="00866AF5">
                <w:rPr>
                  <w:rFonts w:ascii="Courier New" w:hAnsi="Courier New" w:cs="Courier New"/>
                  <w:sz w:val="20"/>
                  <w:szCs w:val="20"/>
                  <w:lang w:eastAsia="en-US"/>
                  <w:rPrChange w:id="5575" w:author="Анастасия ." w:date="2023-10-11T17:39:00Z">
                    <w:rPr>
                      <w:rFonts w:ascii="Courier New" w:hAnsi="Courier New" w:cs="Courier New"/>
                      <w:sz w:val="20"/>
                      <w:szCs w:val="20"/>
                      <w:lang w:val="en-US" w:eastAsia="en-US"/>
                    </w:rPr>
                  </w:rPrChange>
                </w:rPr>
                <w:delText xml:space="preserve">        </w:delText>
              </w:r>
              <w:bookmarkStart w:id="5576" w:name="_Toc134707233"/>
              <w:bookmarkStart w:id="5577" w:name="_Toc135152555"/>
              <w:bookmarkStart w:id="5578" w:name="_Toc135578357"/>
              <w:bookmarkStart w:id="5579" w:name="_Toc135666583"/>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58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TYREERPPLAN</w:delText>
              </w:r>
              <w:r w:rsidRPr="00866AF5" w:rsidDel="00866AF5">
                <w:rPr>
                  <w:rFonts w:ascii="Courier New" w:hAnsi="Courier New" w:cs="Courier New"/>
                  <w:sz w:val="20"/>
                  <w:szCs w:val="20"/>
                  <w:lang w:eastAsia="en-US"/>
                  <w:rPrChange w:id="5581"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bookmarkEnd w:id="5576"/>
              <w:bookmarkEnd w:id="5577"/>
              <w:bookmarkEnd w:id="5578"/>
              <w:bookmarkEnd w:id="5579"/>
            </w:del>
          </w:p>
          <w:p w:rsidR="004005FD" w:rsidRPr="00866AF5" w:rsidDel="00866AF5" w:rsidRDefault="004005FD" w:rsidP="00866AF5">
            <w:pPr>
              <w:pStyle w:val="a6"/>
              <w:numPr>
                <w:ilvl w:val="0"/>
                <w:numId w:val="1"/>
              </w:numPr>
              <w:spacing w:after="200"/>
              <w:ind w:left="0" w:firstLine="709"/>
              <w:contextualSpacing w:val="0"/>
              <w:jc w:val="left"/>
              <w:outlineLvl w:val="0"/>
              <w:rPr>
                <w:del w:id="5582" w:author="Анастасия ." w:date="2023-10-11T17:39:00Z"/>
                <w:rFonts w:ascii="Courier New" w:hAnsi="Courier New" w:cs="Courier New"/>
                <w:sz w:val="20"/>
                <w:szCs w:val="20"/>
                <w:lang w:eastAsia="en-US"/>
                <w:rPrChange w:id="5583" w:author="Анастасия ." w:date="2023-10-11T17:39:00Z">
                  <w:rPr>
                    <w:del w:id="5584" w:author="Анастасия ." w:date="2023-10-11T17:39:00Z"/>
                    <w:rFonts w:ascii="Courier New" w:hAnsi="Courier New" w:cs="Courier New"/>
                    <w:sz w:val="20"/>
                    <w:szCs w:val="20"/>
                    <w:lang w:val="en-US" w:eastAsia="en-US"/>
                  </w:rPr>
                </w:rPrChange>
              </w:rPr>
              <w:pPrChange w:id="5585" w:author="Анастасия ." w:date="2023-10-11T17:39:00Z">
                <w:pPr>
                  <w:pStyle w:val="ae"/>
                  <w:framePr w:hSpace="180" w:wrap="around" w:vAnchor="text" w:hAnchor="margin" w:xAlign="center" w:y="43"/>
                  <w:ind w:firstLine="0"/>
                  <w:jc w:val="left"/>
                  <w:outlineLvl w:val="1"/>
                </w:pPr>
              </w:pPrChange>
            </w:pPr>
            <w:del w:id="5586" w:author="Анастасия ." w:date="2023-10-11T17:39:00Z">
              <w:r w:rsidRPr="00866AF5" w:rsidDel="00866AF5">
                <w:rPr>
                  <w:rFonts w:ascii="Courier New" w:hAnsi="Courier New" w:cs="Courier New"/>
                  <w:sz w:val="20"/>
                  <w:szCs w:val="20"/>
                  <w:lang w:eastAsia="en-US"/>
                  <w:rPrChange w:id="5587" w:author="Анастасия ." w:date="2023-10-11T17:39:00Z">
                    <w:rPr>
                      <w:rFonts w:ascii="Courier New" w:hAnsi="Courier New" w:cs="Courier New"/>
                      <w:sz w:val="20"/>
                      <w:szCs w:val="20"/>
                      <w:lang w:val="en-US" w:eastAsia="en-US"/>
                    </w:rPr>
                  </w:rPrChange>
                </w:rPr>
                <w:delText xml:space="preserve">        </w:delText>
              </w:r>
              <w:bookmarkStart w:id="5588" w:name="_Toc134707234"/>
              <w:bookmarkStart w:id="5589" w:name="_Toc135152556"/>
              <w:bookmarkStart w:id="5590" w:name="_Toc135578358"/>
              <w:bookmarkStart w:id="5591" w:name="_Toc135666584"/>
              <w:r w:rsidRPr="00E12824" w:rsidDel="00866AF5">
                <w:rPr>
                  <w:rFonts w:ascii="Courier New" w:hAnsi="Courier New" w:cs="Courier New"/>
                  <w:sz w:val="20"/>
                  <w:szCs w:val="20"/>
                  <w:lang w:val="en-US" w:eastAsia="en-US"/>
                </w:rPr>
                <w:delText>MINUS</w:delText>
              </w:r>
              <w:bookmarkEnd w:id="5588"/>
              <w:bookmarkEnd w:id="5589"/>
              <w:bookmarkEnd w:id="5590"/>
              <w:bookmarkEnd w:id="5591"/>
              <w:r w:rsidRPr="00866AF5" w:rsidDel="00866AF5">
                <w:rPr>
                  <w:rFonts w:ascii="Courier New" w:hAnsi="Courier New" w:cs="Courier New"/>
                  <w:sz w:val="20"/>
                  <w:szCs w:val="20"/>
                  <w:lang w:eastAsia="en-US"/>
                  <w:rPrChange w:id="5592"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593" w:author="Анастасия ." w:date="2023-10-11T17:39:00Z"/>
                <w:rFonts w:ascii="Courier New" w:hAnsi="Courier New" w:cs="Courier New"/>
                <w:sz w:val="20"/>
                <w:szCs w:val="20"/>
                <w:lang w:eastAsia="en-US"/>
                <w:rPrChange w:id="5594" w:author="Анастасия ." w:date="2023-10-11T17:39:00Z">
                  <w:rPr>
                    <w:del w:id="5595" w:author="Анастасия ." w:date="2023-10-11T17:39:00Z"/>
                    <w:rFonts w:ascii="Courier New" w:hAnsi="Courier New" w:cs="Courier New"/>
                    <w:sz w:val="20"/>
                    <w:szCs w:val="20"/>
                    <w:lang w:val="en-US" w:eastAsia="en-US"/>
                  </w:rPr>
                </w:rPrChange>
              </w:rPr>
              <w:pPrChange w:id="5596" w:author="Анастасия ." w:date="2023-10-11T17:39:00Z">
                <w:pPr>
                  <w:pStyle w:val="ae"/>
                  <w:framePr w:hSpace="180" w:wrap="around" w:vAnchor="text" w:hAnchor="margin" w:xAlign="center" w:y="43"/>
                  <w:ind w:firstLine="0"/>
                  <w:jc w:val="left"/>
                  <w:outlineLvl w:val="1"/>
                </w:pPr>
              </w:pPrChange>
            </w:pPr>
            <w:del w:id="5597" w:author="Анастасия ." w:date="2023-10-11T17:39:00Z">
              <w:r w:rsidRPr="00866AF5" w:rsidDel="00866AF5">
                <w:rPr>
                  <w:rFonts w:ascii="Courier New" w:hAnsi="Courier New" w:cs="Courier New"/>
                  <w:sz w:val="20"/>
                  <w:szCs w:val="20"/>
                  <w:lang w:eastAsia="en-US"/>
                  <w:rPrChange w:id="5598" w:author="Анастасия ." w:date="2023-10-11T17:39:00Z">
                    <w:rPr>
                      <w:rFonts w:ascii="Courier New" w:hAnsi="Courier New" w:cs="Courier New"/>
                      <w:sz w:val="20"/>
                      <w:szCs w:val="20"/>
                      <w:lang w:val="en-US" w:eastAsia="en-US"/>
                    </w:rPr>
                  </w:rPrChange>
                </w:rPr>
                <w:delText xml:space="preserve">        </w:delText>
              </w:r>
              <w:bookmarkStart w:id="5599" w:name="_Toc134707235"/>
              <w:bookmarkStart w:id="5600" w:name="_Toc135152557"/>
              <w:bookmarkStart w:id="5601" w:name="_Toc135578359"/>
              <w:bookmarkStart w:id="5602" w:name="_Toc135666585"/>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603"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TE</w:delText>
              </w:r>
              <w:r w:rsidRPr="00866AF5" w:rsidDel="00866AF5">
                <w:rPr>
                  <w:rFonts w:ascii="Courier New" w:hAnsi="Courier New" w:cs="Courier New"/>
                  <w:sz w:val="20"/>
                  <w:szCs w:val="20"/>
                  <w:lang w:eastAsia="en-US"/>
                  <w:rPrChange w:id="5604"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TBATCHNUMBER</w:delText>
              </w:r>
              <w:bookmarkEnd w:id="5599"/>
              <w:bookmarkEnd w:id="5600"/>
              <w:bookmarkEnd w:id="5601"/>
              <w:bookmarkEnd w:id="5602"/>
            </w:del>
          </w:p>
          <w:p w:rsidR="004005FD" w:rsidRPr="00866AF5" w:rsidDel="00866AF5" w:rsidRDefault="004005FD" w:rsidP="00866AF5">
            <w:pPr>
              <w:pStyle w:val="a6"/>
              <w:numPr>
                <w:ilvl w:val="0"/>
                <w:numId w:val="1"/>
              </w:numPr>
              <w:spacing w:after="200"/>
              <w:ind w:left="0" w:firstLine="709"/>
              <w:contextualSpacing w:val="0"/>
              <w:jc w:val="left"/>
              <w:outlineLvl w:val="0"/>
              <w:rPr>
                <w:del w:id="5605" w:author="Анастасия ." w:date="2023-10-11T17:39:00Z"/>
                <w:rFonts w:ascii="Courier New" w:hAnsi="Courier New" w:cs="Courier New"/>
                <w:sz w:val="20"/>
                <w:szCs w:val="20"/>
                <w:lang w:eastAsia="en-US"/>
                <w:rPrChange w:id="5606" w:author="Анастасия ." w:date="2023-10-11T17:39:00Z">
                  <w:rPr>
                    <w:del w:id="5607" w:author="Анастасия ." w:date="2023-10-11T17:39:00Z"/>
                    <w:rFonts w:ascii="Courier New" w:hAnsi="Courier New" w:cs="Courier New"/>
                    <w:sz w:val="20"/>
                    <w:szCs w:val="20"/>
                    <w:lang w:val="en-US" w:eastAsia="en-US"/>
                  </w:rPr>
                </w:rPrChange>
              </w:rPr>
              <w:pPrChange w:id="5608" w:author="Анастасия ." w:date="2023-10-11T17:39:00Z">
                <w:pPr>
                  <w:pStyle w:val="ae"/>
                  <w:framePr w:hSpace="180" w:wrap="around" w:vAnchor="text" w:hAnchor="margin" w:xAlign="center" w:y="43"/>
                  <w:ind w:firstLine="0"/>
                  <w:jc w:val="left"/>
                  <w:outlineLvl w:val="1"/>
                </w:pPr>
              </w:pPrChange>
            </w:pPr>
            <w:del w:id="5609" w:author="Анастасия ." w:date="2023-10-11T17:39:00Z">
              <w:r w:rsidRPr="00866AF5" w:rsidDel="00866AF5">
                <w:rPr>
                  <w:rFonts w:ascii="Courier New" w:hAnsi="Courier New" w:cs="Courier New"/>
                  <w:sz w:val="20"/>
                  <w:szCs w:val="20"/>
                  <w:lang w:eastAsia="en-US"/>
                  <w:rPrChange w:id="5610" w:author="Анастасия ." w:date="2023-10-11T17:39:00Z">
                    <w:rPr>
                      <w:rFonts w:ascii="Courier New" w:hAnsi="Courier New" w:cs="Courier New"/>
                      <w:sz w:val="20"/>
                      <w:szCs w:val="20"/>
                      <w:lang w:val="en-US" w:eastAsia="en-US"/>
                    </w:rPr>
                  </w:rPrChange>
                </w:rPr>
                <w:delText xml:space="preserve">        </w:delText>
              </w:r>
              <w:bookmarkStart w:id="5611" w:name="_Toc134707236"/>
              <w:bookmarkStart w:id="5612" w:name="_Toc135152558"/>
              <w:bookmarkStart w:id="5613" w:name="_Toc135578360"/>
              <w:bookmarkStart w:id="5614" w:name="_Toc135666586"/>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615"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TESTS</w:delText>
              </w:r>
              <w:r w:rsidRPr="00866AF5" w:rsidDel="00866AF5">
                <w:rPr>
                  <w:rFonts w:ascii="Courier New" w:hAnsi="Courier New" w:cs="Courier New"/>
                  <w:sz w:val="20"/>
                  <w:szCs w:val="20"/>
                  <w:lang w:eastAsia="en-US"/>
                  <w:rPrChange w:id="5616"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TE</w:delText>
              </w:r>
              <w:bookmarkEnd w:id="5611"/>
              <w:bookmarkEnd w:id="5612"/>
              <w:bookmarkEnd w:id="5613"/>
              <w:bookmarkEnd w:id="5614"/>
            </w:del>
          </w:p>
          <w:p w:rsidR="004005FD" w:rsidRPr="00866AF5" w:rsidDel="00866AF5" w:rsidRDefault="004005FD" w:rsidP="00866AF5">
            <w:pPr>
              <w:pStyle w:val="a6"/>
              <w:numPr>
                <w:ilvl w:val="0"/>
                <w:numId w:val="1"/>
              </w:numPr>
              <w:spacing w:after="200"/>
              <w:ind w:left="0" w:firstLine="709"/>
              <w:contextualSpacing w:val="0"/>
              <w:jc w:val="left"/>
              <w:outlineLvl w:val="0"/>
              <w:rPr>
                <w:del w:id="5617" w:author="Анастасия ." w:date="2023-10-11T17:39:00Z"/>
                <w:rFonts w:ascii="Courier New" w:hAnsi="Courier New" w:cs="Courier New"/>
                <w:sz w:val="20"/>
                <w:szCs w:val="20"/>
                <w:lang w:eastAsia="en-US"/>
                <w:rPrChange w:id="5618" w:author="Анастасия ." w:date="2023-10-11T17:39:00Z">
                  <w:rPr>
                    <w:del w:id="5619" w:author="Анастасия ." w:date="2023-10-11T17:39:00Z"/>
                    <w:rFonts w:ascii="Courier New" w:hAnsi="Courier New" w:cs="Courier New"/>
                    <w:sz w:val="20"/>
                    <w:szCs w:val="20"/>
                    <w:lang w:val="en-US" w:eastAsia="en-US"/>
                  </w:rPr>
                </w:rPrChange>
              </w:rPr>
              <w:pPrChange w:id="5620" w:author="Анастасия ." w:date="2023-10-11T17:39:00Z">
                <w:pPr>
                  <w:pStyle w:val="ae"/>
                  <w:framePr w:hSpace="180" w:wrap="around" w:vAnchor="text" w:hAnchor="margin" w:xAlign="center" w:y="43"/>
                  <w:ind w:firstLine="0"/>
                  <w:jc w:val="left"/>
                  <w:outlineLvl w:val="1"/>
                </w:pPr>
              </w:pPrChange>
            </w:pPr>
            <w:del w:id="5621" w:author="Анастасия ." w:date="2023-10-11T17:39:00Z">
              <w:r w:rsidRPr="00866AF5" w:rsidDel="00866AF5">
                <w:rPr>
                  <w:rFonts w:ascii="Courier New" w:hAnsi="Courier New" w:cs="Courier New"/>
                  <w:sz w:val="20"/>
                  <w:szCs w:val="20"/>
                  <w:lang w:eastAsia="en-US"/>
                  <w:rPrChange w:id="5622" w:author="Анастасия ." w:date="2023-10-11T17:39:00Z">
                    <w:rPr>
                      <w:rFonts w:ascii="Courier New" w:hAnsi="Courier New" w:cs="Courier New"/>
                      <w:sz w:val="20"/>
                      <w:szCs w:val="20"/>
                      <w:lang w:val="en-US" w:eastAsia="en-US"/>
                    </w:rPr>
                  </w:rPrChange>
                </w:rPr>
                <w:delText xml:space="preserve">        </w:delText>
              </w:r>
              <w:bookmarkStart w:id="5623" w:name="_Toc134707237"/>
              <w:bookmarkStart w:id="5624" w:name="_Toc135152559"/>
              <w:bookmarkStart w:id="5625" w:name="_Toc135578361"/>
              <w:bookmarkStart w:id="5626" w:name="_Toc135666587"/>
              <w:r w:rsidRPr="00866AF5" w:rsidDel="00866AF5">
                <w:rPr>
                  <w:rFonts w:ascii="Courier New" w:hAnsi="Courier New" w:cs="Courier New"/>
                  <w:sz w:val="20"/>
                  <w:szCs w:val="20"/>
                  <w:lang w:eastAsia="en-US"/>
                  <w:rPrChange w:id="5627"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B</w:delText>
              </w:r>
              <w:r w:rsidRPr="00866AF5" w:rsidDel="00866AF5">
                <w:rPr>
                  <w:rFonts w:ascii="Courier New" w:hAnsi="Courier New" w:cs="Courier New"/>
                  <w:sz w:val="20"/>
                  <w:szCs w:val="20"/>
                  <w:lang w:eastAsia="en-US"/>
                  <w:rPrChange w:id="5628" w:author="Анастасия ." w:date="2023-10-11T17:39:00Z">
                    <w:rPr>
                      <w:rFonts w:ascii="Courier New" w:hAnsi="Courier New" w:cs="Courier New"/>
                      <w:sz w:val="20"/>
                      <w:szCs w:val="20"/>
                      <w:lang w:val="en-US" w:eastAsia="en-US"/>
                    </w:rPr>
                  </w:rPrChange>
                </w:rPr>
                <w:delText>;</w:delText>
              </w:r>
              <w:bookmarkEnd w:id="5623"/>
              <w:bookmarkEnd w:id="5624"/>
              <w:bookmarkEnd w:id="5625"/>
              <w:bookmarkEnd w:id="5626"/>
              <w:r w:rsidRPr="00866AF5" w:rsidDel="00866AF5">
                <w:rPr>
                  <w:rFonts w:ascii="Courier New" w:hAnsi="Courier New" w:cs="Courier New"/>
                  <w:sz w:val="20"/>
                  <w:szCs w:val="20"/>
                  <w:lang w:eastAsia="en-US"/>
                  <w:rPrChange w:id="5629"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630" w:author="Анастасия ." w:date="2023-10-11T17:39:00Z"/>
                <w:rFonts w:ascii="Courier New" w:hAnsi="Courier New" w:cs="Courier New"/>
                <w:sz w:val="20"/>
                <w:szCs w:val="20"/>
                <w:lang w:eastAsia="en-US"/>
                <w:rPrChange w:id="5631" w:author="Анастасия ." w:date="2023-10-11T17:39:00Z">
                  <w:rPr>
                    <w:del w:id="5632" w:author="Анастасия ." w:date="2023-10-11T17:39:00Z"/>
                    <w:rFonts w:ascii="Courier New" w:hAnsi="Courier New" w:cs="Courier New"/>
                    <w:sz w:val="20"/>
                    <w:szCs w:val="20"/>
                    <w:lang w:val="en-US" w:eastAsia="en-US"/>
                  </w:rPr>
                </w:rPrChange>
              </w:rPr>
              <w:pPrChange w:id="5633" w:author="Анастасия ." w:date="2023-10-11T17:39:00Z">
                <w:pPr>
                  <w:pStyle w:val="ae"/>
                  <w:framePr w:hSpace="180" w:wrap="around" w:vAnchor="text" w:hAnchor="margin" w:xAlign="center" w:y="43"/>
                  <w:ind w:firstLine="0"/>
                  <w:jc w:val="left"/>
                  <w:outlineLvl w:val="1"/>
                </w:pPr>
              </w:pPrChange>
            </w:pPr>
            <w:del w:id="5634" w:author="Анастасия ." w:date="2023-10-11T17:39:00Z">
              <w:r w:rsidRPr="00866AF5" w:rsidDel="00866AF5">
                <w:rPr>
                  <w:rFonts w:ascii="Courier New" w:hAnsi="Courier New" w:cs="Courier New"/>
                  <w:sz w:val="20"/>
                  <w:szCs w:val="20"/>
                  <w:lang w:eastAsia="en-US"/>
                  <w:rPrChange w:id="5635" w:author="Анастасия ." w:date="2023-10-11T17:39:00Z">
                    <w:rPr>
                      <w:rFonts w:ascii="Courier New" w:hAnsi="Courier New" w:cs="Courier New"/>
                      <w:sz w:val="20"/>
                      <w:szCs w:val="20"/>
                      <w:lang w:val="en-US" w:eastAsia="en-US"/>
                    </w:rPr>
                  </w:rPrChange>
                </w:rPr>
                <w:delText xml:space="preserve"> </w:delText>
              </w:r>
              <w:bookmarkStart w:id="5636" w:name="_Toc134707238"/>
              <w:bookmarkStart w:id="5637" w:name="_Toc135152560"/>
              <w:bookmarkStart w:id="5638" w:name="_Toc135578362"/>
              <w:bookmarkStart w:id="5639" w:name="_Toc135666588"/>
              <w:r w:rsidRPr="00E12824" w:rsidDel="00866AF5">
                <w:rPr>
                  <w:rFonts w:ascii="Courier New" w:hAnsi="Courier New" w:cs="Courier New"/>
                  <w:sz w:val="20"/>
                  <w:szCs w:val="20"/>
                  <w:lang w:val="en-US" w:eastAsia="en-US"/>
                </w:rPr>
                <w:delText>INSERT</w:delText>
              </w:r>
              <w:r w:rsidRPr="00866AF5" w:rsidDel="00866AF5">
                <w:rPr>
                  <w:rFonts w:ascii="Courier New" w:hAnsi="Courier New" w:cs="Courier New"/>
                  <w:sz w:val="20"/>
                  <w:szCs w:val="20"/>
                  <w:lang w:eastAsia="en-US"/>
                  <w:rPrChange w:id="564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INTO</w:delText>
              </w:r>
              <w:r w:rsidRPr="00866AF5" w:rsidDel="00866AF5">
                <w:rPr>
                  <w:rFonts w:ascii="Courier New" w:hAnsi="Courier New" w:cs="Courier New"/>
                  <w:sz w:val="20"/>
                  <w:szCs w:val="20"/>
                  <w:lang w:eastAsia="en-US"/>
                  <w:rPrChange w:id="5641"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ADDITIONALCALCULATIONS</w:delText>
              </w:r>
              <w:r w:rsidRPr="00866AF5" w:rsidDel="00866AF5">
                <w:rPr>
                  <w:rFonts w:ascii="Courier New" w:hAnsi="Courier New" w:cs="Courier New"/>
                  <w:sz w:val="20"/>
                  <w:szCs w:val="20"/>
                  <w:lang w:eastAsia="en-US"/>
                  <w:rPrChange w:id="5642"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TBATCHNUMBER</w:delText>
              </w:r>
              <w:r w:rsidRPr="00866AF5" w:rsidDel="00866AF5">
                <w:rPr>
                  <w:rFonts w:ascii="Courier New" w:hAnsi="Courier New" w:cs="Courier New"/>
                  <w:sz w:val="20"/>
                  <w:szCs w:val="20"/>
                  <w:lang w:eastAsia="en-US"/>
                  <w:rPrChange w:id="5643" w:author="Анастасия ." w:date="2023-10-11T17:39:00Z">
                    <w:rPr>
                      <w:rFonts w:ascii="Courier New" w:hAnsi="Courier New" w:cs="Courier New"/>
                      <w:sz w:val="20"/>
                      <w:szCs w:val="20"/>
                      <w:lang w:val="en-US" w:eastAsia="en-US"/>
                    </w:rPr>
                  </w:rPrChange>
                </w:rPr>
                <w:delText>)</w:delText>
              </w:r>
              <w:bookmarkEnd w:id="5636"/>
              <w:bookmarkEnd w:id="5637"/>
              <w:bookmarkEnd w:id="5638"/>
              <w:bookmarkEnd w:id="5639"/>
              <w:r w:rsidRPr="00866AF5" w:rsidDel="00866AF5">
                <w:rPr>
                  <w:rFonts w:ascii="Courier New" w:hAnsi="Courier New" w:cs="Courier New"/>
                  <w:sz w:val="20"/>
                  <w:szCs w:val="20"/>
                  <w:lang w:eastAsia="en-US"/>
                  <w:rPrChange w:id="5644"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645" w:author="Анастасия ." w:date="2023-10-11T17:39:00Z"/>
                <w:rFonts w:ascii="Courier New" w:hAnsi="Courier New" w:cs="Courier New"/>
                <w:sz w:val="20"/>
                <w:szCs w:val="20"/>
                <w:lang w:eastAsia="en-US"/>
                <w:rPrChange w:id="5646" w:author="Анастасия ." w:date="2023-10-11T17:39:00Z">
                  <w:rPr>
                    <w:del w:id="5647" w:author="Анастасия ." w:date="2023-10-11T17:39:00Z"/>
                    <w:rFonts w:ascii="Courier New" w:hAnsi="Courier New" w:cs="Courier New"/>
                    <w:sz w:val="20"/>
                    <w:szCs w:val="20"/>
                    <w:lang w:val="en-US" w:eastAsia="en-US"/>
                  </w:rPr>
                </w:rPrChange>
              </w:rPr>
              <w:pPrChange w:id="5648" w:author="Анастасия ." w:date="2023-10-11T17:39:00Z">
                <w:pPr>
                  <w:pStyle w:val="ae"/>
                  <w:framePr w:hSpace="180" w:wrap="around" w:vAnchor="text" w:hAnchor="margin" w:xAlign="center" w:y="43"/>
                  <w:ind w:firstLine="0"/>
                  <w:jc w:val="left"/>
                  <w:outlineLvl w:val="1"/>
                </w:pPr>
              </w:pPrChange>
            </w:pPr>
            <w:del w:id="5649" w:author="Анастасия ." w:date="2023-10-11T17:39:00Z">
              <w:r w:rsidRPr="00866AF5" w:rsidDel="00866AF5">
                <w:rPr>
                  <w:rFonts w:ascii="Courier New" w:hAnsi="Courier New" w:cs="Courier New"/>
                  <w:sz w:val="20"/>
                  <w:szCs w:val="20"/>
                  <w:lang w:eastAsia="en-US"/>
                  <w:rPrChange w:id="5650" w:author="Анастасия ." w:date="2023-10-11T17:39:00Z">
                    <w:rPr>
                      <w:rFonts w:ascii="Courier New" w:hAnsi="Courier New" w:cs="Courier New"/>
                      <w:sz w:val="20"/>
                      <w:szCs w:val="20"/>
                      <w:lang w:val="en-US" w:eastAsia="en-US"/>
                    </w:rPr>
                  </w:rPrChange>
                </w:rPr>
                <w:delText xml:space="preserve">    </w:delText>
              </w:r>
              <w:bookmarkStart w:id="5651" w:name="_Toc134707239"/>
              <w:bookmarkStart w:id="5652" w:name="_Toc135152561"/>
              <w:bookmarkStart w:id="5653" w:name="_Toc135578363"/>
              <w:bookmarkStart w:id="5654" w:name="_Toc135666589"/>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655"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C</w:delText>
              </w:r>
              <w:r w:rsidRPr="00866AF5" w:rsidDel="00866AF5">
                <w:rPr>
                  <w:rFonts w:ascii="Courier New" w:hAnsi="Courier New" w:cs="Courier New"/>
                  <w:sz w:val="20"/>
                  <w:szCs w:val="20"/>
                  <w:lang w:eastAsia="en-US"/>
                  <w:rPrChange w:id="5656" w:author="Анастасия ." w:date="2023-10-11T17:39:00Z">
                    <w:rPr>
                      <w:rFonts w:ascii="Courier New" w:hAnsi="Courier New" w:cs="Courier New"/>
                      <w:sz w:val="20"/>
                      <w:szCs w:val="20"/>
                      <w:lang w:val="en-US" w:eastAsia="en-US"/>
                    </w:rPr>
                  </w:rPrChange>
                </w:rPr>
                <w:delText>.*</w:delText>
              </w:r>
              <w:bookmarkEnd w:id="5651"/>
              <w:bookmarkEnd w:id="5652"/>
              <w:bookmarkEnd w:id="5653"/>
              <w:bookmarkEnd w:id="5654"/>
            </w:del>
          </w:p>
          <w:p w:rsidR="004005FD" w:rsidRPr="00866AF5" w:rsidDel="00866AF5" w:rsidRDefault="004005FD" w:rsidP="00866AF5">
            <w:pPr>
              <w:pStyle w:val="a6"/>
              <w:numPr>
                <w:ilvl w:val="0"/>
                <w:numId w:val="1"/>
              </w:numPr>
              <w:spacing w:after="200"/>
              <w:ind w:left="0" w:firstLine="709"/>
              <w:contextualSpacing w:val="0"/>
              <w:jc w:val="left"/>
              <w:outlineLvl w:val="0"/>
              <w:rPr>
                <w:del w:id="5657" w:author="Анастасия ." w:date="2023-10-11T17:39:00Z"/>
                <w:rFonts w:ascii="Courier New" w:hAnsi="Courier New" w:cs="Courier New"/>
                <w:sz w:val="20"/>
                <w:szCs w:val="20"/>
                <w:lang w:eastAsia="en-US"/>
                <w:rPrChange w:id="5658" w:author="Анастасия ." w:date="2023-10-11T17:39:00Z">
                  <w:rPr>
                    <w:del w:id="5659" w:author="Анастасия ." w:date="2023-10-11T17:39:00Z"/>
                    <w:rFonts w:ascii="Courier New" w:hAnsi="Courier New" w:cs="Courier New"/>
                    <w:sz w:val="20"/>
                    <w:szCs w:val="20"/>
                    <w:lang w:val="en-US" w:eastAsia="en-US"/>
                  </w:rPr>
                </w:rPrChange>
              </w:rPr>
              <w:pPrChange w:id="5660" w:author="Анастасия ." w:date="2023-10-11T17:39:00Z">
                <w:pPr>
                  <w:pStyle w:val="ae"/>
                  <w:framePr w:hSpace="180" w:wrap="around" w:vAnchor="text" w:hAnchor="margin" w:xAlign="center" w:y="43"/>
                  <w:ind w:firstLine="0"/>
                  <w:jc w:val="left"/>
                  <w:outlineLvl w:val="1"/>
                </w:pPr>
              </w:pPrChange>
            </w:pPr>
            <w:del w:id="5661" w:author="Анастасия ." w:date="2023-10-11T17:39:00Z">
              <w:r w:rsidRPr="00866AF5" w:rsidDel="00866AF5">
                <w:rPr>
                  <w:rFonts w:ascii="Courier New" w:hAnsi="Courier New" w:cs="Courier New"/>
                  <w:sz w:val="20"/>
                  <w:szCs w:val="20"/>
                  <w:lang w:eastAsia="en-US"/>
                  <w:rPrChange w:id="5662" w:author="Анастасия ." w:date="2023-10-11T17:39:00Z">
                    <w:rPr>
                      <w:rFonts w:ascii="Courier New" w:hAnsi="Courier New" w:cs="Courier New"/>
                      <w:sz w:val="20"/>
                      <w:szCs w:val="20"/>
                      <w:lang w:val="en-US" w:eastAsia="en-US"/>
                    </w:rPr>
                  </w:rPrChange>
                </w:rPr>
                <w:delText xml:space="preserve">    </w:delText>
              </w:r>
              <w:bookmarkStart w:id="5663" w:name="_Toc134707240"/>
              <w:bookmarkStart w:id="5664" w:name="_Toc135152562"/>
              <w:bookmarkStart w:id="5665" w:name="_Toc135578364"/>
              <w:bookmarkStart w:id="5666" w:name="_Toc135666590"/>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667" w:author="Анастасия ." w:date="2023-10-11T17:39:00Z">
                    <w:rPr>
                      <w:rFonts w:ascii="Courier New" w:hAnsi="Courier New" w:cs="Courier New"/>
                      <w:sz w:val="20"/>
                      <w:szCs w:val="20"/>
                      <w:lang w:val="en-US" w:eastAsia="en-US"/>
                    </w:rPr>
                  </w:rPrChange>
                </w:rPr>
                <w:delText xml:space="preserve"> (</w:delText>
              </w:r>
              <w:bookmarkEnd w:id="5663"/>
              <w:bookmarkEnd w:id="5664"/>
              <w:bookmarkEnd w:id="5665"/>
              <w:bookmarkEnd w:id="5666"/>
            </w:del>
          </w:p>
          <w:p w:rsidR="004005FD" w:rsidRPr="00866AF5" w:rsidDel="00866AF5" w:rsidRDefault="004005FD" w:rsidP="00866AF5">
            <w:pPr>
              <w:pStyle w:val="a6"/>
              <w:numPr>
                <w:ilvl w:val="0"/>
                <w:numId w:val="1"/>
              </w:numPr>
              <w:spacing w:after="200"/>
              <w:ind w:left="0" w:firstLine="709"/>
              <w:contextualSpacing w:val="0"/>
              <w:jc w:val="left"/>
              <w:outlineLvl w:val="0"/>
              <w:rPr>
                <w:del w:id="5668" w:author="Анастасия ." w:date="2023-10-11T17:39:00Z"/>
                <w:rFonts w:ascii="Courier New" w:hAnsi="Courier New" w:cs="Courier New"/>
                <w:sz w:val="20"/>
                <w:szCs w:val="20"/>
                <w:lang w:eastAsia="en-US"/>
                <w:rPrChange w:id="5669" w:author="Анастасия ." w:date="2023-10-11T17:39:00Z">
                  <w:rPr>
                    <w:del w:id="5670" w:author="Анастасия ." w:date="2023-10-11T17:39:00Z"/>
                    <w:rFonts w:ascii="Courier New" w:hAnsi="Courier New" w:cs="Courier New"/>
                    <w:sz w:val="20"/>
                    <w:szCs w:val="20"/>
                    <w:lang w:val="en-US" w:eastAsia="en-US"/>
                  </w:rPr>
                </w:rPrChange>
              </w:rPr>
              <w:pPrChange w:id="5671" w:author="Анастасия ." w:date="2023-10-11T17:39:00Z">
                <w:pPr>
                  <w:pStyle w:val="ae"/>
                  <w:framePr w:hSpace="180" w:wrap="around" w:vAnchor="text" w:hAnchor="margin" w:xAlign="center" w:y="43"/>
                  <w:ind w:firstLine="0"/>
                  <w:jc w:val="left"/>
                  <w:outlineLvl w:val="1"/>
                </w:pPr>
              </w:pPrChange>
            </w:pPr>
            <w:del w:id="5672" w:author="Анастасия ." w:date="2023-10-11T17:39:00Z">
              <w:r w:rsidRPr="00866AF5" w:rsidDel="00866AF5">
                <w:rPr>
                  <w:rFonts w:ascii="Courier New" w:hAnsi="Courier New" w:cs="Courier New"/>
                  <w:sz w:val="20"/>
                  <w:szCs w:val="20"/>
                  <w:lang w:eastAsia="en-US"/>
                  <w:rPrChange w:id="5673" w:author="Анастасия ." w:date="2023-10-11T17:39:00Z">
                    <w:rPr>
                      <w:rFonts w:ascii="Courier New" w:hAnsi="Courier New" w:cs="Courier New"/>
                      <w:sz w:val="20"/>
                      <w:szCs w:val="20"/>
                      <w:lang w:val="en-US" w:eastAsia="en-US"/>
                    </w:rPr>
                  </w:rPrChange>
                </w:rPr>
                <w:delText xml:space="preserve">        </w:delText>
              </w:r>
              <w:bookmarkStart w:id="5674" w:name="_Toc134707241"/>
              <w:bookmarkStart w:id="5675" w:name="_Toc135152563"/>
              <w:bookmarkStart w:id="5676" w:name="_Toc135578365"/>
              <w:bookmarkStart w:id="5677" w:name="_Toc135666591"/>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678"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r w:rsidRPr="00866AF5" w:rsidDel="00866AF5">
                <w:rPr>
                  <w:rFonts w:ascii="Courier New" w:hAnsi="Courier New" w:cs="Courier New"/>
                  <w:sz w:val="20"/>
                  <w:szCs w:val="20"/>
                  <w:lang w:eastAsia="en-US"/>
                  <w:rPrChange w:id="5679"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BATCHNUMBER</w:delText>
              </w:r>
              <w:bookmarkEnd w:id="5674"/>
              <w:bookmarkEnd w:id="5675"/>
              <w:bookmarkEnd w:id="5676"/>
              <w:bookmarkEnd w:id="5677"/>
            </w:del>
          </w:p>
          <w:p w:rsidR="004005FD" w:rsidRPr="00866AF5" w:rsidDel="00866AF5" w:rsidRDefault="004005FD" w:rsidP="00866AF5">
            <w:pPr>
              <w:pStyle w:val="a6"/>
              <w:numPr>
                <w:ilvl w:val="0"/>
                <w:numId w:val="1"/>
              </w:numPr>
              <w:spacing w:after="200"/>
              <w:ind w:left="0" w:firstLine="709"/>
              <w:contextualSpacing w:val="0"/>
              <w:jc w:val="left"/>
              <w:outlineLvl w:val="0"/>
              <w:rPr>
                <w:del w:id="5680" w:author="Анастасия ." w:date="2023-10-11T17:39:00Z"/>
                <w:rFonts w:ascii="Courier New" w:hAnsi="Courier New" w:cs="Courier New"/>
                <w:sz w:val="20"/>
                <w:szCs w:val="20"/>
                <w:lang w:eastAsia="en-US"/>
                <w:rPrChange w:id="5681" w:author="Анастасия ." w:date="2023-10-11T17:39:00Z">
                  <w:rPr>
                    <w:del w:id="5682" w:author="Анастасия ." w:date="2023-10-11T17:39:00Z"/>
                    <w:rFonts w:ascii="Courier New" w:hAnsi="Courier New" w:cs="Courier New"/>
                    <w:sz w:val="20"/>
                    <w:szCs w:val="20"/>
                    <w:lang w:val="en-US" w:eastAsia="en-US"/>
                  </w:rPr>
                </w:rPrChange>
              </w:rPr>
              <w:pPrChange w:id="5683" w:author="Анастасия ." w:date="2023-10-11T17:39:00Z">
                <w:pPr>
                  <w:pStyle w:val="ae"/>
                  <w:framePr w:hSpace="180" w:wrap="around" w:vAnchor="text" w:hAnchor="margin" w:xAlign="center" w:y="43"/>
                  <w:ind w:firstLine="0"/>
                  <w:jc w:val="left"/>
                  <w:outlineLvl w:val="1"/>
                </w:pPr>
              </w:pPrChange>
            </w:pPr>
            <w:del w:id="5684" w:author="Анастасия ." w:date="2023-10-11T17:39:00Z">
              <w:r w:rsidRPr="00866AF5" w:rsidDel="00866AF5">
                <w:rPr>
                  <w:rFonts w:ascii="Courier New" w:hAnsi="Courier New" w:cs="Courier New"/>
                  <w:sz w:val="20"/>
                  <w:szCs w:val="20"/>
                  <w:lang w:eastAsia="en-US"/>
                  <w:rPrChange w:id="5685" w:author="Анастасия ." w:date="2023-10-11T17:39:00Z">
                    <w:rPr>
                      <w:rFonts w:ascii="Courier New" w:hAnsi="Courier New" w:cs="Courier New"/>
                      <w:sz w:val="20"/>
                      <w:szCs w:val="20"/>
                      <w:lang w:val="en-US" w:eastAsia="en-US"/>
                    </w:rPr>
                  </w:rPrChange>
                </w:rPr>
                <w:delText xml:space="preserve">        </w:delText>
              </w:r>
              <w:bookmarkStart w:id="5686" w:name="_Toc134707242"/>
              <w:bookmarkStart w:id="5687" w:name="_Toc135152564"/>
              <w:bookmarkStart w:id="5688" w:name="_Toc135578366"/>
              <w:bookmarkStart w:id="5689" w:name="_Toc135666592"/>
              <w:r w:rsidRPr="00E12824"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690"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TYREERPPLAN</w:delText>
              </w:r>
              <w:r w:rsidRPr="00866AF5" w:rsidDel="00866AF5">
                <w:rPr>
                  <w:rFonts w:ascii="Courier New" w:hAnsi="Courier New" w:cs="Courier New"/>
                  <w:sz w:val="20"/>
                  <w:szCs w:val="20"/>
                  <w:lang w:eastAsia="en-US"/>
                  <w:rPrChange w:id="5691"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T</w:delText>
              </w:r>
              <w:bookmarkEnd w:id="5686"/>
              <w:bookmarkEnd w:id="5687"/>
              <w:bookmarkEnd w:id="5688"/>
              <w:bookmarkEnd w:id="5689"/>
            </w:del>
          </w:p>
          <w:p w:rsidR="004005FD" w:rsidRPr="00866AF5" w:rsidDel="00866AF5" w:rsidRDefault="004005FD" w:rsidP="00866AF5">
            <w:pPr>
              <w:pStyle w:val="a6"/>
              <w:numPr>
                <w:ilvl w:val="0"/>
                <w:numId w:val="1"/>
              </w:numPr>
              <w:spacing w:after="200"/>
              <w:ind w:left="0" w:firstLine="709"/>
              <w:contextualSpacing w:val="0"/>
              <w:jc w:val="left"/>
              <w:outlineLvl w:val="0"/>
              <w:rPr>
                <w:del w:id="5692" w:author="Анастасия ." w:date="2023-10-11T17:39:00Z"/>
                <w:rFonts w:ascii="Courier New" w:hAnsi="Courier New" w:cs="Courier New"/>
                <w:sz w:val="20"/>
                <w:szCs w:val="20"/>
                <w:lang w:eastAsia="en-US"/>
                <w:rPrChange w:id="5693" w:author="Анастасия ." w:date="2023-10-11T17:39:00Z">
                  <w:rPr>
                    <w:del w:id="5694" w:author="Анастасия ." w:date="2023-10-11T17:39:00Z"/>
                    <w:rFonts w:ascii="Courier New" w:hAnsi="Courier New" w:cs="Courier New"/>
                    <w:sz w:val="20"/>
                    <w:szCs w:val="20"/>
                    <w:lang w:val="en-US" w:eastAsia="en-US"/>
                  </w:rPr>
                </w:rPrChange>
              </w:rPr>
              <w:pPrChange w:id="5695" w:author="Анастасия ." w:date="2023-10-11T17:39:00Z">
                <w:pPr>
                  <w:pStyle w:val="ae"/>
                  <w:framePr w:hSpace="180" w:wrap="around" w:vAnchor="text" w:hAnchor="margin" w:xAlign="center" w:y="43"/>
                  <w:ind w:firstLine="0"/>
                  <w:jc w:val="left"/>
                  <w:outlineLvl w:val="1"/>
                </w:pPr>
              </w:pPrChange>
            </w:pPr>
            <w:del w:id="5696" w:author="Анастасия ." w:date="2023-10-11T17:39:00Z">
              <w:r w:rsidRPr="00866AF5" w:rsidDel="00866AF5">
                <w:rPr>
                  <w:rFonts w:ascii="Courier New" w:hAnsi="Courier New" w:cs="Courier New"/>
                  <w:sz w:val="20"/>
                  <w:szCs w:val="20"/>
                  <w:lang w:eastAsia="en-US"/>
                  <w:rPrChange w:id="5697" w:author="Анастасия ." w:date="2023-10-11T17:39:00Z">
                    <w:rPr>
                      <w:rFonts w:ascii="Courier New" w:hAnsi="Courier New" w:cs="Courier New"/>
                      <w:sz w:val="20"/>
                      <w:szCs w:val="20"/>
                      <w:lang w:val="en-US" w:eastAsia="en-US"/>
                    </w:rPr>
                  </w:rPrChange>
                </w:rPr>
                <w:delText xml:space="preserve">        </w:delText>
              </w:r>
              <w:bookmarkStart w:id="5698" w:name="_Toc134707243"/>
              <w:bookmarkStart w:id="5699" w:name="_Toc135152565"/>
              <w:bookmarkStart w:id="5700" w:name="_Toc135578367"/>
              <w:bookmarkStart w:id="5701" w:name="_Toc135666593"/>
              <w:r w:rsidRPr="00E12824" w:rsidDel="00866AF5">
                <w:rPr>
                  <w:rFonts w:ascii="Courier New" w:hAnsi="Courier New" w:cs="Courier New"/>
                  <w:sz w:val="20"/>
                  <w:szCs w:val="20"/>
                  <w:lang w:val="en-US" w:eastAsia="en-US"/>
                </w:rPr>
                <w:delText>MINUS</w:delText>
              </w:r>
              <w:bookmarkEnd w:id="5698"/>
              <w:bookmarkEnd w:id="5699"/>
              <w:bookmarkEnd w:id="5700"/>
              <w:bookmarkEnd w:id="5701"/>
              <w:r w:rsidRPr="00866AF5" w:rsidDel="00866AF5">
                <w:rPr>
                  <w:rFonts w:ascii="Courier New" w:hAnsi="Courier New" w:cs="Courier New"/>
                  <w:sz w:val="20"/>
                  <w:szCs w:val="20"/>
                  <w:lang w:eastAsia="en-US"/>
                  <w:rPrChange w:id="5702"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03" w:author="Анастасия ." w:date="2023-10-11T17:39:00Z"/>
                <w:rFonts w:ascii="Courier New" w:hAnsi="Courier New" w:cs="Courier New"/>
                <w:sz w:val="20"/>
                <w:szCs w:val="20"/>
                <w:lang w:eastAsia="en-US"/>
                <w:rPrChange w:id="5704" w:author="Анастасия ." w:date="2023-10-11T17:39:00Z">
                  <w:rPr>
                    <w:del w:id="5705" w:author="Анастасия ." w:date="2023-10-11T17:39:00Z"/>
                    <w:rFonts w:ascii="Courier New" w:hAnsi="Courier New" w:cs="Courier New"/>
                    <w:sz w:val="20"/>
                    <w:szCs w:val="20"/>
                    <w:lang w:val="en-US" w:eastAsia="en-US"/>
                  </w:rPr>
                </w:rPrChange>
              </w:rPr>
              <w:pPrChange w:id="5706" w:author="Анастасия ." w:date="2023-10-11T17:39:00Z">
                <w:pPr>
                  <w:pStyle w:val="ae"/>
                  <w:framePr w:hSpace="180" w:wrap="around" w:vAnchor="text" w:hAnchor="margin" w:xAlign="center" w:y="43"/>
                  <w:ind w:firstLine="0"/>
                  <w:jc w:val="left"/>
                  <w:outlineLvl w:val="1"/>
                </w:pPr>
              </w:pPrChange>
            </w:pPr>
            <w:del w:id="5707" w:author="Анастасия ." w:date="2023-10-11T17:39:00Z">
              <w:r w:rsidRPr="00866AF5" w:rsidDel="00866AF5">
                <w:rPr>
                  <w:rFonts w:ascii="Courier New" w:hAnsi="Courier New" w:cs="Courier New"/>
                  <w:sz w:val="20"/>
                  <w:szCs w:val="20"/>
                  <w:lang w:eastAsia="en-US"/>
                  <w:rPrChange w:id="5708" w:author="Анастасия ." w:date="2023-10-11T17:39:00Z">
                    <w:rPr>
                      <w:rFonts w:ascii="Courier New" w:hAnsi="Courier New" w:cs="Courier New"/>
                      <w:sz w:val="20"/>
                      <w:szCs w:val="20"/>
                      <w:lang w:val="en-US" w:eastAsia="en-US"/>
                    </w:rPr>
                  </w:rPrChange>
                </w:rPr>
                <w:delText xml:space="preserve">        </w:delText>
              </w:r>
              <w:bookmarkStart w:id="5709" w:name="_Toc134707244"/>
              <w:bookmarkStart w:id="5710" w:name="_Toc135152566"/>
              <w:bookmarkStart w:id="5711" w:name="_Toc135578368"/>
              <w:bookmarkStart w:id="5712" w:name="_Toc135666594"/>
              <w:r w:rsidRPr="00E12824" w:rsidDel="00866AF5">
                <w:rPr>
                  <w:rFonts w:ascii="Courier New" w:hAnsi="Courier New" w:cs="Courier New"/>
                  <w:sz w:val="20"/>
                  <w:szCs w:val="20"/>
                  <w:lang w:val="en-US" w:eastAsia="en-US"/>
                </w:rPr>
                <w:delText>SELECT</w:delText>
              </w:r>
              <w:r w:rsidRPr="00866AF5" w:rsidDel="00866AF5">
                <w:rPr>
                  <w:rFonts w:ascii="Courier New" w:hAnsi="Courier New" w:cs="Courier New"/>
                  <w:sz w:val="20"/>
                  <w:szCs w:val="20"/>
                  <w:lang w:eastAsia="en-US"/>
                  <w:rPrChange w:id="5713" w:author="Анастасия ." w:date="2023-10-11T17:39:00Z">
                    <w:rPr>
                      <w:rFonts w:ascii="Courier New" w:hAnsi="Courier New" w:cs="Courier New"/>
                      <w:sz w:val="20"/>
                      <w:szCs w:val="20"/>
                      <w:lang w:val="en-US" w:eastAsia="en-US"/>
                    </w:rPr>
                  </w:rPrChange>
                </w:rPr>
                <w:delText xml:space="preserve"> </w:delText>
              </w:r>
              <w:r w:rsidRPr="00E12824" w:rsidDel="00866AF5">
                <w:rPr>
                  <w:rFonts w:ascii="Courier New" w:hAnsi="Courier New" w:cs="Courier New"/>
                  <w:sz w:val="20"/>
                  <w:szCs w:val="20"/>
                  <w:lang w:val="en-US" w:eastAsia="en-US"/>
                </w:rPr>
                <w:delText>AC</w:delText>
              </w:r>
              <w:r w:rsidRPr="00866AF5" w:rsidDel="00866AF5">
                <w:rPr>
                  <w:rFonts w:ascii="Courier New" w:hAnsi="Courier New" w:cs="Courier New"/>
                  <w:sz w:val="20"/>
                  <w:szCs w:val="20"/>
                  <w:lang w:eastAsia="en-US"/>
                  <w:rPrChange w:id="5714" w:author="Анастасия ." w:date="2023-10-11T17:39:00Z">
                    <w:rPr>
                      <w:rFonts w:ascii="Courier New" w:hAnsi="Courier New" w:cs="Courier New"/>
                      <w:sz w:val="20"/>
                      <w:szCs w:val="20"/>
                      <w:lang w:val="en-US" w:eastAsia="en-US"/>
                    </w:rPr>
                  </w:rPrChange>
                </w:rPr>
                <w:delText>.</w:delText>
              </w:r>
              <w:r w:rsidRPr="00E12824" w:rsidDel="00866AF5">
                <w:rPr>
                  <w:rFonts w:ascii="Courier New" w:hAnsi="Courier New" w:cs="Courier New"/>
                  <w:sz w:val="20"/>
                  <w:szCs w:val="20"/>
                  <w:lang w:val="en-US" w:eastAsia="en-US"/>
                </w:rPr>
                <w:delText>TBATCHNUMBER</w:delText>
              </w:r>
              <w:bookmarkEnd w:id="5709"/>
              <w:bookmarkEnd w:id="5710"/>
              <w:bookmarkEnd w:id="5711"/>
              <w:bookmarkEnd w:id="5712"/>
            </w:del>
          </w:p>
          <w:p w:rsidR="004005FD" w:rsidRPr="00866AF5" w:rsidDel="00866AF5" w:rsidRDefault="004005FD" w:rsidP="00866AF5">
            <w:pPr>
              <w:pStyle w:val="a6"/>
              <w:numPr>
                <w:ilvl w:val="0"/>
                <w:numId w:val="1"/>
              </w:numPr>
              <w:spacing w:after="200"/>
              <w:ind w:left="0" w:firstLine="709"/>
              <w:contextualSpacing w:val="0"/>
              <w:jc w:val="left"/>
              <w:outlineLvl w:val="0"/>
              <w:rPr>
                <w:del w:id="5715" w:author="Анастасия ." w:date="2023-10-11T17:39:00Z"/>
                <w:rFonts w:ascii="Courier New" w:hAnsi="Courier New" w:cs="Courier New"/>
                <w:sz w:val="20"/>
                <w:szCs w:val="20"/>
                <w:lang w:eastAsia="en-US"/>
                <w:rPrChange w:id="5716" w:author="Анастасия ." w:date="2023-10-11T17:39:00Z">
                  <w:rPr>
                    <w:del w:id="5717" w:author="Анастасия ." w:date="2023-10-11T17:39:00Z"/>
                    <w:rFonts w:ascii="Courier New" w:hAnsi="Courier New" w:cs="Courier New"/>
                    <w:sz w:val="20"/>
                    <w:szCs w:val="20"/>
                    <w:lang w:val="en-US" w:eastAsia="en-US"/>
                  </w:rPr>
                </w:rPrChange>
              </w:rPr>
              <w:pPrChange w:id="5718" w:author="Анастасия ." w:date="2023-10-11T17:39:00Z">
                <w:pPr>
                  <w:pStyle w:val="ae"/>
                  <w:framePr w:hSpace="180" w:wrap="around" w:vAnchor="text" w:hAnchor="margin" w:xAlign="center" w:y="43"/>
                  <w:ind w:firstLine="0"/>
                  <w:jc w:val="left"/>
                  <w:outlineLvl w:val="1"/>
                </w:pPr>
              </w:pPrChange>
            </w:pPr>
            <w:del w:id="5719" w:author="Анастасия ." w:date="2023-10-11T17:39:00Z">
              <w:r w:rsidRPr="00866AF5" w:rsidDel="00866AF5">
                <w:rPr>
                  <w:rFonts w:ascii="Courier New" w:hAnsi="Courier New" w:cs="Courier New"/>
                  <w:sz w:val="20"/>
                  <w:szCs w:val="20"/>
                  <w:lang w:eastAsia="en-US"/>
                  <w:rPrChange w:id="5720" w:author="Анастасия ." w:date="2023-10-11T17:39:00Z">
                    <w:rPr>
                      <w:rFonts w:ascii="Courier New" w:hAnsi="Courier New" w:cs="Courier New"/>
                      <w:sz w:val="20"/>
                      <w:szCs w:val="20"/>
                      <w:lang w:val="en-US" w:eastAsia="en-US"/>
                    </w:rPr>
                  </w:rPrChange>
                </w:rPr>
                <w:delText xml:space="preserve">        </w:delText>
              </w:r>
              <w:bookmarkStart w:id="5721" w:name="_Toc134707245"/>
              <w:bookmarkStart w:id="5722" w:name="_Toc135152567"/>
              <w:bookmarkStart w:id="5723" w:name="_Toc135578369"/>
              <w:bookmarkStart w:id="5724" w:name="_Toc135666595"/>
              <w:r w:rsidRPr="007D4BD9" w:rsidDel="00866AF5">
                <w:rPr>
                  <w:rFonts w:ascii="Courier New" w:hAnsi="Courier New" w:cs="Courier New"/>
                  <w:sz w:val="20"/>
                  <w:szCs w:val="20"/>
                  <w:lang w:val="en-US" w:eastAsia="en-US"/>
                </w:rPr>
                <w:delText>FROM</w:delText>
              </w:r>
              <w:r w:rsidRPr="00866AF5" w:rsidDel="00866AF5">
                <w:rPr>
                  <w:rFonts w:ascii="Courier New" w:hAnsi="Courier New" w:cs="Courier New"/>
                  <w:sz w:val="20"/>
                  <w:szCs w:val="20"/>
                  <w:lang w:eastAsia="en-US"/>
                  <w:rPrChange w:id="5725" w:author="Анастасия ." w:date="2023-10-11T17:39:00Z">
                    <w:rPr>
                      <w:rFonts w:ascii="Courier New" w:hAnsi="Courier New" w:cs="Courier New"/>
                      <w:sz w:val="20"/>
                      <w:szCs w:val="20"/>
                      <w:lang w:val="en-US" w:eastAsia="en-US"/>
                    </w:rPr>
                  </w:rPrChange>
                </w:rPr>
                <w:delText xml:space="preserve"> </w:delText>
              </w:r>
              <w:r w:rsidRPr="007D4BD9" w:rsidDel="00866AF5">
                <w:rPr>
                  <w:rFonts w:ascii="Courier New" w:hAnsi="Courier New" w:cs="Courier New"/>
                  <w:sz w:val="20"/>
                  <w:szCs w:val="20"/>
                  <w:lang w:val="en-US" w:eastAsia="en-US"/>
                </w:rPr>
                <w:delText>ADDITIONALCALCULATIONS</w:delText>
              </w:r>
              <w:r w:rsidRPr="00866AF5" w:rsidDel="00866AF5">
                <w:rPr>
                  <w:rFonts w:ascii="Courier New" w:hAnsi="Courier New" w:cs="Courier New"/>
                  <w:sz w:val="20"/>
                  <w:szCs w:val="20"/>
                  <w:lang w:eastAsia="en-US"/>
                  <w:rPrChange w:id="5726" w:author="Анастасия ." w:date="2023-10-11T17:39:00Z">
                    <w:rPr>
                      <w:rFonts w:ascii="Courier New" w:hAnsi="Courier New" w:cs="Courier New"/>
                      <w:sz w:val="20"/>
                      <w:szCs w:val="20"/>
                      <w:lang w:val="en-US" w:eastAsia="en-US"/>
                    </w:rPr>
                  </w:rPrChange>
                </w:rPr>
                <w:delText xml:space="preserve"> </w:delText>
              </w:r>
              <w:r w:rsidRPr="007D4BD9" w:rsidDel="00866AF5">
                <w:rPr>
                  <w:rFonts w:ascii="Courier New" w:hAnsi="Courier New" w:cs="Courier New"/>
                  <w:sz w:val="20"/>
                  <w:szCs w:val="20"/>
                  <w:lang w:val="en-US" w:eastAsia="en-US"/>
                </w:rPr>
                <w:delText>AC</w:delText>
              </w:r>
              <w:bookmarkEnd w:id="5721"/>
              <w:bookmarkEnd w:id="5722"/>
              <w:bookmarkEnd w:id="5723"/>
              <w:bookmarkEnd w:id="5724"/>
            </w:del>
          </w:p>
          <w:p w:rsidR="004005FD" w:rsidRPr="00866AF5" w:rsidDel="00866AF5" w:rsidRDefault="004005FD" w:rsidP="00866AF5">
            <w:pPr>
              <w:pStyle w:val="a6"/>
              <w:numPr>
                <w:ilvl w:val="0"/>
                <w:numId w:val="1"/>
              </w:numPr>
              <w:spacing w:after="200"/>
              <w:ind w:left="0" w:firstLine="709"/>
              <w:contextualSpacing w:val="0"/>
              <w:jc w:val="left"/>
              <w:outlineLvl w:val="0"/>
              <w:rPr>
                <w:del w:id="5727" w:author="Анастасия ." w:date="2023-10-11T17:39:00Z"/>
                <w:rFonts w:ascii="Courier New" w:hAnsi="Courier New" w:cs="Courier New"/>
                <w:sz w:val="20"/>
                <w:szCs w:val="20"/>
                <w:lang w:eastAsia="en-US"/>
                <w:rPrChange w:id="5728" w:author="Анастасия ." w:date="2023-10-11T17:39:00Z">
                  <w:rPr>
                    <w:del w:id="5729" w:author="Анастасия ." w:date="2023-10-11T17:39:00Z"/>
                    <w:rFonts w:ascii="Courier New" w:hAnsi="Courier New" w:cs="Courier New"/>
                    <w:sz w:val="20"/>
                    <w:szCs w:val="20"/>
                    <w:lang w:val="en-US" w:eastAsia="en-US"/>
                  </w:rPr>
                </w:rPrChange>
              </w:rPr>
              <w:pPrChange w:id="5730" w:author="Анастасия ." w:date="2023-10-11T17:39:00Z">
                <w:pPr>
                  <w:pStyle w:val="ae"/>
                  <w:framePr w:hSpace="180" w:wrap="around" w:vAnchor="text" w:hAnchor="margin" w:xAlign="center" w:y="43"/>
                  <w:ind w:firstLine="0"/>
                  <w:jc w:val="left"/>
                  <w:outlineLvl w:val="1"/>
                </w:pPr>
              </w:pPrChange>
            </w:pPr>
            <w:del w:id="5731" w:author="Анастасия ." w:date="2023-10-11T17:39:00Z">
              <w:r w:rsidRPr="00866AF5" w:rsidDel="00866AF5">
                <w:rPr>
                  <w:rFonts w:ascii="Courier New" w:hAnsi="Courier New" w:cs="Courier New"/>
                  <w:sz w:val="20"/>
                  <w:szCs w:val="20"/>
                  <w:lang w:eastAsia="en-US"/>
                  <w:rPrChange w:id="5732" w:author="Анастасия ." w:date="2023-10-11T17:39:00Z">
                    <w:rPr>
                      <w:rFonts w:ascii="Courier New" w:hAnsi="Courier New" w:cs="Courier New"/>
                      <w:sz w:val="20"/>
                      <w:szCs w:val="20"/>
                      <w:lang w:val="en-US" w:eastAsia="en-US"/>
                    </w:rPr>
                  </w:rPrChange>
                </w:rPr>
                <w:delText xml:space="preserve">        </w:delText>
              </w:r>
              <w:bookmarkStart w:id="5733" w:name="_Toc134707246"/>
              <w:bookmarkStart w:id="5734" w:name="_Toc135152568"/>
              <w:bookmarkStart w:id="5735" w:name="_Toc135578370"/>
              <w:bookmarkStart w:id="5736" w:name="_Toc135666596"/>
              <w:r w:rsidRPr="00866AF5" w:rsidDel="00866AF5">
                <w:rPr>
                  <w:rFonts w:ascii="Courier New" w:hAnsi="Courier New" w:cs="Courier New"/>
                  <w:sz w:val="20"/>
                  <w:szCs w:val="20"/>
                  <w:lang w:eastAsia="en-US"/>
                  <w:rPrChange w:id="5737" w:author="Анастасия ." w:date="2023-10-11T17:39:00Z">
                    <w:rPr>
                      <w:rFonts w:ascii="Courier New" w:hAnsi="Courier New" w:cs="Courier New"/>
                      <w:sz w:val="20"/>
                      <w:szCs w:val="20"/>
                      <w:lang w:val="en-US" w:eastAsia="en-US"/>
                    </w:rPr>
                  </w:rPrChange>
                </w:rPr>
                <w:delText>)</w:delText>
              </w:r>
              <w:r w:rsidRPr="007D4BD9" w:rsidDel="00866AF5">
                <w:rPr>
                  <w:rFonts w:ascii="Courier New" w:hAnsi="Courier New" w:cs="Courier New"/>
                  <w:sz w:val="20"/>
                  <w:szCs w:val="20"/>
                  <w:lang w:val="en-US" w:eastAsia="en-US"/>
                </w:rPr>
                <w:delText>C</w:delText>
              </w:r>
              <w:r w:rsidRPr="00866AF5" w:rsidDel="00866AF5">
                <w:rPr>
                  <w:rFonts w:ascii="Courier New" w:hAnsi="Courier New" w:cs="Courier New"/>
                  <w:sz w:val="20"/>
                  <w:szCs w:val="20"/>
                  <w:lang w:eastAsia="en-US"/>
                  <w:rPrChange w:id="5738" w:author="Анастасия ." w:date="2023-10-11T17:39:00Z">
                    <w:rPr>
                      <w:rFonts w:ascii="Courier New" w:hAnsi="Courier New" w:cs="Courier New"/>
                      <w:sz w:val="20"/>
                      <w:szCs w:val="20"/>
                      <w:lang w:val="en-US" w:eastAsia="en-US"/>
                    </w:rPr>
                  </w:rPrChange>
                </w:rPr>
                <w:delText>;</w:delText>
              </w:r>
              <w:bookmarkEnd w:id="5733"/>
              <w:bookmarkEnd w:id="5734"/>
              <w:bookmarkEnd w:id="5735"/>
              <w:bookmarkEnd w:id="5736"/>
              <w:r w:rsidRPr="00866AF5" w:rsidDel="00866AF5">
                <w:rPr>
                  <w:rFonts w:ascii="Courier New" w:hAnsi="Courier New" w:cs="Courier New"/>
                  <w:sz w:val="20"/>
                  <w:szCs w:val="20"/>
                  <w:lang w:eastAsia="en-US"/>
                  <w:rPrChange w:id="5739" w:author="Анастасия ." w:date="2023-10-11T17:39:00Z">
                    <w:rPr>
                      <w:rFonts w:ascii="Courier New"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40" w:author="Анастасия ." w:date="2023-10-11T17:39:00Z"/>
                <w:lang w:eastAsia="en-US"/>
                <w:rPrChange w:id="5741" w:author="Анастасия ." w:date="2023-10-11T17:39:00Z">
                  <w:rPr>
                    <w:del w:id="5742" w:author="Анастасия ." w:date="2023-10-11T17:39:00Z"/>
                    <w:lang w:val="en-US" w:eastAsia="en-US"/>
                  </w:rPr>
                </w:rPrChange>
              </w:rPr>
              <w:pPrChange w:id="5743" w:author="Анастасия ." w:date="2023-10-11T17:39:00Z">
                <w:pPr>
                  <w:pStyle w:val="ae"/>
                  <w:framePr w:hSpace="180" w:wrap="around" w:vAnchor="text" w:hAnchor="margin" w:xAlign="center" w:y="43"/>
                  <w:ind w:firstLine="0"/>
                  <w:jc w:val="left"/>
                  <w:outlineLvl w:val="1"/>
                </w:pPr>
              </w:pPrChange>
            </w:pPr>
            <w:bookmarkStart w:id="5744" w:name="_Toc134707247"/>
            <w:bookmarkStart w:id="5745" w:name="_Toc135152569"/>
            <w:bookmarkStart w:id="5746" w:name="_Toc135578371"/>
            <w:bookmarkStart w:id="5747" w:name="_Toc135666597"/>
            <w:del w:id="5748" w:author="Анастасия ." w:date="2023-10-11T17:39:00Z">
              <w:r w:rsidRPr="007D4BD9" w:rsidDel="00866AF5">
                <w:rPr>
                  <w:rFonts w:ascii="Courier New" w:hAnsi="Courier New" w:cs="Courier New"/>
                  <w:sz w:val="20"/>
                  <w:szCs w:val="20"/>
                  <w:lang w:val="en-US" w:eastAsia="en-US"/>
                </w:rPr>
                <w:delText>END</w:delText>
              </w:r>
              <w:r w:rsidRPr="00866AF5" w:rsidDel="00866AF5">
                <w:rPr>
                  <w:rFonts w:ascii="Courier New" w:hAnsi="Courier New" w:cs="Courier New"/>
                  <w:sz w:val="20"/>
                  <w:szCs w:val="20"/>
                  <w:lang w:eastAsia="en-US"/>
                  <w:rPrChange w:id="5749" w:author="Анастасия ." w:date="2023-10-11T17:39:00Z">
                    <w:rPr>
                      <w:rFonts w:ascii="Courier New" w:hAnsi="Courier New" w:cs="Courier New"/>
                      <w:sz w:val="20"/>
                      <w:szCs w:val="20"/>
                      <w:lang w:val="en-US" w:eastAsia="en-US"/>
                    </w:rPr>
                  </w:rPrChange>
                </w:rPr>
                <w:delText>;</w:delText>
              </w:r>
              <w:bookmarkEnd w:id="5744"/>
              <w:bookmarkEnd w:id="5745"/>
              <w:bookmarkEnd w:id="5746"/>
              <w:bookmarkEnd w:id="5747"/>
            </w:del>
          </w:p>
        </w:tc>
      </w:tr>
    </w:tbl>
    <w:p w:rsidR="004005FD" w:rsidRPr="000E03D1" w:rsidDel="00866AF5" w:rsidRDefault="004005FD" w:rsidP="00866AF5">
      <w:pPr>
        <w:pStyle w:val="a6"/>
        <w:numPr>
          <w:ilvl w:val="0"/>
          <w:numId w:val="1"/>
        </w:numPr>
        <w:spacing w:after="200"/>
        <w:ind w:left="0" w:firstLine="709"/>
        <w:contextualSpacing w:val="0"/>
        <w:jc w:val="left"/>
        <w:outlineLvl w:val="0"/>
        <w:rPr>
          <w:del w:id="5750" w:author="Анастасия ." w:date="2023-10-11T17:39:00Z"/>
          <w:rFonts w:eastAsiaTheme="minorHAnsi"/>
          <w:i/>
          <w:sz w:val="24"/>
          <w:lang w:eastAsia="en-US"/>
        </w:rPr>
        <w:pPrChange w:id="5751" w:author="Анастасия ." w:date="2023-10-11T17:39:00Z">
          <w:pPr>
            <w:spacing w:before="120" w:line="240" w:lineRule="auto"/>
            <w:ind w:firstLine="0"/>
            <w:jc w:val="left"/>
          </w:pPr>
        </w:pPrChange>
      </w:pPr>
      <w:del w:id="5752" w:author="Анастасия ." w:date="2023-10-11T17:39:00Z">
        <w:r w:rsidRPr="000E03D1" w:rsidDel="00866AF5">
          <w:rPr>
            <w:rFonts w:eastAsiaTheme="minorHAnsi"/>
            <w:i/>
            <w:sz w:val="24"/>
            <w:lang w:eastAsia="en-US"/>
          </w:rPr>
          <w:delText xml:space="preserve">Листинг </w:delText>
        </w:r>
      </w:del>
      <w:del w:id="5753" w:author="Анастасия ." w:date="2023-05-21T13:14:00Z">
        <w:r w:rsidDel="002C7FA3">
          <w:rPr>
            <w:rFonts w:eastAsiaTheme="minorHAnsi"/>
            <w:i/>
            <w:sz w:val="24"/>
            <w:lang w:eastAsia="en-US"/>
          </w:rPr>
          <w:delText>А</w:delText>
        </w:r>
      </w:del>
      <w:del w:id="5754"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2</w:delText>
        </w:r>
        <w:r w:rsidRPr="000E03D1" w:rsidDel="00866AF5">
          <w:rPr>
            <w:rFonts w:eastAsiaTheme="minorHAnsi"/>
            <w:i/>
            <w:sz w:val="24"/>
            <w:lang w:eastAsia="en-US"/>
          </w:rPr>
          <w:delText xml:space="preserve"> — </w:delText>
        </w:r>
        <w:r w:rsidDel="00866AF5">
          <w:rPr>
            <w:rFonts w:eastAsiaTheme="minorHAnsi"/>
            <w:i/>
            <w:sz w:val="24"/>
            <w:lang w:eastAsia="en-US"/>
          </w:rPr>
          <w:delText>Установка даты производства</w:delText>
        </w:r>
      </w:del>
    </w:p>
    <w:tbl>
      <w:tblPr>
        <w:tblStyle w:val="a7"/>
        <w:tblW w:w="0" w:type="auto"/>
        <w:tblLook w:val="04A0" w:firstRow="1" w:lastRow="0" w:firstColumn="1" w:lastColumn="0" w:noHBand="0" w:noVBand="1"/>
      </w:tblPr>
      <w:tblGrid>
        <w:gridCol w:w="9854"/>
      </w:tblGrid>
      <w:tr w:rsidR="004005FD" w:rsidRPr="00866AF5" w:rsidDel="00866AF5" w:rsidTr="00D76A82">
        <w:trPr>
          <w:del w:id="5755"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5756" w:author="Анастасия ." w:date="2023-10-11T17:39:00Z"/>
                <w:rFonts w:ascii="Courier New" w:eastAsiaTheme="minorHAnsi" w:hAnsi="Courier New" w:cs="Courier New"/>
                <w:sz w:val="20"/>
                <w:lang w:eastAsia="en-US"/>
                <w:rPrChange w:id="5757" w:author="Анастасия ." w:date="2023-10-11T17:39:00Z">
                  <w:rPr>
                    <w:del w:id="5758" w:author="Анастасия ." w:date="2023-10-11T17:39:00Z"/>
                    <w:rFonts w:ascii="Courier New" w:eastAsiaTheme="minorHAnsi" w:hAnsi="Courier New" w:cs="Courier New"/>
                    <w:sz w:val="20"/>
                    <w:lang w:val="en-US" w:eastAsia="en-US"/>
                  </w:rPr>
                </w:rPrChange>
              </w:rPr>
              <w:pPrChange w:id="5759" w:author="Анастасия ." w:date="2023-10-11T17:39:00Z">
                <w:pPr>
                  <w:ind w:firstLine="0"/>
                  <w:jc w:val="left"/>
                </w:pPr>
              </w:pPrChange>
            </w:pPr>
            <w:del w:id="5760" w:author="Анастасия ." w:date="2023-10-11T17:39:00Z">
              <w:r w:rsidRPr="00883EB6"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576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576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576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576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5765"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SETDOM</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66" w:author="Анастасия ." w:date="2023-10-11T17:39:00Z"/>
                <w:rFonts w:ascii="Courier New" w:eastAsiaTheme="minorHAnsi" w:hAnsi="Courier New" w:cs="Courier New"/>
                <w:sz w:val="20"/>
                <w:lang w:eastAsia="en-US"/>
                <w:rPrChange w:id="5767" w:author="Анастасия ." w:date="2023-10-11T17:39:00Z">
                  <w:rPr>
                    <w:del w:id="5768" w:author="Анастасия ." w:date="2023-10-11T17:39:00Z"/>
                    <w:rFonts w:ascii="Courier New" w:eastAsiaTheme="minorHAnsi" w:hAnsi="Courier New" w:cs="Courier New"/>
                    <w:sz w:val="20"/>
                    <w:lang w:val="en-US" w:eastAsia="en-US"/>
                  </w:rPr>
                </w:rPrChange>
              </w:rPr>
              <w:pPrChange w:id="5769" w:author="Анастасия ." w:date="2023-10-11T17:39:00Z">
                <w:pPr>
                  <w:ind w:firstLine="0"/>
                  <w:jc w:val="left"/>
                </w:pPr>
              </w:pPrChange>
            </w:pPr>
            <w:del w:id="5770" w:author="Анастасия ." w:date="2023-10-11T17:39:00Z">
              <w:r w:rsidRPr="00883EB6" w:rsidDel="00866AF5">
                <w:rPr>
                  <w:rFonts w:ascii="Courier New" w:eastAsiaTheme="minorHAnsi" w:hAnsi="Courier New" w:cs="Courier New"/>
                  <w:sz w:val="20"/>
                  <w:lang w:val="en-US" w:eastAsia="en-US"/>
                </w:rPr>
                <w:delText>AFTER</w:delText>
              </w:r>
              <w:r w:rsidRPr="00866AF5" w:rsidDel="00866AF5">
                <w:rPr>
                  <w:rFonts w:ascii="Courier New" w:eastAsiaTheme="minorHAnsi" w:hAnsi="Courier New" w:cs="Courier New"/>
                  <w:sz w:val="20"/>
                  <w:lang w:eastAsia="en-US"/>
                  <w:rPrChange w:id="577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577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577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577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OF</w:delText>
              </w:r>
              <w:r w:rsidRPr="00866AF5" w:rsidDel="00866AF5">
                <w:rPr>
                  <w:rFonts w:ascii="Courier New" w:eastAsiaTheme="minorHAnsi" w:hAnsi="Courier New" w:cs="Courier New"/>
                  <w:sz w:val="20"/>
                  <w:lang w:eastAsia="en-US"/>
                  <w:rPrChange w:id="577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77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577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78" w:author="Анастасия ." w:date="2023-10-11T17:39:00Z"/>
                <w:rFonts w:ascii="Courier New" w:eastAsiaTheme="minorHAnsi" w:hAnsi="Courier New" w:cs="Courier New"/>
                <w:sz w:val="20"/>
                <w:lang w:eastAsia="en-US"/>
                <w:rPrChange w:id="5779" w:author="Анастасия ." w:date="2023-10-11T17:39:00Z">
                  <w:rPr>
                    <w:del w:id="5780" w:author="Анастасия ." w:date="2023-10-11T17:39:00Z"/>
                    <w:rFonts w:ascii="Courier New" w:eastAsiaTheme="minorHAnsi" w:hAnsi="Courier New" w:cs="Courier New"/>
                    <w:sz w:val="20"/>
                    <w:lang w:val="en-US" w:eastAsia="en-US"/>
                  </w:rPr>
                </w:rPrChange>
              </w:rPr>
              <w:pPrChange w:id="5781" w:author="Анастасия ." w:date="2023-10-11T17:39:00Z">
                <w:pPr>
                  <w:ind w:firstLine="0"/>
                  <w:jc w:val="left"/>
                </w:pPr>
              </w:pPrChange>
            </w:pPr>
            <w:del w:id="5782" w:author="Анастасия ." w:date="2023-10-11T17:39:00Z">
              <w:r w:rsidRPr="00883EB6"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578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578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ROW</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85" w:author="Анастасия ." w:date="2023-10-11T17:39:00Z"/>
                <w:rFonts w:ascii="Courier New" w:eastAsiaTheme="minorHAnsi" w:hAnsi="Courier New" w:cs="Courier New"/>
                <w:sz w:val="20"/>
                <w:lang w:eastAsia="en-US"/>
                <w:rPrChange w:id="5786" w:author="Анастасия ." w:date="2023-10-11T17:39:00Z">
                  <w:rPr>
                    <w:del w:id="5787" w:author="Анастасия ." w:date="2023-10-11T17:39:00Z"/>
                    <w:rFonts w:ascii="Courier New" w:eastAsiaTheme="minorHAnsi" w:hAnsi="Courier New" w:cs="Courier New"/>
                    <w:sz w:val="20"/>
                    <w:lang w:val="en-US" w:eastAsia="en-US"/>
                  </w:rPr>
                </w:rPrChange>
              </w:rPr>
              <w:pPrChange w:id="5788" w:author="Анастасия ." w:date="2023-10-11T17:39:00Z">
                <w:pPr>
                  <w:ind w:firstLine="0"/>
                  <w:jc w:val="left"/>
                </w:pPr>
              </w:pPrChange>
            </w:pPr>
            <w:del w:id="5789" w:author="Анастасия ." w:date="2023-10-11T17:39:00Z">
              <w:r w:rsidRPr="00883EB6"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579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579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5792"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579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контроль</w:delText>
              </w:r>
              <w:r w:rsidRPr="00866AF5" w:rsidDel="00866AF5">
                <w:rPr>
                  <w:rFonts w:ascii="Courier New" w:eastAsiaTheme="minorHAnsi" w:hAnsi="Courier New" w:cs="Courier New"/>
                  <w:sz w:val="20"/>
                  <w:lang w:eastAsia="en-US"/>
                  <w:rPrChange w:id="5794"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795" w:author="Анастасия ." w:date="2023-10-11T17:39:00Z"/>
                <w:rFonts w:ascii="Courier New" w:eastAsiaTheme="minorHAnsi" w:hAnsi="Courier New" w:cs="Courier New"/>
                <w:sz w:val="20"/>
                <w:lang w:eastAsia="en-US"/>
                <w:rPrChange w:id="5796" w:author="Анастасия ." w:date="2023-10-11T17:39:00Z">
                  <w:rPr>
                    <w:del w:id="5797" w:author="Анастасия ." w:date="2023-10-11T17:39:00Z"/>
                    <w:rFonts w:ascii="Courier New" w:eastAsiaTheme="minorHAnsi" w:hAnsi="Courier New" w:cs="Courier New"/>
                    <w:sz w:val="20"/>
                    <w:lang w:val="en-US" w:eastAsia="en-US"/>
                  </w:rPr>
                </w:rPrChange>
              </w:rPr>
              <w:pPrChange w:id="5798" w:author="Анастасия ." w:date="2023-10-11T17:39:00Z">
                <w:pPr>
                  <w:ind w:firstLine="0"/>
                  <w:jc w:val="left"/>
                </w:pPr>
              </w:pPrChange>
            </w:pPr>
            <w:del w:id="5799" w:author="Анастасия ." w:date="2023-10-11T17:39:00Z">
              <w:r w:rsidRPr="00883EB6" w:rsidDel="00866AF5">
                <w:rPr>
                  <w:rFonts w:ascii="Courier New" w:eastAsiaTheme="minorHAnsi" w:hAnsi="Courier New" w:cs="Courier New"/>
                  <w:sz w:val="20"/>
                  <w:lang w:val="en-US" w:eastAsia="en-US"/>
                </w:rPr>
                <w:delText>DECLARE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00" w:author="Анастасия ." w:date="2023-10-11T17:39:00Z"/>
                <w:rFonts w:ascii="Courier New" w:eastAsiaTheme="minorHAnsi" w:hAnsi="Courier New" w:cs="Courier New"/>
                <w:sz w:val="20"/>
                <w:lang w:eastAsia="en-US"/>
                <w:rPrChange w:id="5801" w:author="Анастасия ." w:date="2023-10-11T17:39:00Z">
                  <w:rPr>
                    <w:del w:id="5802" w:author="Анастасия ." w:date="2023-10-11T17:39:00Z"/>
                    <w:rFonts w:ascii="Courier New" w:eastAsiaTheme="minorHAnsi" w:hAnsi="Courier New" w:cs="Courier New"/>
                    <w:sz w:val="20"/>
                    <w:lang w:val="en-US" w:eastAsia="en-US"/>
                  </w:rPr>
                </w:rPrChange>
              </w:rPr>
              <w:pPrChange w:id="5803" w:author="Анастасия ." w:date="2023-10-11T17:39:00Z">
                <w:pPr>
                  <w:ind w:firstLine="0"/>
                  <w:jc w:val="left"/>
                </w:pPr>
              </w:pPrChange>
            </w:pPr>
            <w:del w:id="5804" w:author="Анастасия ." w:date="2023-10-11T17:39:00Z">
              <w:r w:rsidRPr="00866AF5" w:rsidDel="00866AF5">
                <w:rPr>
                  <w:rFonts w:ascii="Courier New" w:eastAsiaTheme="minorHAnsi" w:hAnsi="Courier New" w:cs="Courier New"/>
                  <w:sz w:val="20"/>
                  <w:lang w:eastAsia="en-US"/>
                  <w:rPrChange w:id="580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v</w:delText>
              </w:r>
              <w:r w:rsidRPr="00866AF5" w:rsidDel="00866AF5">
                <w:rPr>
                  <w:rFonts w:ascii="Courier New" w:eastAsiaTheme="minorHAnsi" w:hAnsi="Courier New" w:cs="Courier New"/>
                  <w:sz w:val="20"/>
                  <w:lang w:eastAsia="en-US"/>
                  <w:rPrChange w:id="5806"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count</w:delText>
              </w:r>
              <w:r w:rsidRPr="00866AF5" w:rsidDel="00866AF5">
                <w:rPr>
                  <w:rFonts w:ascii="Courier New" w:eastAsiaTheme="minorHAnsi" w:hAnsi="Courier New" w:cs="Courier New"/>
                  <w:sz w:val="20"/>
                  <w:lang w:eastAsia="en-US"/>
                  <w:rPrChange w:id="580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5808"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09" w:author="Анастасия ." w:date="2023-10-11T17:39:00Z"/>
                <w:rFonts w:ascii="Courier New" w:eastAsiaTheme="minorHAnsi" w:hAnsi="Courier New" w:cs="Courier New"/>
                <w:sz w:val="20"/>
                <w:lang w:eastAsia="en-US"/>
                <w:rPrChange w:id="5810" w:author="Анастасия ." w:date="2023-10-11T17:39:00Z">
                  <w:rPr>
                    <w:del w:id="5811" w:author="Анастасия ." w:date="2023-10-11T17:39:00Z"/>
                    <w:rFonts w:ascii="Courier New" w:eastAsiaTheme="minorHAnsi" w:hAnsi="Courier New" w:cs="Courier New"/>
                    <w:sz w:val="20"/>
                    <w:lang w:val="en-US" w:eastAsia="en-US"/>
                  </w:rPr>
                </w:rPrChange>
              </w:rPr>
              <w:pPrChange w:id="5812" w:author="Анастасия ." w:date="2023-10-11T17:39:00Z">
                <w:pPr>
                  <w:ind w:firstLine="0"/>
                  <w:jc w:val="left"/>
                </w:pPr>
              </w:pPrChange>
            </w:pPr>
            <w:del w:id="5813" w:author="Анастасия ." w:date="2023-10-11T17:39:00Z">
              <w:r w:rsidRPr="00883EB6"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14" w:author="Анастасия ." w:date="2023-10-11T17:39:00Z"/>
                <w:rFonts w:ascii="Courier New" w:eastAsiaTheme="minorHAnsi" w:hAnsi="Courier New" w:cs="Courier New"/>
                <w:sz w:val="20"/>
                <w:lang w:eastAsia="en-US"/>
                <w:rPrChange w:id="5815" w:author="Анастасия ." w:date="2023-10-11T17:39:00Z">
                  <w:rPr>
                    <w:del w:id="5816" w:author="Анастасия ." w:date="2023-10-11T17:39:00Z"/>
                    <w:rFonts w:ascii="Courier New" w:eastAsiaTheme="minorHAnsi" w:hAnsi="Courier New" w:cs="Courier New"/>
                    <w:sz w:val="20"/>
                    <w:lang w:val="en-US" w:eastAsia="en-US"/>
                  </w:rPr>
                </w:rPrChange>
              </w:rPr>
              <w:pPrChange w:id="5817" w:author="Анастасия ." w:date="2023-10-11T17:39:00Z">
                <w:pPr>
                  <w:ind w:firstLine="0"/>
                  <w:jc w:val="left"/>
                </w:pPr>
              </w:pPrChange>
            </w:pPr>
            <w:del w:id="5818" w:author="Анастасия ." w:date="2023-10-11T17:39:00Z">
              <w:r w:rsidRPr="00866AF5" w:rsidDel="00866AF5">
                <w:rPr>
                  <w:rFonts w:ascii="Courier New" w:eastAsiaTheme="minorHAnsi" w:hAnsi="Courier New" w:cs="Courier New"/>
                  <w:sz w:val="20"/>
                  <w:lang w:eastAsia="en-US"/>
                  <w:rPrChange w:id="581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582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COUNT</w:delText>
              </w:r>
              <w:r w:rsidRPr="00866AF5" w:rsidDel="00866AF5">
                <w:rPr>
                  <w:rFonts w:ascii="Courier New" w:eastAsiaTheme="minorHAnsi" w:hAnsi="Courier New" w:cs="Courier New"/>
                  <w:sz w:val="20"/>
                  <w:lang w:eastAsia="en-US"/>
                  <w:rPrChange w:id="5821"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22" w:author="Анастасия ." w:date="2023-10-11T17:39:00Z"/>
                <w:rFonts w:ascii="Courier New" w:eastAsiaTheme="minorHAnsi" w:hAnsi="Courier New" w:cs="Courier New"/>
                <w:sz w:val="20"/>
                <w:lang w:eastAsia="en-US"/>
                <w:rPrChange w:id="5823" w:author="Анастасия ." w:date="2023-10-11T17:39:00Z">
                  <w:rPr>
                    <w:del w:id="5824" w:author="Анастасия ." w:date="2023-10-11T17:39:00Z"/>
                    <w:rFonts w:ascii="Courier New" w:eastAsiaTheme="minorHAnsi" w:hAnsi="Courier New" w:cs="Courier New"/>
                    <w:sz w:val="20"/>
                    <w:lang w:val="en-US" w:eastAsia="en-US"/>
                  </w:rPr>
                </w:rPrChange>
              </w:rPr>
              <w:pPrChange w:id="5825" w:author="Анастасия ." w:date="2023-10-11T17:39:00Z">
                <w:pPr>
                  <w:ind w:firstLine="0"/>
                  <w:jc w:val="left"/>
                </w:pPr>
              </w:pPrChange>
            </w:pPr>
            <w:del w:id="5826" w:author="Анастасия ." w:date="2023-10-11T17:39:00Z">
              <w:r w:rsidRPr="00866AF5" w:rsidDel="00866AF5">
                <w:rPr>
                  <w:rFonts w:ascii="Courier New" w:eastAsiaTheme="minorHAnsi" w:hAnsi="Courier New" w:cs="Courier New"/>
                  <w:sz w:val="20"/>
                  <w:lang w:eastAsia="en-US"/>
                  <w:rPrChange w:id="582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582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v</w:delText>
              </w:r>
              <w:r w:rsidRPr="00866AF5" w:rsidDel="00866AF5">
                <w:rPr>
                  <w:rFonts w:ascii="Courier New" w:eastAsiaTheme="minorHAnsi" w:hAnsi="Courier New" w:cs="Courier New"/>
                  <w:sz w:val="20"/>
                  <w:lang w:eastAsia="en-US"/>
                  <w:rPrChange w:id="5829"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count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30" w:author="Анастасия ." w:date="2023-10-11T17:39:00Z"/>
                <w:rFonts w:ascii="Courier New" w:eastAsiaTheme="minorHAnsi" w:hAnsi="Courier New" w:cs="Courier New"/>
                <w:sz w:val="20"/>
                <w:lang w:eastAsia="en-US"/>
                <w:rPrChange w:id="5831" w:author="Анастасия ." w:date="2023-10-11T17:39:00Z">
                  <w:rPr>
                    <w:del w:id="5832" w:author="Анастасия ." w:date="2023-10-11T17:39:00Z"/>
                    <w:rFonts w:ascii="Courier New" w:eastAsiaTheme="minorHAnsi" w:hAnsi="Courier New" w:cs="Courier New"/>
                    <w:sz w:val="20"/>
                    <w:lang w:val="en-US" w:eastAsia="en-US"/>
                  </w:rPr>
                </w:rPrChange>
              </w:rPr>
              <w:pPrChange w:id="5833" w:author="Анастасия ." w:date="2023-10-11T17:39:00Z">
                <w:pPr>
                  <w:ind w:firstLine="0"/>
                  <w:jc w:val="left"/>
                </w:pPr>
              </w:pPrChange>
            </w:pPr>
            <w:del w:id="5834" w:author="Анастасия ." w:date="2023-10-11T17:39:00Z">
              <w:r w:rsidRPr="00866AF5" w:rsidDel="00866AF5">
                <w:rPr>
                  <w:rFonts w:ascii="Courier New" w:eastAsiaTheme="minorHAnsi" w:hAnsi="Courier New" w:cs="Courier New"/>
                  <w:sz w:val="20"/>
                  <w:lang w:eastAsia="en-US"/>
                  <w:rPrChange w:id="583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583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ADDITIONALCALCULATIONS</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37" w:author="Анастасия ." w:date="2023-10-11T17:39:00Z"/>
                <w:rFonts w:ascii="Courier New" w:eastAsiaTheme="minorHAnsi" w:hAnsi="Courier New" w:cs="Courier New"/>
                <w:sz w:val="20"/>
                <w:lang w:eastAsia="en-US"/>
                <w:rPrChange w:id="5838" w:author="Анастасия ." w:date="2023-10-11T17:39:00Z">
                  <w:rPr>
                    <w:del w:id="5839" w:author="Анастасия ." w:date="2023-10-11T17:39:00Z"/>
                    <w:rFonts w:ascii="Courier New" w:eastAsiaTheme="minorHAnsi" w:hAnsi="Courier New" w:cs="Courier New"/>
                    <w:sz w:val="20"/>
                    <w:lang w:val="en-US" w:eastAsia="en-US"/>
                  </w:rPr>
                </w:rPrChange>
              </w:rPr>
              <w:pPrChange w:id="5840" w:author="Анастасия ." w:date="2023-10-11T17:39:00Z">
                <w:pPr>
                  <w:ind w:firstLine="0"/>
                  <w:jc w:val="left"/>
                </w:pPr>
              </w:pPrChange>
            </w:pPr>
            <w:del w:id="5841" w:author="Анастасия ." w:date="2023-10-11T17:39:00Z">
              <w:r w:rsidRPr="00866AF5" w:rsidDel="00866AF5">
                <w:rPr>
                  <w:rFonts w:ascii="Courier New" w:eastAsiaTheme="minorHAnsi" w:hAnsi="Courier New" w:cs="Courier New"/>
                  <w:sz w:val="20"/>
                  <w:lang w:eastAsia="en-US"/>
                  <w:rPrChange w:id="584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584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584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w:delText>
              </w:r>
              <w:r w:rsidRPr="00866AF5" w:rsidDel="00866AF5">
                <w:rPr>
                  <w:rFonts w:ascii="Courier New" w:eastAsiaTheme="minorHAnsi" w:hAnsi="Courier New" w:cs="Courier New"/>
                  <w:sz w:val="20"/>
                  <w:lang w:eastAsia="en-US"/>
                  <w:rPrChange w:id="584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46" w:author="Анастасия ." w:date="2023-10-11T17:39:00Z"/>
                <w:rFonts w:ascii="Courier New" w:eastAsiaTheme="minorHAnsi" w:hAnsi="Courier New" w:cs="Courier New"/>
                <w:sz w:val="20"/>
                <w:lang w:eastAsia="en-US"/>
                <w:rPrChange w:id="5847" w:author="Анастасия ." w:date="2023-10-11T17:39:00Z">
                  <w:rPr>
                    <w:del w:id="5848" w:author="Анастасия ." w:date="2023-10-11T17:39:00Z"/>
                    <w:rFonts w:ascii="Courier New" w:eastAsiaTheme="minorHAnsi" w:hAnsi="Courier New" w:cs="Courier New"/>
                    <w:sz w:val="20"/>
                    <w:lang w:val="en-US" w:eastAsia="en-US"/>
                  </w:rPr>
                </w:rPrChange>
              </w:rPr>
              <w:pPrChange w:id="5849" w:author="Анастасия ." w:date="2023-10-11T17:39:00Z">
                <w:pPr>
                  <w:ind w:firstLine="0"/>
                  <w:jc w:val="left"/>
                </w:pPr>
              </w:pPrChange>
            </w:pPr>
            <w:del w:id="5850" w:author="Анастасия ." w:date="2023-10-11T17:39:00Z">
              <w:r w:rsidRPr="00866AF5" w:rsidDel="00866AF5">
                <w:rPr>
                  <w:rFonts w:ascii="Courier New" w:eastAsiaTheme="minorHAnsi" w:hAnsi="Courier New" w:cs="Courier New"/>
                  <w:sz w:val="20"/>
                  <w:lang w:eastAsia="en-US"/>
                  <w:rPrChange w:id="585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585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5853"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BATCHNUMBER</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54" w:author="Анастасия ." w:date="2023-10-11T17:39:00Z"/>
                <w:rFonts w:ascii="Courier New" w:eastAsiaTheme="minorHAnsi" w:hAnsi="Courier New" w:cs="Courier New"/>
                <w:sz w:val="20"/>
                <w:lang w:eastAsia="en-US"/>
                <w:rPrChange w:id="5855" w:author="Анастасия ." w:date="2023-10-11T17:39:00Z">
                  <w:rPr>
                    <w:del w:id="5856" w:author="Анастасия ." w:date="2023-10-11T17:39:00Z"/>
                    <w:rFonts w:ascii="Courier New" w:eastAsiaTheme="minorHAnsi" w:hAnsi="Courier New" w:cs="Courier New"/>
                    <w:sz w:val="20"/>
                    <w:lang w:val="en-US" w:eastAsia="en-US"/>
                  </w:rPr>
                </w:rPrChange>
              </w:rPr>
              <w:pPrChange w:id="5857" w:author="Анастасия ." w:date="2023-10-11T17:39:00Z">
                <w:pPr>
                  <w:ind w:firstLine="0"/>
                  <w:jc w:val="left"/>
                </w:pPr>
              </w:pPrChange>
            </w:pPr>
            <w:del w:id="5858" w:author="Анастасия ." w:date="2023-10-11T17:39:00Z">
              <w:r w:rsidRPr="00866AF5" w:rsidDel="00866AF5">
                <w:rPr>
                  <w:rFonts w:ascii="Courier New" w:eastAsiaTheme="minorHAnsi" w:hAnsi="Courier New" w:cs="Courier New"/>
                  <w:sz w:val="20"/>
                  <w:lang w:eastAsia="en-US"/>
                  <w:rPrChange w:id="585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586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TYREERPPLAN</w:delText>
              </w:r>
              <w:r w:rsidRPr="00866AF5" w:rsidDel="00866AF5">
                <w:rPr>
                  <w:rFonts w:ascii="Courier New" w:eastAsiaTheme="minorHAnsi" w:hAnsi="Courier New" w:cs="Courier New"/>
                  <w:sz w:val="20"/>
                  <w:lang w:eastAsia="en-US"/>
                  <w:rPrChange w:id="586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62" w:author="Анастасия ." w:date="2023-10-11T17:39:00Z"/>
                <w:rFonts w:ascii="Courier New" w:eastAsiaTheme="minorHAnsi" w:hAnsi="Courier New" w:cs="Courier New"/>
                <w:sz w:val="20"/>
                <w:lang w:eastAsia="en-US"/>
                <w:rPrChange w:id="5863" w:author="Анастасия ." w:date="2023-10-11T17:39:00Z">
                  <w:rPr>
                    <w:del w:id="5864" w:author="Анастасия ." w:date="2023-10-11T17:39:00Z"/>
                    <w:rFonts w:ascii="Courier New" w:eastAsiaTheme="minorHAnsi" w:hAnsi="Courier New" w:cs="Courier New"/>
                    <w:sz w:val="20"/>
                    <w:lang w:val="en-US" w:eastAsia="en-US"/>
                  </w:rPr>
                </w:rPrChange>
              </w:rPr>
              <w:pPrChange w:id="5865" w:author="Анастасия ." w:date="2023-10-11T17:39:00Z">
                <w:pPr>
                  <w:ind w:firstLine="0"/>
                  <w:jc w:val="left"/>
                </w:pPr>
              </w:pPrChange>
            </w:pPr>
            <w:del w:id="5866" w:author="Анастасия ." w:date="2023-10-11T17:39:00Z">
              <w:r w:rsidRPr="00866AF5" w:rsidDel="00866AF5">
                <w:rPr>
                  <w:rFonts w:ascii="Courier New" w:eastAsiaTheme="minorHAnsi" w:hAnsi="Courier New" w:cs="Courier New"/>
                  <w:sz w:val="20"/>
                  <w:lang w:eastAsia="en-US"/>
                  <w:rPrChange w:id="586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586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5869"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PRODIDTYRE</w:delText>
              </w:r>
              <w:r w:rsidRPr="00866AF5" w:rsidDel="00866AF5">
                <w:rPr>
                  <w:rFonts w:ascii="Courier New" w:eastAsiaTheme="minorHAnsi" w:hAnsi="Courier New" w:cs="Courier New"/>
                  <w:sz w:val="20"/>
                  <w:lang w:eastAsia="en-US"/>
                  <w:rPrChange w:id="5870"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587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5872"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73" w:author="Анастасия ." w:date="2023-10-11T17:39:00Z"/>
                <w:rFonts w:ascii="Courier New" w:eastAsiaTheme="minorHAnsi" w:hAnsi="Courier New" w:cs="Courier New"/>
                <w:sz w:val="20"/>
                <w:lang w:eastAsia="en-US"/>
                <w:rPrChange w:id="5874" w:author="Анастасия ." w:date="2023-10-11T17:39:00Z">
                  <w:rPr>
                    <w:del w:id="5875" w:author="Анастасия ." w:date="2023-10-11T17:39:00Z"/>
                    <w:rFonts w:ascii="Courier New" w:eastAsiaTheme="minorHAnsi" w:hAnsi="Courier New" w:cs="Courier New"/>
                    <w:sz w:val="20"/>
                    <w:lang w:val="en-US" w:eastAsia="en-US"/>
                  </w:rPr>
                </w:rPrChange>
              </w:rPr>
              <w:pPrChange w:id="5876" w:author="Анастасия ." w:date="2023-10-11T17:39:00Z">
                <w:pPr>
                  <w:ind w:firstLine="0"/>
                  <w:jc w:val="left"/>
                </w:pPr>
              </w:pPrChange>
            </w:pPr>
            <w:del w:id="5877" w:author="Анастасия ." w:date="2023-10-11T17:39:00Z">
              <w:r w:rsidRPr="00866AF5" w:rsidDel="00866AF5">
                <w:rPr>
                  <w:rFonts w:ascii="Courier New" w:eastAsiaTheme="minorHAnsi" w:hAnsi="Courier New" w:cs="Courier New"/>
                  <w:sz w:val="20"/>
                  <w:lang w:eastAsia="en-US"/>
                  <w:rPrChange w:id="587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587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DATEOFMANUFACTURE</w:delText>
              </w:r>
              <w:r w:rsidRPr="00866AF5" w:rsidDel="00866AF5">
                <w:rPr>
                  <w:rFonts w:ascii="Courier New" w:eastAsiaTheme="minorHAnsi" w:hAnsi="Courier New" w:cs="Courier New"/>
                  <w:sz w:val="20"/>
                  <w:lang w:eastAsia="en-US"/>
                  <w:rPrChange w:id="5880"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LTRIM</w:delText>
              </w:r>
              <w:r w:rsidRPr="00866AF5" w:rsidDel="00866AF5">
                <w:rPr>
                  <w:rFonts w:ascii="Courier New" w:eastAsiaTheme="minorHAnsi" w:hAnsi="Courier New" w:cs="Courier New"/>
                  <w:sz w:val="20"/>
                  <w:lang w:eastAsia="en-US"/>
                  <w:rPrChange w:id="588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5882"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5883"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5884"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885"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YYYY</w:delText>
              </w:r>
              <w:r w:rsidRPr="00866AF5" w:rsidDel="00866AF5">
                <w:rPr>
                  <w:rFonts w:ascii="Courier New" w:eastAsiaTheme="minorHAnsi" w:hAnsi="Courier New" w:cs="Courier New"/>
                  <w:sz w:val="20"/>
                  <w:lang w:eastAsia="en-US"/>
                  <w:rPrChange w:id="5886"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MM</w:delText>
              </w:r>
              <w:r w:rsidRPr="00866AF5" w:rsidDel="00866AF5">
                <w:rPr>
                  <w:rFonts w:ascii="Courier New" w:eastAsiaTheme="minorHAnsi" w:hAnsi="Courier New" w:cs="Courier New"/>
                  <w:sz w:val="20"/>
                  <w:lang w:eastAsia="en-US"/>
                  <w:rPrChange w:id="5887" w:author="Анастасия ." w:date="2023-10-11T17:39:00Z">
                    <w:rPr>
                      <w:rFonts w:ascii="Courier New" w:eastAsiaTheme="minorHAnsi" w:hAnsi="Courier New" w:cs="Courier New"/>
                      <w:sz w:val="20"/>
                      <w:lang w:val="en-US" w:eastAsia="en-US"/>
                    </w:rPr>
                  </w:rPrChange>
                </w:rPr>
                <w:delText>'),'0')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888" w:author="Анастасия ." w:date="2023-10-11T17:39:00Z"/>
                <w:rFonts w:ascii="Courier New" w:eastAsiaTheme="minorHAnsi" w:hAnsi="Courier New" w:cs="Courier New"/>
                <w:sz w:val="20"/>
                <w:lang w:eastAsia="en-US"/>
                <w:rPrChange w:id="5889" w:author="Анастасия ." w:date="2023-10-11T17:39:00Z">
                  <w:rPr>
                    <w:del w:id="5890" w:author="Анастасия ." w:date="2023-10-11T17:39:00Z"/>
                    <w:rFonts w:ascii="Courier New" w:eastAsiaTheme="minorHAnsi" w:hAnsi="Courier New" w:cs="Courier New"/>
                    <w:sz w:val="20"/>
                    <w:lang w:val="en-US" w:eastAsia="en-US"/>
                  </w:rPr>
                </w:rPrChange>
              </w:rPr>
              <w:pPrChange w:id="5891" w:author="Анастасия ." w:date="2023-10-11T17:39:00Z">
                <w:pPr>
                  <w:ind w:firstLine="0"/>
                  <w:jc w:val="left"/>
                </w:pPr>
              </w:pPrChange>
            </w:pPr>
          </w:p>
          <w:p w:rsidR="004005FD" w:rsidRPr="00866AF5" w:rsidDel="00866AF5" w:rsidRDefault="004005FD" w:rsidP="00866AF5">
            <w:pPr>
              <w:pStyle w:val="a6"/>
              <w:numPr>
                <w:ilvl w:val="0"/>
                <w:numId w:val="1"/>
              </w:numPr>
              <w:spacing w:after="200"/>
              <w:ind w:left="0" w:firstLine="709"/>
              <w:contextualSpacing w:val="0"/>
              <w:jc w:val="left"/>
              <w:outlineLvl w:val="0"/>
              <w:rPr>
                <w:del w:id="5892" w:author="Анастасия ." w:date="2023-10-11T17:39:00Z"/>
                <w:rFonts w:ascii="Courier New" w:eastAsiaTheme="minorHAnsi" w:hAnsi="Courier New" w:cs="Courier New"/>
                <w:sz w:val="20"/>
                <w:lang w:eastAsia="en-US"/>
                <w:rPrChange w:id="5893" w:author="Анастасия ." w:date="2023-10-11T17:39:00Z">
                  <w:rPr>
                    <w:del w:id="5894" w:author="Анастасия ." w:date="2023-10-11T17:39:00Z"/>
                    <w:rFonts w:ascii="Courier New" w:eastAsiaTheme="minorHAnsi" w:hAnsi="Courier New" w:cs="Courier New"/>
                    <w:sz w:val="20"/>
                    <w:lang w:val="en-US" w:eastAsia="en-US"/>
                  </w:rPr>
                </w:rPrChange>
              </w:rPr>
              <w:pPrChange w:id="5895" w:author="Анастасия ." w:date="2023-10-11T17:39:00Z">
                <w:pPr>
                  <w:ind w:firstLine="0"/>
                  <w:jc w:val="left"/>
                </w:pPr>
              </w:pPrChange>
            </w:pPr>
            <w:del w:id="5896" w:author="Анастасия ." w:date="2023-10-11T17:39:00Z">
              <w:r w:rsidRPr="00866AF5" w:rsidDel="00866AF5">
                <w:rPr>
                  <w:rFonts w:ascii="Courier New" w:eastAsiaTheme="minorHAnsi" w:hAnsi="Courier New" w:cs="Courier New"/>
                  <w:sz w:val="20"/>
                  <w:lang w:eastAsia="en-US"/>
                  <w:rPrChange w:id="589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589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v</w:delText>
              </w:r>
              <w:r w:rsidRPr="00866AF5" w:rsidDel="00866AF5">
                <w:rPr>
                  <w:rFonts w:ascii="Courier New" w:eastAsiaTheme="minorHAnsi" w:hAnsi="Courier New" w:cs="Courier New"/>
                  <w:sz w:val="20"/>
                  <w:lang w:eastAsia="en-US"/>
                  <w:rPrChange w:id="5899"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count</w:delText>
              </w:r>
              <w:r w:rsidRPr="00866AF5" w:rsidDel="00866AF5">
                <w:rPr>
                  <w:rFonts w:ascii="Courier New" w:eastAsiaTheme="minorHAnsi" w:hAnsi="Courier New" w:cs="Courier New"/>
                  <w:sz w:val="20"/>
                  <w:lang w:eastAsia="en-US"/>
                  <w:rPrChange w:id="5900" w:author="Анастасия ." w:date="2023-10-11T17:39:00Z">
                    <w:rPr>
                      <w:rFonts w:ascii="Courier New" w:eastAsiaTheme="minorHAnsi" w:hAnsi="Courier New" w:cs="Courier New"/>
                      <w:sz w:val="20"/>
                      <w:lang w:val="en-US" w:eastAsia="en-US"/>
                    </w:rPr>
                  </w:rPrChange>
                </w:rPr>
                <w:delText xml:space="preserve"> = 0 </w:delText>
              </w:r>
              <w:r w:rsidRPr="00883EB6"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01" w:author="Анастасия ." w:date="2023-10-11T17:39:00Z"/>
                <w:rFonts w:ascii="Courier New" w:eastAsiaTheme="minorHAnsi" w:hAnsi="Courier New" w:cs="Courier New"/>
                <w:sz w:val="20"/>
                <w:lang w:eastAsia="en-US"/>
                <w:rPrChange w:id="5902" w:author="Анастасия ." w:date="2023-10-11T17:39:00Z">
                  <w:rPr>
                    <w:del w:id="5903" w:author="Анастасия ." w:date="2023-10-11T17:39:00Z"/>
                    <w:rFonts w:ascii="Courier New" w:eastAsiaTheme="minorHAnsi" w:hAnsi="Courier New" w:cs="Courier New"/>
                    <w:sz w:val="20"/>
                    <w:lang w:val="en-US" w:eastAsia="en-US"/>
                  </w:rPr>
                </w:rPrChange>
              </w:rPr>
              <w:pPrChange w:id="5904" w:author="Анастасия ." w:date="2023-10-11T17:39:00Z">
                <w:pPr>
                  <w:ind w:firstLine="0"/>
                  <w:jc w:val="left"/>
                </w:pPr>
              </w:pPrChange>
            </w:pPr>
            <w:del w:id="5905" w:author="Анастасия ." w:date="2023-10-11T17:39:00Z">
              <w:r w:rsidRPr="00866AF5" w:rsidDel="00866AF5">
                <w:rPr>
                  <w:rFonts w:ascii="Courier New" w:eastAsiaTheme="minorHAnsi" w:hAnsi="Courier New" w:cs="Courier New"/>
                  <w:sz w:val="20"/>
                  <w:lang w:eastAsia="en-US"/>
                  <w:rPrChange w:id="590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590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ADDITIONALCALCULATIONS</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08" w:author="Анастасия ." w:date="2023-10-11T17:39:00Z"/>
                <w:rFonts w:ascii="Courier New" w:eastAsiaTheme="minorHAnsi" w:hAnsi="Courier New" w:cs="Courier New"/>
                <w:sz w:val="20"/>
                <w:lang w:eastAsia="en-US"/>
                <w:rPrChange w:id="5909" w:author="Анастасия ." w:date="2023-10-11T17:39:00Z">
                  <w:rPr>
                    <w:del w:id="5910" w:author="Анастасия ." w:date="2023-10-11T17:39:00Z"/>
                    <w:rFonts w:ascii="Courier New" w:eastAsiaTheme="minorHAnsi" w:hAnsi="Courier New" w:cs="Courier New"/>
                    <w:sz w:val="20"/>
                    <w:lang w:val="en-US" w:eastAsia="en-US"/>
                  </w:rPr>
                </w:rPrChange>
              </w:rPr>
              <w:pPrChange w:id="5911" w:author="Анастасия ." w:date="2023-10-11T17:39:00Z">
                <w:pPr>
                  <w:ind w:firstLine="0"/>
                  <w:jc w:val="left"/>
                </w:pPr>
              </w:pPrChange>
            </w:pPr>
            <w:del w:id="5912" w:author="Анастасия ." w:date="2023-10-11T17:39:00Z">
              <w:r w:rsidRPr="00866AF5" w:rsidDel="00866AF5">
                <w:rPr>
                  <w:rFonts w:ascii="Courier New" w:eastAsiaTheme="minorHAnsi" w:hAnsi="Courier New" w:cs="Courier New"/>
                  <w:sz w:val="20"/>
                  <w:lang w:eastAsia="en-US"/>
                  <w:rPrChange w:id="591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SET</w:delText>
              </w:r>
              <w:r w:rsidRPr="00866AF5" w:rsidDel="00866AF5">
                <w:rPr>
                  <w:rFonts w:ascii="Courier New" w:eastAsiaTheme="minorHAnsi" w:hAnsi="Courier New" w:cs="Courier New"/>
                  <w:sz w:val="20"/>
                  <w:lang w:eastAsia="en-US"/>
                  <w:rPrChange w:id="591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DATEOFMA</w:delText>
              </w:r>
              <w:r w:rsidDel="00866AF5">
                <w:rPr>
                  <w:rFonts w:ascii="Courier New" w:eastAsiaTheme="minorHAnsi" w:hAnsi="Courier New" w:cs="Courier New"/>
                  <w:sz w:val="20"/>
                  <w:lang w:val="en-US" w:eastAsia="en-US"/>
                </w:rPr>
                <w:delText>NUFACTURE</w:delText>
              </w:r>
              <w:r w:rsidRPr="00866AF5" w:rsidDel="00866AF5">
                <w:rPr>
                  <w:rFonts w:ascii="Courier New" w:eastAsiaTheme="minorHAnsi" w:hAnsi="Courier New" w:cs="Courier New"/>
                  <w:sz w:val="20"/>
                  <w:lang w:eastAsia="en-US"/>
                  <w:rPrChange w:id="591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16" w:author="Анастасия ." w:date="2023-10-11T17:39:00Z"/>
                <w:rFonts w:ascii="Courier New" w:eastAsiaTheme="minorHAnsi" w:hAnsi="Courier New" w:cs="Courier New"/>
                <w:sz w:val="20"/>
                <w:lang w:eastAsia="en-US"/>
                <w:rPrChange w:id="5917" w:author="Анастасия ." w:date="2023-10-11T17:39:00Z">
                  <w:rPr>
                    <w:del w:id="5918" w:author="Анастасия ." w:date="2023-10-11T17:39:00Z"/>
                    <w:rFonts w:ascii="Courier New" w:eastAsiaTheme="minorHAnsi" w:hAnsi="Courier New" w:cs="Courier New"/>
                    <w:sz w:val="20"/>
                    <w:lang w:val="en-US" w:eastAsia="en-US"/>
                  </w:rPr>
                </w:rPrChange>
              </w:rPr>
              <w:pPrChange w:id="5919" w:author="Анастасия ." w:date="2023-10-11T17:39:00Z">
                <w:pPr>
                  <w:ind w:firstLine="0"/>
                  <w:jc w:val="left"/>
                </w:pPr>
              </w:pPrChange>
            </w:pPr>
            <w:del w:id="5920" w:author="Анастасия ." w:date="2023-10-11T17:39:00Z">
              <w:r w:rsidRPr="00866AF5" w:rsidDel="00866AF5">
                <w:rPr>
                  <w:rFonts w:ascii="Courier New" w:eastAsiaTheme="minorHAnsi" w:hAnsi="Courier New" w:cs="Courier New"/>
                  <w:sz w:val="20"/>
                  <w:lang w:eastAsia="en-US"/>
                  <w:rPrChange w:id="592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592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LTRIM</w:delText>
              </w:r>
              <w:r w:rsidRPr="00866AF5" w:rsidDel="00866AF5">
                <w:rPr>
                  <w:rFonts w:ascii="Courier New" w:eastAsiaTheme="minorHAnsi" w:hAnsi="Courier New" w:cs="Courier New"/>
                  <w:sz w:val="20"/>
                  <w:lang w:eastAsia="en-US"/>
                  <w:rPrChange w:id="5923"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5924"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5925"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26"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927"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YYYY</w:delText>
              </w:r>
              <w:r w:rsidRPr="00866AF5" w:rsidDel="00866AF5">
                <w:rPr>
                  <w:rFonts w:ascii="Courier New" w:eastAsiaTheme="minorHAnsi" w:hAnsi="Courier New" w:cs="Courier New"/>
                  <w:sz w:val="20"/>
                  <w:lang w:eastAsia="en-US"/>
                  <w:rPrChange w:id="5928"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MM</w:delText>
              </w:r>
              <w:r w:rsidRPr="00866AF5" w:rsidDel="00866AF5">
                <w:rPr>
                  <w:rFonts w:ascii="Courier New" w:eastAsiaTheme="minorHAnsi" w:hAnsi="Courier New" w:cs="Courier New"/>
                  <w:sz w:val="20"/>
                  <w:lang w:eastAsia="en-US"/>
                  <w:rPrChange w:id="5929" w:author="Анастасия ." w:date="2023-10-11T17:39:00Z">
                    <w:rPr>
                      <w:rFonts w:ascii="Courier New" w:eastAsiaTheme="minorHAnsi" w:hAnsi="Courier New" w:cs="Courier New"/>
                      <w:sz w:val="20"/>
                      <w:lang w:val="en-US" w:eastAsia="en-US"/>
                    </w:rPr>
                  </w:rPrChange>
                </w:rPr>
                <w:delText xml:space="preserve">'),'0') </w:delText>
              </w:r>
              <w:r w:rsidRPr="00883EB6" w:rsidDel="00866AF5">
                <w:rPr>
                  <w:rFonts w:ascii="Courier New" w:eastAsiaTheme="minorHAnsi" w:hAnsi="Courier New" w:cs="Courier New"/>
                  <w:sz w:val="20"/>
                  <w:lang w:val="en-US" w:eastAsia="en-US"/>
                </w:rPr>
                <w:delText>DOM</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30" w:author="Анастасия ." w:date="2023-10-11T17:39:00Z"/>
                <w:rFonts w:ascii="Courier New" w:eastAsiaTheme="minorHAnsi" w:hAnsi="Courier New" w:cs="Courier New"/>
                <w:sz w:val="20"/>
                <w:lang w:eastAsia="en-US"/>
                <w:rPrChange w:id="5931" w:author="Анастасия ." w:date="2023-10-11T17:39:00Z">
                  <w:rPr>
                    <w:del w:id="5932" w:author="Анастасия ." w:date="2023-10-11T17:39:00Z"/>
                    <w:rFonts w:ascii="Courier New" w:eastAsiaTheme="minorHAnsi" w:hAnsi="Courier New" w:cs="Courier New"/>
                    <w:sz w:val="20"/>
                    <w:lang w:val="en-US" w:eastAsia="en-US"/>
                  </w:rPr>
                </w:rPrChange>
              </w:rPr>
              <w:pPrChange w:id="5933" w:author="Анастасия ." w:date="2023-10-11T17:39:00Z">
                <w:pPr>
                  <w:ind w:firstLine="0"/>
                  <w:jc w:val="left"/>
                </w:pPr>
              </w:pPrChange>
            </w:pPr>
            <w:del w:id="5934" w:author="Анастасия ." w:date="2023-10-11T17:39:00Z">
              <w:r w:rsidRPr="00866AF5" w:rsidDel="00866AF5">
                <w:rPr>
                  <w:rFonts w:ascii="Courier New" w:eastAsiaTheme="minorHAnsi" w:hAnsi="Courier New" w:cs="Courier New"/>
                  <w:sz w:val="20"/>
                  <w:lang w:eastAsia="en-US"/>
                  <w:rPrChange w:id="593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593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593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38" w:author="Анастасия ." w:date="2023-10-11T17:39:00Z"/>
                <w:rFonts w:eastAsiaTheme="minorHAnsi"/>
                <w:lang w:eastAsia="en-US"/>
                <w:rPrChange w:id="5939" w:author="Анастасия ." w:date="2023-10-11T17:39:00Z">
                  <w:rPr>
                    <w:del w:id="5940" w:author="Анастасия ." w:date="2023-10-11T17:39:00Z"/>
                    <w:rFonts w:eastAsiaTheme="minorHAnsi"/>
                    <w:lang w:val="en-US" w:eastAsia="en-US"/>
                  </w:rPr>
                </w:rPrChange>
              </w:rPr>
              <w:pPrChange w:id="5941" w:author="Анастасия ." w:date="2023-10-11T17:39:00Z">
                <w:pPr>
                  <w:ind w:firstLine="0"/>
                  <w:jc w:val="left"/>
                </w:pPr>
              </w:pPrChange>
            </w:pPr>
            <w:del w:id="5942" w:author="Анастасия ." w:date="2023-10-11T17:39:00Z">
              <w:r w:rsidRPr="00866AF5" w:rsidDel="00866AF5">
                <w:rPr>
                  <w:rFonts w:ascii="Courier New" w:eastAsiaTheme="minorHAnsi" w:hAnsi="Courier New" w:cs="Courier New"/>
                  <w:sz w:val="20"/>
                  <w:lang w:eastAsia="en-US"/>
                  <w:rPrChange w:id="594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594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45"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5946"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5947"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594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594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50"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951" w:author="Анастасия ." w:date="2023-10-11T17:39:00Z">
                    <w:rPr>
                      <w:rFonts w:ascii="Courier New" w:eastAsiaTheme="minorHAnsi" w:hAnsi="Courier New" w:cs="Courier New"/>
                      <w:sz w:val="20"/>
                      <w:lang w:val="en-US" w:eastAsia="en-US"/>
                    </w:rPr>
                  </w:rPrChange>
                </w:rPr>
                <w:delText xml:space="preserve"> = </w:delText>
              </w:r>
            </w:del>
          </w:p>
        </w:tc>
      </w:tr>
    </w:tbl>
    <w:p w:rsidR="004005FD" w:rsidRPr="000E03D1" w:rsidDel="00866AF5" w:rsidRDefault="004005FD" w:rsidP="00866AF5">
      <w:pPr>
        <w:pStyle w:val="a6"/>
        <w:numPr>
          <w:ilvl w:val="0"/>
          <w:numId w:val="1"/>
        </w:numPr>
        <w:spacing w:after="200"/>
        <w:ind w:left="0" w:firstLine="709"/>
        <w:contextualSpacing w:val="0"/>
        <w:jc w:val="left"/>
        <w:outlineLvl w:val="0"/>
        <w:rPr>
          <w:del w:id="5952" w:author="Анастасия ." w:date="2023-10-11T17:39:00Z"/>
          <w:rFonts w:eastAsiaTheme="minorHAnsi"/>
          <w:i/>
          <w:sz w:val="24"/>
          <w:lang w:eastAsia="en-US"/>
        </w:rPr>
        <w:pPrChange w:id="5953" w:author="Анастасия ." w:date="2023-10-11T17:39:00Z">
          <w:pPr>
            <w:spacing w:before="120" w:line="240" w:lineRule="auto"/>
            <w:ind w:firstLine="0"/>
            <w:jc w:val="left"/>
          </w:pPr>
        </w:pPrChange>
      </w:pPr>
      <w:del w:id="5954" w:author="Анастасия ." w:date="2023-10-11T17:39:00Z">
        <w:r w:rsidDel="00866AF5">
          <w:rPr>
            <w:rFonts w:eastAsiaTheme="minorHAnsi"/>
            <w:i/>
            <w:sz w:val="24"/>
            <w:lang w:eastAsia="en-US"/>
          </w:rPr>
          <w:delText xml:space="preserve">Окончание </w:delText>
        </w:r>
        <w:r w:rsidRPr="000E03D1" w:rsidDel="00866AF5">
          <w:rPr>
            <w:rFonts w:eastAsiaTheme="minorHAnsi"/>
            <w:i/>
            <w:sz w:val="24"/>
            <w:lang w:eastAsia="en-US"/>
          </w:rPr>
          <w:delText>Листинг</w:delText>
        </w:r>
        <w:r w:rsidDel="00866AF5">
          <w:rPr>
            <w:rFonts w:eastAsiaTheme="minorHAnsi"/>
            <w:i/>
            <w:sz w:val="24"/>
            <w:lang w:eastAsia="en-US"/>
          </w:rPr>
          <w:delText>а</w:delText>
        </w:r>
        <w:r w:rsidRPr="000E03D1" w:rsidDel="00866AF5">
          <w:rPr>
            <w:rFonts w:eastAsiaTheme="minorHAnsi"/>
            <w:i/>
            <w:sz w:val="24"/>
            <w:lang w:eastAsia="en-US"/>
          </w:rPr>
          <w:delText xml:space="preserve"> </w:delText>
        </w:r>
      </w:del>
      <w:del w:id="5955" w:author="Анастасия ." w:date="2023-05-21T13:14:00Z">
        <w:r w:rsidDel="002C7FA3">
          <w:rPr>
            <w:rFonts w:eastAsiaTheme="minorHAnsi"/>
            <w:i/>
            <w:sz w:val="24"/>
            <w:lang w:eastAsia="en-US"/>
          </w:rPr>
          <w:delText>А</w:delText>
        </w:r>
      </w:del>
      <w:del w:id="5956"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2</w:delText>
        </w:r>
        <w:r w:rsidRPr="000E03D1" w:rsidDel="00866AF5">
          <w:rPr>
            <w:rFonts w:eastAsiaTheme="minorHAnsi"/>
            <w:i/>
            <w:sz w:val="24"/>
            <w:lang w:eastAsia="en-US"/>
          </w:rPr>
          <w:delText xml:space="preserve"> — </w:delText>
        </w:r>
        <w:r w:rsidDel="00866AF5">
          <w:rPr>
            <w:rFonts w:eastAsiaTheme="minorHAnsi"/>
            <w:i/>
            <w:sz w:val="24"/>
            <w:lang w:eastAsia="en-US"/>
          </w:rPr>
          <w:delText>Установка даты производства</w:delText>
        </w:r>
      </w:del>
    </w:p>
    <w:tbl>
      <w:tblPr>
        <w:tblStyle w:val="a7"/>
        <w:tblW w:w="0" w:type="auto"/>
        <w:tblLook w:val="04A0" w:firstRow="1" w:lastRow="0" w:firstColumn="1" w:lastColumn="0" w:noHBand="0" w:noVBand="1"/>
      </w:tblPr>
      <w:tblGrid>
        <w:gridCol w:w="9854"/>
      </w:tblGrid>
      <w:tr w:rsidR="004005FD" w:rsidDel="00866AF5" w:rsidTr="00D76A82">
        <w:trPr>
          <w:del w:id="5957"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5958" w:author="Анастасия ." w:date="2023-10-11T17:39:00Z"/>
                <w:rFonts w:ascii="Courier New" w:eastAsiaTheme="minorHAnsi" w:hAnsi="Courier New" w:cs="Courier New"/>
                <w:sz w:val="20"/>
                <w:lang w:eastAsia="en-US"/>
                <w:rPrChange w:id="5959" w:author="Анастасия ." w:date="2023-10-11T17:39:00Z">
                  <w:rPr>
                    <w:del w:id="5960" w:author="Анастасия ." w:date="2023-10-11T17:39:00Z"/>
                    <w:rFonts w:ascii="Courier New" w:eastAsiaTheme="minorHAnsi" w:hAnsi="Courier New" w:cs="Courier New"/>
                    <w:sz w:val="20"/>
                    <w:lang w:val="en-US" w:eastAsia="en-US"/>
                  </w:rPr>
                </w:rPrChange>
              </w:rPr>
              <w:pPrChange w:id="5961" w:author="Анастасия ." w:date="2023-10-11T17:39:00Z">
                <w:pPr>
                  <w:ind w:firstLine="0"/>
                  <w:jc w:val="left"/>
                </w:pPr>
              </w:pPrChange>
            </w:pPr>
            <w:del w:id="5962" w:author="Анастасия ." w:date="2023-10-11T17:39:00Z">
              <w:r w:rsidRPr="00866AF5" w:rsidDel="00866AF5">
                <w:rPr>
                  <w:rFonts w:ascii="Courier New" w:eastAsiaTheme="minorHAnsi" w:hAnsi="Courier New" w:cs="Courier New"/>
                  <w:sz w:val="20"/>
                  <w:lang w:eastAsia="en-US"/>
                  <w:rPrChange w:id="5963"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5964"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965"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66" w:author="Анастасия ." w:date="2023-10-11T17:39:00Z"/>
                <w:rFonts w:ascii="Courier New" w:eastAsiaTheme="minorHAnsi" w:hAnsi="Courier New" w:cs="Courier New"/>
                <w:sz w:val="20"/>
                <w:lang w:eastAsia="en-US"/>
                <w:rPrChange w:id="5967" w:author="Анастасия ." w:date="2023-10-11T17:39:00Z">
                  <w:rPr>
                    <w:del w:id="5968" w:author="Анастасия ." w:date="2023-10-11T17:39:00Z"/>
                    <w:rFonts w:ascii="Courier New" w:eastAsiaTheme="minorHAnsi" w:hAnsi="Courier New" w:cs="Courier New"/>
                    <w:sz w:val="20"/>
                    <w:lang w:val="en-US" w:eastAsia="en-US"/>
                  </w:rPr>
                </w:rPrChange>
              </w:rPr>
              <w:pPrChange w:id="5969" w:author="Анастасия ." w:date="2023-10-11T17:39:00Z">
                <w:pPr>
                  <w:ind w:firstLine="0"/>
                  <w:jc w:val="left"/>
                </w:pPr>
              </w:pPrChange>
            </w:pPr>
            <w:del w:id="5970" w:author="Анастасия ." w:date="2023-10-11T17:39:00Z">
              <w:r w:rsidRPr="00866AF5" w:rsidDel="00866AF5">
                <w:rPr>
                  <w:rFonts w:ascii="Courier New" w:eastAsiaTheme="minorHAnsi" w:hAnsi="Courier New" w:cs="Courier New"/>
                  <w:sz w:val="20"/>
                  <w:lang w:eastAsia="en-US"/>
                  <w:rPrChange w:id="597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5972"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73" w:author="Анастасия ." w:date="2023-10-11T17:39:00Z"/>
                <w:rFonts w:ascii="Courier New" w:eastAsiaTheme="minorHAnsi" w:hAnsi="Courier New" w:cs="Courier New"/>
                <w:sz w:val="20"/>
                <w:lang w:eastAsia="en-US"/>
                <w:rPrChange w:id="5974" w:author="Анастасия ." w:date="2023-10-11T17:39:00Z">
                  <w:rPr>
                    <w:del w:id="5975" w:author="Анастасия ." w:date="2023-10-11T17:39:00Z"/>
                    <w:rFonts w:ascii="Courier New" w:eastAsiaTheme="minorHAnsi" w:hAnsi="Courier New" w:cs="Courier New"/>
                    <w:sz w:val="20"/>
                    <w:lang w:val="en-US" w:eastAsia="en-US"/>
                  </w:rPr>
                </w:rPrChange>
              </w:rPr>
              <w:pPrChange w:id="5976" w:author="Анастасия ." w:date="2023-10-11T17:39:00Z">
                <w:pPr>
                  <w:ind w:firstLine="0"/>
                  <w:jc w:val="left"/>
                </w:pPr>
              </w:pPrChange>
            </w:pPr>
            <w:del w:id="5977" w:author="Анастасия ." w:date="2023-10-11T17:39:00Z">
              <w:r w:rsidRPr="00866AF5" w:rsidDel="00866AF5">
                <w:rPr>
                  <w:rFonts w:ascii="Courier New" w:eastAsiaTheme="minorHAnsi" w:hAnsi="Courier New" w:cs="Courier New"/>
                  <w:sz w:val="20"/>
                  <w:lang w:eastAsia="en-US"/>
                  <w:rPrChange w:id="597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79"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5980"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598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598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598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84"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985"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5986"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5987"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88" w:author="Анастасия ." w:date="2023-10-11T17:39:00Z"/>
                <w:rFonts w:ascii="Courier New" w:eastAsiaTheme="minorHAnsi" w:hAnsi="Courier New" w:cs="Courier New"/>
                <w:sz w:val="20"/>
                <w:lang w:eastAsia="en-US"/>
                <w:rPrChange w:id="5989" w:author="Анастасия ." w:date="2023-10-11T17:39:00Z">
                  <w:rPr>
                    <w:del w:id="5990" w:author="Анастасия ." w:date="2023-10-11T17:39:00Z"/>
                    <w:rFonts w:ascii="Courier New" w:eastAsiaTheme="minorHAnsi" w:hAnsi="Courier New" w:cs="Courier New"/>
                    <w:sz w:val="20"/>
                    <w:lang w:val="en-US" w:eastAsia="en-US"/>
                  </w:rPr>
                </w:rPrChange>
              </w:rPr>
              <w:pPrChange w:id="5991" w:author="Анастасия ." w:date="2023-10-11T17:39:00Z">
                <w:pPr>
                  <w:ind w:firstLine="0"/>
                  <w:jc w:val="left"/>
                </w:pPr>
              </w:pPrChange>
            </w:pPr>
            <w:del w:id="5992" w:author="Анастасия ." w:date="2023-10-11T17:39:00Z">
              <w:r w:rsidRPr="00866AF5" w:rsidDel="00866AF5">
                <w:rPr>
                  <w:rFonts w:ascii="Courier New" w:eastAsiaTheme="minorHAnsi" w:hAnsi="Courier New" w:cs="Courier New"/>
                  <w:sz w:val="20"/>
                  <w:lang w:eastAsia="en-US"/>
                  <w:rPrChange w:id="599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599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5995"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5996"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599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контроль</w:delText>
              </w:r>
              <w:r w:rsidRPr="00866AF5" w:rsidDel="00866AF5">
                <w:rPr>
                  <w:rFonts w:ascii="Courier New" w:eastAsiaTheme="minorHAnsi" w:hAnsi="Courier New" w:cs="Courier New"/>
                  <w:sz w:val="20"/>
                  <w:lang w:eastAsia="en-US"/>
                  <w:rPrChange w:id="5998"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5999" w:author="Анастасия ." w:date="2023-10-11T17:39:00Z"/>
                <w:rFonts w:ascii="Courier New" w:eastAsiaTheme="minorHAnsi" w:hAnsi="Courier New" w:cs="Courier New"/>
                <w:sz w:val="20"/>
                <w:lang w:eastAsia="en-US"/>
                <w:rPrChange w:id="6000" w:author="Анастасия ." w:date="2023-10-11T17:39:00Z">
                  <w:rPr>
                    <w:del w:id="6001" w:author="Анастасия ." w:date="2023-10-11T17:39:00Z"/>
                    <w:rFonts w:ascii="Courier New" w:eastAsiaTheme="minorHAnsi" w:hAnsi="Courier New" w:cs="Courier New"/>
                    <w:sz w:val="20"/>
                    <w:lang w:val="en-US" w:eastAsia="en-US"/>
                  </w:rPr>
                </w:rPrChange>
              </w:rPr>
              <w:pPrChange w:id="6002" w:author="Анастасия ." w:date="2023-10-11T17:39:00Z">
                <w:pPr>
                  <w:ind w:firstLine="0"/>
                  <w:jc w:val="left"/>
                </w:pPr>
              </w:pPrChange>
            </w:pPr>
            <w:del w:id="6003" w:author="Анастасия ." w:date="2023-10-11T17:39:00Z">
              <w:r w:rsidRPr="00866AF5" w:rsidDel="00866AF5">
                <w:rPr>
                  <w:rFonts w:ascii="Courier New" w:eastAsiaTheme="minorHAnsi" w:hAnsi="Courier New" w:cs="Courier New"/>
                  <w:sz w:val="20"/>
                  <w:lang w:eastAsia="en-US"/>
                  <w:rPrChange w:id="600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05" w:author="Анастасия ." w:date="2023-10-11T17:39:00Z"/>
                <w:rFonts w:ascii="Courier New" w:eastAsiaTheme="minorHAnsi" w:hAnsi="Courier New" w:cs="Courier New"/>
                <w:sz w:val="20"/>
                <w:lang w:eastAsia="en-US"/>
                <w:rPrChange w:id="6006" w:author="Анастасия ." w:date="2023-10-11T17:39:00Z">
                  <w:rPr>
                    <w:del w:id="6007" w:author="Анастасия ." w:date="2023-10-11T17:39:00Z"/>
                    <w:rFonts w:ascii="Courier New" w:eastAsiaTheme="minorHAnsi" w:hAnsi="Courier New" w:cs="Courier New"/>
                    <w:sz w:val="20"/>
                    <w:lang w:val="en-US" w:eastAsia="en-US"/>
                  </w:rPr>
                </w:rPrChange>
              </w:rPr>
              <w:pPrChange w:id="6008" w:author="Анастасия ." w:date="2023-10-11T17:39:00Z">
                <w:pPr>
                  <w:ind w:firstLine="0"/>
                  <w:jc w:val="left"/>
                </w:pPr>
              </w:pPrChange>
            </w:pPr>
            <w:del w:id="6009" w:author="Анастасия ." w:date="2023-10-11T17:39:00Z">
              <w:r w:rsidRPr="00866AF5" w:rsidDel="00866AF5">
                <w:rPr>
                  <w:rFonts w:ascii="Courier New" w:eastAsiaTheme="minorHAnsi" w:hAnsi="Courier New" w:cs="Courier New"/>
                  <w:sz w:val="20"/>
                  <w:lang w:eastAsia="en-US"/>
                  <w:rPrChange w:id="601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01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01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w:delText>
              </w:r>
              <w:r w:rsidRPr="00866AF5" w:rsidDel="00866AF5">
                <w:rPr>
                  <w:rFonts w:ascii="Courier New" w:eastAsiaTheme="minorHAnsi" w:hAnsi="Courier New" w:cs="Courier New"/>
                  <w:sz w:val="20"/>
                  <w:lang w:eastAsia="en-US"/>
                  <w:rPrChange w:id="601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14" w:author="Анастасия ." w:date="2023-10-11T17:39:00Z"/>
                <w:rFonts w:ascii="Courier New" w:eastAsiaTheme="minorHAnsi" w:hAnsi="Courier New" w:cs="Courier New"/>
                <w:sz w:val="20"/>
                <w:lang w:eastAsia="en-US"/>
                <w:rPrChange w:id="6015" w:author="Анастасия ." w:date="2023-10-11T17:39:00Z">
                  <w:rPr>
                    <w:del w:id="6016" w:author="Анастасия ." w:date="2023-10-11T17:39:00Z"/>
                    <w:rFonts w:ascii="Courier New" w:eastAsiaTheme="minorHAnsi" w:hAnsi="Courier New" w:cs="Courier New"/>
                    <w:sz w:val="20"/>
                    <w:lang w:val="en-US" w:eastAsia="en-US"/>
                  </w:rPr>
                </w:rPrChange>
              </w:rPr>
              <w:pPrChange w:id="6017" w:author="Анастасия ." w:date="2023-10-11T17:39:00Z">
                <w:pPr>
                  <w:ind w:firstLine="0"/>
                  <w:jc w:val="left"/>
                </w:pPr>
              </w:pPrChange>
            </w:pPr>
            <w:del w:id="6018" w:author="Анастасия ." w:date="2023-10-11T17:39:00Z">
              <w:r w:rsidRPr="00866AF5" w:rsidDel="00866AF5">
                <w:rPr>
                  <w:rFonts w:ascii="Courier New" w:eastAsiaTheme="minorHAnsi" w:hAnsi="Courier New" w:cs="Courier New"/>
                  <w:sz w:val="20"/>
                  <w:lang w:eastAsia="en-US"/>
                  <w:rPrChange w:id="601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02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02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BATCHNUMBER</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22" w:author="Анастасия ." w:date="2023-10-11T17:39:00Z"/>
                <w:rFonts w:ascii="Courier New" w:eastAsiaTheme="minorHAnsi" w:hAnsi="Courier New" w:cs="Courier New"/>
                <w:sz w:val="20"/>
                <w:lang w:eastAsia="en-US"/>
                <w:rPrChange w:id="6023" w:author="Анастасия ." w:date="2023-10-11T17:39:00Z">
                  <w:rPr>
                    <w:del w:id="6024" w:author="Анастасия ." w:date="2023-10-11T17:39:00Z"/>
                    <w:rFonts w:ascii="Courier New" w:eastAsiaTheme="minorHAnsi" w:hAnsi="Courier New" w:cs="Courier New"/>
                    <w:sz w:val="20"/>
                    <w:lang w:val="en-US" w:eastAsia="en-US"/>
                  </w:rPr>
                </w:rPrChange>
              </w:rPr>
              <w:pPrChange w:id="6025" w:author="Анастасия ." w:date="2023-10-11T17:39:00Z">
                <w:pPr>
                  <w:ind w:firstLine="0"/>
                  <w:jc w:val="left"/>
                </w:pPr>
              </w:pPrChange>
            </w:pPr>
            <w:del w:id="6026" w:author="Анастасия ." w:date="2023-10-11T17:39:00Z">
              <w:r w:rsidRPr="00866AF5" w:rsidDel="00866AF5">
                <w:rPr>
                  <w:rFonts w:ascii="Courier New" w:eastAsiaTheme="minorHAnsi" w:hAnsi="Courier New" w:cs="Courier New"/>
                  <w:sz w:val="20"/>
                  <w:lang w:eastAsia="en-US"/>
                  <w:rPrChange w:id="602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02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TYREERPPLAN</w:delText>
              </w:r>
              <w:r w:rsidRPr="00866AF5" w:rsidDel="00866AF5">
                <w:rPr>
                  <w:rFonts w:ascii="Courier New" w:eastAsiaTheme="minorHAnsi" w:hAnsi="Courier New" w:cs="Courier New"/>
                  <w:sz w:val="20"/>
                  <w:lang w:eastAsia="en-US"/>
                  <w:rPrChange w:id="602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30" w:author="Анастасия ." w:date="2023-10-11T17:39:00Z"/>
                <w:rFonts w:ascii="Courier New" w:eastAsiaTheme="minorHAnsi" w:hAnsi="Courier New" w:cs="Courier New"/>
                <w:sz w:val="20"/>
                <w:lang w:eastAsia="en-US"/>
                <w:rPrChange w:id="6031" w:author="Анастасия ." w:date="2023-10-11T17:39:00Z">
                  <w:rPr>
                    <w:del w:id="6032" w:author="Анастасия ." w:date="2023-10-11T17:39:00Z"/>
                    <w:rFonts w:ascii="Courier New" w:eastAsiaTheme="minorHAnsi" w:hAnsi="Courier New" w:cs="Courier New"/>
                    <w:sz w:val="20"/>
                    <w:lang w:val="en-US" w:eastAsia="en-US"/>
                  </w:rPr>
                </w:rPrChange>
              </w:rPr>
              <w:pPrChange w:id="6033" w:author="Анастасия ." w:date="2023-10-11T17:39:00Z">
                <w:pPr>
                  <w:ind w:firstLine="0"/>
                  <w:jc w:val="left"/>
                </w:pPr>
              </w:pPrChange>
            </w:pPr>
            <w:del w:id="6034" w:author="Анастасия ." w:date="2023-10-11T17:39:00Z">
              <w:r w:rsidRPr="00866AF5" w:rsidDel="00866AF5">
                <w:rPr>
                  <w:rFonts w:ascii="Courier New" w:eastAsiaTheme="minorHAnsi" w:hAnsi="Courier New" w:cs="Courier New"/>
                  <w:sz w:val="20"/>
                  <w:lang w:eastAsia="en-US"/>
                  <w:rPrChange w:id="603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03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037"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PRODIDTYRE</w:delText>
              </w:r>
              <w:r w:rsidRPr="00866AF5" w:rsidDel="00866AF5">
                <w:rPr>
                  <w:rFonts w:ascii="Courier New" w:eastAsiaTheme="minorHAnsi" w:hAnsi="Courier New" w:cs="Courier New"/>
                  <w:sz w:val="20"/>
                  <w:lang w:eastAsia="en-US"/>
                  <w:rPrChange w:id="603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w:delText>
              </w:r>
              <w:r w:rsidRPr="00866AF5" w:rsidDel="00866AF5">
                <w:rPr>
                  <w:rFonts w:ascii="Courier New" w:eastAsiaTheme="minorHAnsi" w:hAnsi="Courier New" w:cs="Courier New"/>
                  <w:sz w:val="20"/>
                  <w:lang w:eastAsia="en-US"/>
                  <w:rPrChange w:id="6039"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40" w:author="Анастасия ." w:date="2023-10-11T17:39:00Z"/>
                <w:rFonts w:ascii="Courier New" w:eastAsiaTheme="minorHAnsi" w:hAnsi="Courier New" w:cs="Courier New"/>
                <w:sz w:val="20"/>
                <w:lang w:eastAsia="en-US"/>
                <w:rPrChange w:id="6041" w:author="Анастасия ." w:date="2023-10-11T17:39:00Z">
                  <w:rPr>
                    <w:del w:id="6042" w:author="Анастасия ." w:date="2023-10-11T17:39:00Z"/>
                    <w:rFonts w:ascii="Courier New" w:eastAsiaTheme="minorHAnsi" w:hAnsi="Courier New" w:cs="Courier New"/>
                    <w:sz w:val="20"/>
                    <w:lang w:val="en-US" w:eastAsia="en-US"/>
                  </w:rPr>
                </w:rPrChange>
              </w:rPr>
              <w:pPrChange w:id="6043" w:author="Анастасия ." w:date="2023-10-11T17:39:00Z">
                <w:pPr>
                  <w:ind w:firstLine="0"/>
                  <w:jc w:val="left"/>
                </w:pPr>
              </w:pPrChange>
            </w:pPr>
            <w:del w:id="6044" w:author="Анастасия ." w:date="2023-10-11T17:39:00Z">
              <w:r w:rsidRPr="00866AF5" w:rsidDel="00866AF5">
                <w:rPr>
                  <w:rFonts w:ascii="Courier New" w:eastAsiaTheme="minorHAnsi" w:hAnsi="Courier New" w:cs="Courier New"/>
                  <w:sz w:val="20"/>
                  <w:lang w:eastAsia="en-US"/>
                  <w:rPrChange w:id="604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04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047"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48" w:author="Анастасия ." w:date="2023-10-11T17:39:00Z"/>
                <w:rFonts w:ascii="Courier New" w:eastAsiaTheme="minorHAnsi" w:hAnsi="Courier New" w:cs="Courier New"/>
                <w:sz w:val="20"/>
                <w:lang w:eastAsia="en-US"/>
                <w:rPrChange w:id="6049" w:author="Анастасия ." w:date="2023-10-11T17:39:00Z">
                  <w:rPr>
                    <w:del w:id="6050" w:author="Анастасия ." w:date="2023-10-11T17:39:00Z"/>
                    <w:rFonts w:ascii="Courier New" w:eastAsiaTheme="minorHAnsi" w:hAnsi="Courier New" w:cs="Courier New"/>
                    <w:sz w:val="20"/>
                    <w:lang w:val="en-US" w:eastAsia="en-US"/>
                  </w:rPr>
                </w:rPrChange>
              </w:rPr>
              <w:pPrChange w:id="6051" w:author="Анастасия ." w:date="2023-10-11T17:39:00Z">
                <w:pPr>
                  <w:ind w:firstLine="0"/>
                  <w:jc w:val="left"/>
                </w:pPr>
              </w:pPrChange>
            </w:pPr>
            <w:del w:id="6052" w:author="Анастасия ." w:date="2023-10-11T17:39:00Z">
              <w:r w:rsidRPr="00866AF5" w:rsidDel="00866AF5">
                <w:rPr>
                  <w:rFonts w:ascii="Courier New" w:eastAsiaTheme="minorHAnsi" w:hAnsi="Courier New" w:cs="Courier New"/>
                  <w:sz w:val="20"/>
                  <w:lang w:eastAsia="en-US"/>
                  <w:rPrChange w:id="605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05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05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56" w:author="Анастасия ." w:date="2023-10-11T17:39:00Z"/>
                <w:rFonts w:ascii="Courier New" w:eastAsiaTheme="minorHAnsi" w:hAnsi="Courier New" w:cs="Courier New"/>
                <w:sz w:val="20"/>
                <w:lang w:eastAsia="en-US"/>
                <w:rPrChange w:id="6057" w:author="Анастасия ." w:date="2023-10-11T17:39:00Z">
                  <w:rPr>
                    <w:del w:id="6058" w:author="Анастасия ." w:date="2023-10-11T17:39:00Z"/>
                    <w:rFonts w:ascii="Courier New" w:eastAsiaTheme="minorHAnsi" w:hAnsi="Courier New" w:cs="Courier New"/>
                    <w:sz w:val="20"/>
                    <w:lang w:val="en-US" w:eastAsia="en-US"/>
                  </w:rPr>
                </w:rPrChange>
              </w:rPr>
              <w:pPrChange w:id="6059" w:author="Анастасия ." w:date="2023-10-11T17:39:00Z">
                <w:pPr>
                  <w:ind w:firstLine="0"/>
                  <w:jc w:val="left"/>
                </w:pPr>
              </w:pPrChange>
            </w:pPr>
            <w:del w:id="6060" w:author="Анастасия ." w:date="2023-10-11T17:39:00Z">
              <w:r w:rsidRPr="00866AF5" w:rsidDel="00866AF5">
                <w:rPr>
                  <w:rFonts w:ascii="Courier New" w:eastAsiaTheme="minorHAnsi" w:hAnsi="Courier New" w:cs="Courier New"/>
                  <w:sz w:val="20"/>
                  <w:lang w:eastAsia="en-US"/>
                  <w:rPrChange w:id="606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06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063"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064"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065"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06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06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068"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069"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070"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071"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72" w:author="Анастасия ." w:date="2023-10-11T17:39:00Z"/>
                <w:rFonts w:ascii="Courier New" w:eastAsiaTheme="minorHAnsi" w:hAnsi="Courier New" w:cs="Courier New"/>
                <w:sz w:val="20"/>
                <w:lang w:eastAsia="en-US"/>
                <w:rPrChange w:id="6073" w:author="Анастасия ." w:date="2023-10-11T17:39:00Z">
                  <w:rPr>
                    <w:del w:id="6074" w:author="Анастасия ." w:date="2023-10-11T17:39:00Z"/>
                    <w:rFonts w:ascii="Courier New" w:eastAsiaTheme="minorHAnsi" w:hAnsi="Courier New" w:cs="Courier New"/>
                    <w:sz w:val="20"/>
                    <w:lang w:val="en-US" w:eastAsia="en-US"/>
                  </w:rPr>
                </w:rPrChange>
              </w:rPr>
              <w:pPrChange w:id="6075" w:author="Анастасия ." w:date="2023-10-11T17:39:00Z">
                <w:pPr>
                  <w:ind w:firstLine="0"/>
                  <w:jc w:val="left"/>
                </w:pPr>
              </w:pPrChange>
            </w:pPr>
            <w:del w:id="6076" w:author="Анастасия ." w:date="2023-10-11T17:39:00Z">
              <w:r w:rsidRPr="00866AF5" w:rsidDel="00866AF5">
                <w:rPr>
                  <w:rFonts w:ascii="Courier New" w:eastAsiaTheme="minorHAnsi" w:hAnsi="Courier New" w:cs="Courier New"/>
                  <w:sz w:val="20"/>
                  <w:lang w:eastAsia="en-US"/>
                  <w:rPrChange w:id="607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78" w:author="Анастасия ." w:date="2023-10-11T17:39:00Z"/>
                <w:rFonts w:ascii="Courier New" w:eastAsiaTheme="minorHAnsi" w:hAnsi="Courier New" w:cs="Courier New"/>
                <w:sz w:val="20"/>
                <w:lang w:eastAsia="en-US"/>
                <w:rPrChange w:id="6079" w:author="Анастасия ." w:date="2023-10-11T17:39:00Z">
                  <w:rPr>
                    <w:del w:id="6080" w:author="Анастасия ." w:date="2023-10-11T17:39:00Z"/>
                    <w:rFonts w:ascii="Courier New" w:eastAsiaTheme="minorHAnsi" w:hAnsi="Courier New" w:cs="Courier New"/>
                    <w:sz w:val="20"/>
                    <w:lang w:val="en-US" w:eastAsia="en-US"/>
                  </w:rPr>
                </w:rPrChange>
              </w:rPr>
              <w:pPrChange w:id="6081" w:author="Анастасия ." w:date="2023-10-11T17:39:00Z">
                <w:pPr>
                  <w:ind w:firstLine="0"/>
                  <w:jc w:val="left"/>
                </w:pPr>
              </w:pPrChange>
            </w:pPr>
            <w:del w:id="6082" w:author="Анастасия ." w:date="2023-10-11T17:39:00Z">
              <w:r w:rsidRPr="00866AF5" w:rsidDel="00866AF5">
                <w:rPr>
                  <w:rFonts w:ascii="Courier New" w:eastAsiaTheme="minorHAnsi" w:hAnsi="Courier New" w:cs="Courier New"/>
                  <w:sz w:val="20"/>
                  <w:lang w:eastAsia="en-US"/>
                  <w:rPrChange w:id="608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084"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085"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6086"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08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08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089"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090"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6091"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092"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093" w:author="Анастасия ." w:date="2023-10-11T17:39:00Z"/>
                <w:rFonts w:ascii="Courier New" w:eastAsiaTheme="minorHAnsi" w:hAnsi="Courier New" w:cs="Courier New"/>
                <w:sz w:val="20"/>
                <w:lang w:eastAsia="en-US"/>
                <w:rPrChange w:id="6094" w:author="Анастасия ." w:date="2023-10-11T17:39:00Z">
                  <w:rPr>
                    <w:del w:id="6095" w:author="Анастасия ." w:date="2023-10-11T17:39:00Z"/>
                    <w:rFonts w:ascii="Courier New" w:eastAsiaTheme="minorHAnsi" w:hAnsi="Courier New" w:cs="Courier New"/>
                    <w:sz w:val="20"/>
                    <w:lang w:val="en-US" w:eastAsia="en-US"/>
                  </w:rPr>
                </w:rPrChange>
              </w:rPr>
              <w:pPrChange w:id="6096" w:author="Анастасия ." w:date="2023-10-11T17:39:00Z">
                <w:pPr>
                  <w:ind w:firstLine="0"/>
                  <w:jc w:val="left"/>
                </w:pPr>
              </w:pPrChange>
            </w:pPr>
            <w:del w:id="6097" w:author="Анастасия ." w:date="2023-10-11T17:39:00Z">
              <w:r w:rsidRPr="00866AF5" w:rsidDel="00866AF5">
                <w:rPr>
                  <w:rFonts w:ascii="Courier New" w:eastAsiaTheme="minorHAnsi" w:hAnsi="Courier New" w:cs="Courier New"/>
                  <w:sz w:val="20"/>
                  <w:lang w:eastAsia="en-US"/>
                  <w:rPrChange w:id="609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09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100"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101"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610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контроль</w:delText>
              </w:r>
              <w:r w:rsidRPr="00866AF5" w:rsidDel="00866AF5">
                <w:rPr>
                  <w:rFonts w:ascii="Courier New" w:eastAsiaTheme="minorHAnsi" w:hAnsi="Courier New" w:cs="Courier New"/>
                  <w:sz w:val="20"/>
                  <w:lang w:eastAsia="en-US"/>
                  <w:rPrChange w:id="6103"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04" w:author="Анастасия ." w:date="2023-10-11T17:39:00Z"/>
                <w:rFonts w:ascii="Courier New" w:eastAsiaTheme="minorHAnsi" w:hAnsi="Courier New" w:cs="Courier New"/>
                <w:sz w:val="20"/>
                <w:lang w:eastAsia="en-US"/>
                <w:rPrChange w:id="6105" w:author="Анастасия ." w:date="2023-10-11T17:39:00Z">
                  <w:rPr>
                    <w:del w:id="6106" w:author="Анастасия ." w:date="2023-10-11T17:39:00Z"/>
                    <w:rFonts w:ascii="Courier New" w:eastAsiaTheme="minorHAnsi" w:hAnsi="Courier New" w:cs="Courier New"/>
                    <w:sz w:val="20"/>
                    <w:lang w:val="en-US" w:eastAsia="en-US"/>
                  </w:rPr>
                </w:rPrChange>
              </w:rPr>
              <w:pPrChange w:id="6107" w:author="Анастасия ." w:date="2023-10-11T17:39:00Z">
                <w:pPr>
                  <w:ind w:firstLine="0"/>
                  <w:jc w:val="left"/>
                </w:pPr>
              </w:pPrChange>
            </w:pPr>
            <w:del w:id="6108" w:author="Анастасия ." w:date="2023-10-11T17:39:00Z">
              <w:r w:rsidRPr="00866AF5" w:rsidDel="00866AF5">
                <w:rPr>
                  <w:rFonts w:ascii="Courier New" w:eastAsiaTheme="minorHAnsi" w:hAnsi="Courier New" w:cs="Courier New"/>
                  <w:sz w:val="20"/>
                  <w:lang w:eastAsia="en-US"/>
                  <w:rPrChange w:id="6109"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10" w:author="Анастасия ." w:date="2023-10-11T17:39:00Z"/>
                <w:rFonts w:ascii="Courier New" w:eastAsiaTheme="minorHAnsi" w:hAnsi="Courier New" w:cs="Courier New"/>
                <w:sz w:val="20"/>
                <w:lang w:eastAsia="en-US"/>
                <w:rPrChange w:id="6111" w:author="Анастасия ." w:date="2023-10-11T17:39:00Z">
                  <w:rPr>
                    <w:del w:id="6112" w:author="Анастасия ." w:date="2023-10-11T17:39:00Z"/>
                    <w:rFonts w:ascii="Courier New" w:eastAsiaTheme="minorHAnsi" w:hAnsi="Courier New" w:cs="Courier New"/>
                    <w:sz w:val="20"/>
                    <w:lang w:val="en-US" w:eastAsia="en-US"/>
                  </w:rPr>
                </w:rPrChange>
              </w:rPr>
              <w:pPrChange w:id="6113" w:author="Анастасия ." w:date="2023-10-11T17:39:00Z">
                <w:pPr>
                  <w:ind w:firstLine="0"/>
                  <w:jc w:val="left"/>
                </w:pPr>
              </w:pPrChange>
            </w:pPr>
            <w:del w:id="6114" w:author="Анастасия ." w:date="2023-10-11T17:39:00Z">
              <w:r w:rsidRPr="00866AF5" w:rsidDel="00866AF5">
                <w:rPr>
                  <w:rFonts w:ascii="Courier New" w:eastAsiaTheme="minorHAnsi" w:hAnsi="Courier New" w:cs="Courier New"/>
                  <w:sz w:val="20"/>
                  <w:lang w:eastAsia="en-US"/>
                  <w:rPrChange w:id="611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16" w:author="Анастасия ." w:date="2023-10-11T17:39:00Z"/>
                <w:rFonts w:ascii="Courier New" w:eastAsiaTheme="minorHAnsi" w:hAnsi="Courier New" w:cs="Courier New"/>
                <w:sz w:val="20"/>
                <w:lang w:eastAsia="en-US"/>
                <w:rPrChange w:id="6117" w:author="Анастасия ." w:date="2023-10-11T17:39:00Z">
                  <w:rPr>
                    <w:del w:id="6118" w:author="Анастасия ." w:date="2023-10-11T17:39:00Z"/>
                    <w:rFonts w:ascii="Courier New" w:eastAsiaTheme="minorHAnsi" w:hAnsi="Courier New" w:cs="Courier New"/>
                    <w:sz w:val="20"/>
                    <w:lang w:val="en-US" w:eastAsia="en-US"/>
                  </w:rPr>
                </w:rPrChange>
              </w:rPr>
              <w:pPrChange w:id="6119" w:author="Анастасия ." w:date="2023-10-11T17:39:00Z">
                <w:pPr>
                  <w:ind w:firstLine="0"/>
                  <w:jc w:val="left"/>
                </w:pPr>
              </w:pPrChange>
            </w:pPr>
            <w:del w:id="6120" w:author="Анастасия ." w:date="2023-10-11T17:39:00Z">
              <w:r w:rsidRPr="00866AF5" w:rsidDel="00866AF5">
                <w:rPr>
                  <w:rFonts w:ascii="Courier New" w:eastAsiaTheme="minorHAnsi" w:hAnsi="Courier New" w:cs="Courier New"/>
                  <w:sz w:val="20"/>
                  <w:lang w:eastAsia="en-US"/>
                  <w:rPrChange w:id="612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12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123" w:author="Анастасия ." w:date="2023-10-11T17:39:00Z">
                    <w:rPr>
                      <w:rFonts w:ascii="Courier New" w:eastAsiaTheme="minorHAnsi" w:hAnsi="Courier New" w:cs="Courier New"/>
                      <w:sz w:val="20"/>
                      <w:lang w:val="en-US" w:eastAsia="en-US"/>
                    </w:rPr>
                  </w:rPrChange>
                </w:rPr>
                <w:delText>;</w:delText>
              </w:r>
            </w:del>
          </w:p>
          <w:p w:rsidR="004005FD" w:rsidDel="00866AF5" w:rsidRDefault="004005FD" w:rsidP="00866AF5">
            <w:pPr>
              <w:pStyle w:val="a6"/>
              <w:numPr>
                <w:ilvl w:val="0"/>
                <w:numId w:val="1"/>
              </w:numPr>
              <w:spacing w:after="200"/>
              <w:ind w:left="0" w:firstLine="709"/>
              <w:contextualSpacing w:val="0"/>
              <w:jc w:val="left"/>
              <w:outlineLvl w:val="0"/>
              <w:rPr>
                <w:del w:id="6124" w:author="Анастасия ." w:date="2023-10-11T17:39:00Z"/>
                <w:rFonts w:eastAsiaTheme="minorHAnsi"/>
                <w:lang w:eastAsia="en-US"/>
              </w:rPr>
              <w:pPrChange w:id="6125" w:author="Анастасия ." w:date="2023-10-11T17:39:00Z">
                <w:pPr>
                  <w:ind w:firstLine="0"/>
                </w:pPr>
              </w:pPrChange>
            </w:pPr>
            <w:del w:id="6126" w:author="Анастасия ." w:date="2023-10-11T17:39:00Z">
              <w:r w:rsidRPr="00883EB6" w:rsidDel="00866AF5">
                <w:rPr>
                  <w:rFonts w:ascii="Courier New" w:eastAsiaTheme="minorHAnsi" w:hAnsi="Courier New" w:cs="Courier New"/>
                  <w:sz w:val="20"/>
                  <w:lang w:eastAsia="en-US"/>
                </w:rPr>
                <w:delText>END;</w:delText>
              </w:r>
            </w:del>
          </w:p>
        </w:tc>
      </w:tr>
    </w:tbl>
    <w:p w:rsidR="004005FD" w:rsidRPr="000E03D1" w:rsidDel="00866AF5" w:rsidRDefault="004005FD" w:rsidP="00866AF5">
      <w:pPr>
        <w:pStyle w:val="a6"/>
        <w:numPr>
          <w:ilvl w:val="0"/>
          <w:numId w:val="1"/>
        </w:numPr>
        <w:spacing w:after="200"/>
        <w:ind w:left="0" w:firstLine="709"/>
        <w:contextualSpacing w:val="0"/>
        <w:jc w:val="left"/>
        <w:outlineLvl w:val="0"/>
        <w:rPr>
          <w:del w:id="6127" w:author="Анастасия ." w:date="2023-10-11T17:39:00Z"/>
          <w:rFonts w:eastAsiaTheme="minorHAnsi"/>
          <w:i/>
          <w:sz w:val="24"/>
          <w:lang w:eastAsia="en-US"/>
        </w:rPr>
        <w:pPrChange w:id="6128" w:author="Анастасия ." w:date="2023-10-11T17:39:00Z">
          <w:pPr>
            <w:spacing w:before="120" w:line="240" w:lineRule="auto"/>
            <w:ind w:firstLine="0"/>
            <w:jc w:val="left"/>
          </w:pPr>
        </w:pPrChange>
      </w:pPr>
      <w:del w:id="6129" w:author="Анастасия ." w:date="2023-10-11T17:39:00Z">
        <w:r w:rsidRPr="000E03D1" w:rsidDel="00866AF5">
          <w:rPr>
            <w:rFonts w:eastAsiaTheme="minorHAnsi"/>
            <w:i/>
            <w:sz w:val="24"/>
            <w:lang w:eastAsia="en-US"/>
          </w:rPr>
          <w:delText xml:space="preserve">Листинг </w:delText>
        </w:r>
      </w:del>
      <w:del w:id="6130" w:author="Анастасия ." w:date="2023-05-21T13:14:00Z">
        <w:r w:rsidDel="002C7FA3">
          <w:rPr>
            <w:rFonts w:eastAsiaTheme="minorHAnsi"/>
            <w:i/>
            <w:sz w:val="24"/>
            <w:lang w:eastAsia="en-US"/>
          </w:rPr>
          <w:delText>А</w:delText>
        </w:r>
      </w:del>
      <w:del w:id="6131"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3</w:delText>
        </w:r>
        <w:r w:rsidRPr="000E03D1" w:rsidDel="00866AF5">
          <w:rPr>
            <w:rFonts w:eastAsiaTheme="minorHAnsi"/>
            <w:i/>
            <w:sz w:val="24"/>
            <w:lang w:eastAsia="en-US"/>
          </w:rPr>
          <w:delText xml:space="preserve"> — </w:delText>
        </w:r>
        <w:r w:rsidDel="00866AF5">
          <w:rPr>
            <w:rFonts w:eastAsiaTheme="minorHAnsi"/>
            <w:i/>
            <w:sz w:val="24"/>
            <w:lang w:eastAsia="en-US"/>
          </w:rPr>
          <w:delText>Вычисление задержки между этапами</w:delText>
        </w:r>
      </w:del>
    </w:p>
    <w:tbl>
      <w:tblPr>
        <w:tblStyle w:val="a7"/>
        <w:tblW w:w="0" w:type="auto"/>
        <w:tblLook w:val="04A0" w:firstRow="1" w:lastRow="0" w:firstColumn="1" w:lastColumn="0" w:noHBand="0" w:noVBand="1"/>
      </w:tblPr>
      <w:tblGrid>
        <w:gridCol w:w="9854"/>
      </w:tblGrid>
      <w:tr w:rsidR="004005FD" w:rsidDel="00866AF5" w:rsidTr="00D76A82">
        <w:trPr>
          <w:del w:id="6132"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133" w:author="Анастасия ." w:date="2023-10-11T17:39:00Z"/>
                <w:rFonts w:ascii="Courier New" w:eastAsiaTheme="minorHAnsi" w:hAnsi="Courier New" w:cs="Courier New"/>
                <w:sz w:val="20"/>
                <w:lang w:eastAsia="en-US"/>
                <w:rPrChange w:id="6134" w:author="Анастасия ." w:date="2023-10-11T17:39:00Z">
                  <w:rPr>
                    <w:del w:id="6135" w:author="Анастасия ." w:date="2023-10-11T17:39:00Z"/>
                    <w:rFonts w:ascii="Courier New" w:eastAsiaTheme="minorHAnsi" w:hAnsi="Courier New" w:cs="Courier New"/>
                    <w:sz w:val="20"/>
                    <w:lang w:val="en-US" w:eastAsia="en-US"/>
                  </w:rPr>
                </w:rPrChange>
              </w:rPr>
              <w:pPrChange w:id="6136" w:author="Анастасия ." w:date="2023-10-11T17:39:00Z">
                <w:pPr>
                  <w:ind w:firstLine="0"/>
                  <w:jc w:val="left"/>
                </w:pPr>
              </w:pPrChange>
            </w:pPr>
            <w:del w:id="6137" w:author="Анастасия ." w:date="2023-10-11T17:39:00Z">
              <w:r w:rsidRPr="00883EB6"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13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13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14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614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6142"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CALC</w:delText>
              </w:r>
              <w:r w:rsidRPr="00866AF5" w:rsidDel="00866AF5">
                <w:rPr>
                  <w:rFonts w:ascii="Courier New" w:eastAsiaTheme="minorHAnsi" w:hAnsi="Courier New" w:cs="Courier New"/>
                  <w:sz w:val="20"/>
                  <w:lang w:eastAsia="en-US"/>
                  <w:rPrChange w:id="6143"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14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45" w:author="Анастасия ." w:date="2023-10-11T17:39:00Z"/>
                <w:rFonts w:ascii="Courier New" w:eastAsiaTheme="minorHAnsi" w:hAnsi="Courier New" w:cs="Courier New"/>
                <w:sz w:val="20"/>
                <w:lang w:eastAsia="en-US"/>
                <w:rPrChange w:id="6146" w:author="Анастасия ." w:date="2023-10-11T17:39:00Z">
                  <w:rPr>
                    <w:del w:id="6147" w:author="Анастасия ." w:date="2023-10-11T17:39:00Z"/>
                    <w:rFonts w:ascii="Courier New" w:eastAsiaTheme="minorHAnsi" w:hAnsi="Courier New" w:cs="Courier New"/>
                    <w:sz w:val="20"/>
                    <w:lang w:val="en-US" w:eastAsia="en-US"/>
                  </w:rPr>
                </w:rPrChange>
              </w:rPr>
              <w:pPrChange w:id="6148" w:author="Анастасия ." w:date="2023-10-11T17:39:00Z">
                <w:pPr>
                  <w:ind w:firstLine="0"/>
                  <w:jc w:val="left"/>
                </w:pPr>
              </w:pPrChange>
            </w:pPr>
            <w:del w:id="6149" w:author="Анастасия ." w:date="2023-10-11T17:39:00Z">
              <w:r w:rsidRPr="00883EB6" w:rsidDel="00866AF5">
                <w:rPr>
                  <w:rFonts w:ascii="Courier New" w:eastAsiaTheme="minorHAnsi" w:hAnsi="Courier New" w:cs="Courier New"/>
                  <w:sz w:val="20"/>
                  <w:lang w:val="en-US" w:eastAsia="en-US"/>
                </w:rPr>
                <w:delText>AFTER</w:delText>
              </w:r>
              <w:r w:rsidRPr="00866AF5" w:rsidDel="00866AF5">
                <w:rPr>
                  <w:rFonts w:ascii="Courier New" w:eastAsiaTheme="minorHAnsi" w:hAnsi="Courier New" w:cs="Courier New"/>
                  <w:sz w:val="20"/>
                  <w:lang w:eastAsia="en-US"/>
                  <w:rPrChange w:id="615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615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15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15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OF</w:delText>
              </w:r>
              <w:r w:rsidRPr="00866AF5" w:rsidDel="00866AF5">
                <w:rPr>
                  <w:rFonts w:ascii="Courier New" w:eastAsiaTheme="minorHAnsi" w:hAnsi="Courier New" w:cs="Courier New"/>
                  <w:sz w:val="20"/>
                  <w:lang w:eastAsia="en-US"/>
                  <w:rPrChange w:id="615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15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15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157"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58" w:author="Анастасия ." w:date="2023-10-11T17:39:00Z"/>
                <w:rFonts w:ascii="Courier New" w:eastAsiaTheme="minorHAnsi" w:hAnsi="Courier New" w:cs="Courier New"/>
                <w:sz w:val="20"/>
                <w:lang w:eastAsia="en-US"/>
                <w:rPrChange w:id="6159" w:author="Анастасия ." w:date="2023-10-11T17:39:00Z">
                  <w:rPr>
                    <w:del w:id="6160" w:author="Анастасия ." w:date="2023-10-11T17:39:00Z"/>
                    <w:rFonts w:ascii="Courier New" w:eastAsiaTheme="minorHAnsi" w:hAnsi="Courier New" w:cs="Courier New"/>
                    <w:sz w:val="20"/>
                    <w:lang w:val="en-US" w:eastAsia="en-US"/>
                  </w:rPr>
                </w:rPrChange>
              </w:rPr>
              <w:pPrChange w:id="6161" w:author="Анастасия ." w:date="2023-10-11T17:39:00Z">
                <w:pPr>
                  <w:ind w:firstLine="0"/>
                  <w:jc w:val="left"/>
                </w:pPr>
              </w:pPrChange>
            </w:pPr>
            <w:del w:id="6162" w:author="Анастасия ." w:date="2023-10-11T17:39:00Z">
              <w:r w:rsidRPr="00883EB6" w:rsidDel="00866AF5">
                <w:rPr>
                  <w:rFonts w:ascii="Courier New" w:eastAsiaTheme="minorHAnsi" w:hAnsi="Courier New" w:cs="Courier New"/>
                  <w:sz w:val="20"/>
                  <w:lang w:val="en-US" w:eastAsia="en-US"/>
                </w:rPr>
                <w:delText>DECLARE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63" w:author="Анастасия ." w:date="2023-10-11T17:39:00Z"/>
                <w:rFonts w:ascii="Courier New" w:eastAsiaTheme="minorHAnsi" w:hAnsi="Courier New" w:cs="Courier New"/>
                <w:sz w:val="20"/>
                <w:lang w:eastAsia="en-US"/>
                <w:rPrChange w:id="6164" w:author="Анастасия ." w:date="2023-10-11T17:39:00Z">
                  <w:rPr>
                    <w:del w:id="6165" w:author="Анастасия ." w:date="2023-10-11T17:39:00Z"/>
                    <w:rFonts w:ascii="Courier New" w:eastAsiaTheme="minorHAnsi" w:hAnsi="Courier New" w:cs="Courier New"/>
                    <w:sz w:val="20"/>
                    <w:lang w:val="en-US" w:eastAsia="en-US"/>
                  </w:rPr>
                </w:rPrChange>
              </w:rPr>
              <w:pPrChange w:id="6166" w:author="Анастасия ." w:date="2023-10-11T17:39:00Z">
                <w:pPr>
                  <w:ind w:firstLine="0"/>
                  <w:jc w:val="left"/>
                </w:pPr>
              </w:pPrChange>
            </w:pPr>
            <w:del w:id="6167" w:author="Анастасия ." w:date="2023-10-11T17:39:00Z">
              <w:r w:rsidRPr="00866AF5" w:rsidDel="00866AF5">
                <w:rPr>
                  <w:rFonts w:ascii="Courier New" w:eastAsiaTheme="minorHAnsi" w:hAnsi="Courier New" w:cs="Courier New"/>
                  <w:sz w:val="20"/>
                  <w:lang w:eastAsia="en-US"/>
                  <w:rPrChange w:id="616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l</w:delText>
              </w:r>
              <w:r w:rsidRPr="00866AF5" w:rsidDel="00866AF5">
                <w:rPr>
                  <w:rFonts w:ascii="Courier New" w:eastAsiaTheme="minorHAnsi" w:hAnsi="Courier New" w:cs="Courier New"/>
                  <w:sz w:val="20"/>
                  <w:lang w:eastAsia="en-US"/>
                  <w:rPrChange w:id="6169" w:author="Анастасия ." w:date="2023-10-11T17:39:00Z">
                    <w:rPr>
                      <w:rFonts w:ascii="Courier New" w:eastAsiaTheme="minorHAnsi" w:hAnsi="Courier New" w:cs="Courier New"/>
                      <w:sz w:val="20"/>
                      <w:lang w:val="en-US" w:eastAsia="en-US"/>
                    </w:rPr>
                  </w:rPrChange>
                </w:rPr>
                <w:delText>_</w:delText>
              </w:r>
              <w:r w:rsidRPr="00883EB6"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17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171"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declare</w:delText>
              </w:r>
              <w:r w:rsidRPr="00866AF5" w:rsidDel="00866AF5">
                <w:rPr>
                  <w:rFonts w:ascii="Courier New" w:eastAsiaTheme="minorHAnsi" w:hAnsi="Courier New" w:cs="Courier New"/>
                  <w:sz w:val="20"/>
                  <w:lang w:eastAsia="en-US"/>
                  <w:rPrChange w:id="617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local</w:delText>
              </w:r>
              <w:r w:rsidRPr="00866AF5" w:rsidDel="00866AF5">
                <w:rPr>
                  <w:rFonts w:ascii="Courier New" w:eastAsiaTheme="minorHAnsi" w:hAnsi="Courier New" w:cs="Courier New"/>
                  <w:sz w:val="20"/>
                  <w:lang w:eastAsia="en-US"/>
                  <w:rPrChange w:id="617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variable</w:delText>
              </w:r>
              <w:r w:rsidRPr="00866AF5" w:rsidDel="00866AF5">
                <w:rPr>
                  <w:rFonts w:ascii="Courier New" w:eastAsiaTheme="minorHAnsi" w:hAnsi="Courier New" w:cs="Courier New"/>
                  <w:sz w:val="20"/>
                  <w:lang w:eastAsia="en-US"/>
                  <w:rPrChange w:id="617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17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store</w:delText>
              </w:r>
              <w:r w:rsidRPr="00866AF5" w:rsidDel="00866AF5">
                <w:rPr>
                  <w:rFonts w:ascii="Courier New" w:eastAsiaTheme="minorHAnsi" w:hAnsi="Courier New" w:cs="Courier New"/>
                  <w:sz w:val="20"/>
                  <w:lang w:eastAsia="en-US"/>
                  <w:rPrChange w:id="617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TILT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77" w:author="Анастасия ." w:date="2023-10-11T17:39:00Z"/>
                <w:rFonts w:ascii="Courier New" w:eastAsiaTheme="minorHAnsi" w:hAnsi="Courier New" w:cs="Courier New"/>
                <w:sz w:val="20"/>
                <w:lang w:eastAsia="en-US"/>
                <w:rPrChange w:id="6178" w:author="Анастасия ." w:date="2023-10-11T17:39:00Z">
                  <w:rPr>
                    <w:del w:id="6179" w:author="Анастасия ." w:date="2023-10-11T17:39:00Z"/>
                    <w:rFonts w:ascii="Courier New" w:eastAsiaTheme="minorHAnsi" w:hAnsi="Courier New" w:cs="Courier New"/>
                    <w:sz w:val="20"/>
                    <w:lang w:val="en-US" w:eastAsia="en-US"/>
                  </w:rPr>
                </w:rPrChange>
              </w:rPr>
              <w:pPrChange w:id="6180" w:author="Анастасия ." w:date="2023-10-11T17:39:00Z">
                <w:pPr>
                  <w:ind w:firstLine="0"/>
                  <w:jc w:val="left"/>
                </w:pPr>
              </w:pPrChange>
            </w:pPr>
            <w:del w:id="6181" w:author="Анастасия ." w:date="2023-10-11T17:39:00Z">
              <w:r w:rsidRPr="00883EB6"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82" w:author="Анастасия ." w:date="2023-10-11T17:39:00Z"/>
                <w:rFonts w:ascii="Courier New" w:eastAsiaTheme="minorHAnsi" w:hAnsi="Courier New" w:cs="Courier New"/>
                <w:sz w:val="20"/>
                <w:lang w:eastAsia="en-US"/>
                <w:rPrChange w:id="6183" w:author="Анастасия ." w:date="2023-10-11T17:39:00Z">
                  <w:rPr>
                    <w:del w:id="6184" w:author="Анастасия ." w:date="2023-10-11T17:39:00Z"/>
                    <w:rFonts w:ascii="Courier New" w:eastAsiaTheme="minorHAnsi" w:hAnsi="Courier New" w:cs="Courier New"/>
                    <w:sz w:val="20"/>
                    <w:lang w:val="en-US" w:eastAsia="en-US"/>
                  </w:rPr>
                </w:rPrChange>
              </w:rPr>
              <w:pPrChange w:id="6185" w:author="Анастасия ." w:date="2023-10-11T17:39:00Z">
                <w:pPr>
                  <w:ind w:firstLine="0"/>
                  <w:jc w:val="left"/>
                </w:pPr>
              </w:pPrChange>
            </w:pPr>
            <w:del w:id="6186" w:author="Анастасия ." w:date="2023-10-11T17:39:00Z">
              <w:r w:rsidRPr="00866AF5" w:rsidDel="00866AF5">
                <w:rPr>
                  <w:rFonts w:ascii="Courier New" w:eastAsiaTheme="minorHAnsi" w:hAnsi="Courier New" w:cs="Courier New"/>
                  <w:sz w:val="20"/>
                  <w:lang w:eastAsia="en-US"/>
                  <w:rPrChange w:id="618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18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189"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190" w:author="Анастасия ." w:date="2023-10-11T17:39:00Z">
                    <w:rPr>
                      <w:rFonts w:ascii="Courier New" w:eastAsiaTheme="minorHAnsi" w:hAnsi="Courier New" w:cs="Courier New"/>
                      <w:sz w:val="20"/>
                      <w:lang w:val="en-US" w:eastAsia="en-US"/>
                    </w:rPr>
                  </w:rPrChange>
                </w:rPr>
                <w:delText>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91" w:author="Анастасия ." w:date="2023-10-11T17:39:00Z"/>
                <w:rFonts w:ascii="Courier New" w:eastAsiaTheme="minorHAnsi" w:hAnsi="Courier New" w:cs="Courier New"/>
                <w:sz w:val="20"/>
                <w:lang w:eastAsia="en-US"/>
                <w:rPrChange w:id="6192" w:author="Анастасия ." w:date="2023-10-11T17:39:00Z">
                  <w:rPr>
                    <w:del w:id="6193" w:author="Анастасия ." w:date="2023-10-11T17:39:00Z"/>
                    <w:rFonts w:ascii="Courier New" w:eastAsiaTheme="minorHAnsi" w:hAnsi="Courier New" w:cs="Courier New"/>
                    <w:sz w:val="20"/>
                    <w:lang w:val="en-US" w:eastAsia="en-US"/>
                  </w:rPr>
                </w:rPrChange>
              </w:rPr>
              <w:pPrChange w:id="6194" w:author="Анастасия ." w:date="2023-10-11T17:39:00Z">
                <w:pPr>
                  <w:ind w:firstLine="0"/>
                  <w:jc w:val="left"/>
                </w:pPr>
              </w:pPrChange>
            </w:pPr>
            <w:del w:id="6195" w:author="Анастасия ." w:date="2023-10-11T17:39:00Z">
              <w:r w:rsidRPr="00866AF5" w:rsidDel="00866AF5">
                <w:rPr>
                  <w:rFonts w:ascii="Courier New" w:eastAsiaTheme="minorHAnsi" w:hAnsi="Courier New" w:cs="Courier New"/>
                  <w:sz w:val="20"/>
                  <w:lang w:eastAsia="en-US"/>
                  <w:rPrChange w:id="619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SET</w:delText>
              </w:r>
              <w:r w:rsidRPr="00866AF5" w:rsidDel="00866AF5">
                <w:rPr>
                  <w:rFonts w:ascii="Courier New" w:eastAsiaTheme="minorHAnsi" w:hAnsi="Courier New" w:cs="Courier New"/>
                  <w:sz w:val="20"/>
                  <w:lang w:eastAsia="en-US"/>
                  <w:rPrChange w:id="619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198" w:author="Анастасия ." w:date="2023-10-11T17:39:00Z">
                    <w:rPr>
                      <w:rFonts w:ascii="Courier New" w:eastAsiaTheme="minorHAnsi" w:hAnsi="Courier New" w:cs="Courier New"/>
                      <w:sz w:val="20"/>
                      <w:lang w:val="en-US" w:eastAsia="en-US"/>
                    </w:rPr>
                  </w:rPrChange>
                </w:rPr>
                <w:delText xml:space="preserve"> =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199" w:author="Анастасия ." w:date="2023-10-11T17:39:00Z"/>
                <w:rFonts w:ascii="Courier New" w:eastAsiaTheme="minorHAnsi" w:hAnsi="Courier New" w:cs="Courier New"/>
                <w:sz w:val="20"/>
                <w:lang w:eastAsia="en-US"/>
                <w:rPrChange w:id="6200" w:author="Анастасия ." w:date="2023-10-11T17:39:00Z">
                  <w:rPr>
                    <w:del w:id="6201" w:author="Анастасия ." w:date="2023-10-11T17:39:00Z"/>
                    <w:rFonts w:ascii="Courier New" w:eastAsiaTheme="minorHAnsi" w:hAnsi="Courier New" w:cs="Courier New"/>
                    <w:sz w:val="20"/>
                    <w:lang w:val="en-US" w:eastAsia="en-US"/>
                  </w:rPr>
                </w:rPrChange>
              </w:rPr>
              <w:pPrChange w:id="6202" w:author="Анастасия ." w:date="2023-10-11T17:39:00Z">
                <w:pPr>
                  <w:ind w:firstLine="0"/>
                  <w:jc w:val="left"/>
                </w:pPr>
              </w:pPrChange>
            </w:pPr>
            <w:del w:id="6203" w:author="Анастасия ." w:date="2023-10-11T17:39:00Z">
              <w:r w:rsidRPr="00866AF5" w:rsidDel="00866AF5">
                <w:rPr>
                  <w:rFonts w:ascii="Courier New" w:eastAsiaTheme="minorHAnsi" w:hAnsi="Courier New" w:cs="Courier New"/>
                  <w:sz w:val="20"/>
                  <w:lang w:eastAsia="en-US"/>
                  <w:rPrChange w:id="620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CASE</w:delText>
              </w:r>
              <w:r w:rsidRPr="00866AF5" w:rsidDel="00866AF5">
                <w:rPr>
                  <w:rFonts w:ascii="Courier New" w:eastAsiaTheme="minorHAnsi" w:hAnsi="Courier New" w:cs="Courier New"/>
                  <w:sz w:val="20"/>
                  <w:lang w:eastAsia="en-US"/>
                  <w:rPrChange w:id="620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06" w:author="Анастасия ." w:date="2023-10-11T17:39:00Z"/>
                <w:rFonts w:ascii="Courier New" w:eastAsiaTheme="minorHAnsi" w:hAnsi="Courier New" w:cs="Courier New"/>
                <w:sz w:val="20"/>
                <w:lang w:eastAsia="en-US"/>
                <w:rPrChange w:id="6207" w:author="Анастасия ." w:date="2023-10-11T17:39:00Z">
                  <w:rPr>
                    <w:del w:id="6208" w:author="Анастасия ." w:date="2023-10-11T17:39:00Z"/>
                    <w:rFonts w:ascii="Courier New" w:eastAsiaTheme="minorHAnsi" w:hAnsi="Courier New" w:cs="Courier New"/>
                    <w:sz w:val="20"/>
                    <w:lang w:val="en-US" w:eastAsia="en-US"/>
                  </w:rPr>
                </w:rPrChange>
              </w:rPr>
              <w:pPrChange w:id="6209" w:author="Анастасия ." w:date="2023-10-11T17:39:00Z">
                <w:pPr>
                  <w:ind w:firstLine="0"/>
                  <w:jc w:val="left"/>
                </w:pPr>
              </w:pPrChange>
            </w:pPr>
            <w:del w:id="6210" w:author="Анастасия ." w:date="2023-10-11T17:39:00Z">
              <w:r w:rsidRPr="00866AF5" w:rsidDel="00866AF5">
                <w:rPr>
                  <w:rFonts w:ascii="Courier New" w:eastAsiaTheme="minorHAnsi" w:hAnsi="Courier New" w:cs="Courier New"/>
                  <w:sz w:val="20"/>
                  <w:lang w:eastAsia="en-US"/>
                  <w:rPrChange w:id="621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21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13"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214"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Собрано</w:delText>
              </w:r>
              <w:r w:rsidRPr="00866AF5" w:rsidDel="00866AF5">
                <w:rPr>
                  <w:rFonts w:ascii="Courier New" w:eastAsiaTheme="minorHAnsi" w:hAnsi="Courier New" w:cs="Courier New"/>
                  <w:sz w:val="20"/>
                  <w:lang w:eastAsia="en-US"/>
                  <w:rPrChange w:id="621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THEN</w:delText>
              </w:r>
              <w:r w:rsidRPr="00866AF5" w:rsidDel="00866AF5">
                <w:rPr>
                  <w:rFonts w:ascii="Courier New" w:eastAsiaTheme="minorHAnsi" w:hAnsi="Courier New" w:cs="Courier New"/>
                  <w:sz w:val="20"/>
                  <w:lang w:eastAsia="en-US"/>
                  <w:rPrChange w:id="6216" w:author="Анастасия ." w:date="2023-10-11T17:39:00Z">
                    <w:rPr>
                      <w:rFonts w:ascii="Courier New" w:eastAsiaTheme="minorHAnsi" w:hAnsi="Courier New" w:cs="Courier New"/>
                      <w:sz w:val="20"/>
                      <w:lang w:val="en-US" w:eastAsia="en-US"/>
                    </w:rPr>
                  </w:rPrChange>
                </w:rPr>
                <w:delText xml:space="preserve"> 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17" w:author="Анастасия ." w:date="2023-10-11T17:39:00Z"/>
                <w:rFonts w:ascii="Courier New" w:eastAsiaTheme="minorHAnsi" w:hAnsi="Courier New" w:cs="Courier New"/>
                <w:sz w:val="20"/>
                <w:lang w:eastAsia="en-US"/>
                <w:rPrChange w:id="6218" w:author="Анастасия ." w:date="2023-10-11T17:39:00Z">
                  <w:rPr>
                    <w:del w:id="6219" w:author="Анастасия ." w:date="2023-10-11T17:39:00Z"/>
                    <w:rFonts w:ascii="Courier New" w:eastAsiaTheme="minorHAnsi" w:hAnsi="Courier New" w:cs="Courier New"/>
                    <w:sz w:val="20"/>
                    <w:lang w:val="en-US" w:eastAsia="en-US"/>
                  </w:rPr>
                </w:rPrChange>
              </w:rPr>
              <w:pPrChange w:id="6220" w:author="Анастасия ." w:date="2023-10-11T17:39:00Z">
                <w:pPr>
                  <w:ind w:firstLine="0"/>
                  <w:jc w:val="left"/>
                </w:pPr>
              </w:pPrChange>
            </w:pPr>
            <w:del w:id="6221" w:author="Анастасия ." w:date="2023-10-11T17:39:00Z">
              <w:r w:rsidRPr="00866AF5" w:rsidDel="00866AF5">
                <w:rPr>
                  <w:rFonts w:ascii="Courier New" w:eastAsiaTheme="minorHAnsi" w:hAnsi="Courier New" w:cs="Courier New"/>
                  <w:sz w:val="20"/>
                  <w:lang w:eastAsia="en-US"/>
                  <w:rPrChange w:id="622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22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24"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225"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622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вулканизацию</w:delText>
              </w:r>
              <w:r w:rsidRPr="00866AF5" w:rsidDel="00866AF5">
                <w:rPr>
                  <w:rFonts w:ascii="Courier New" w:eastAsiaTheme="minorHAnsi" w:hAnsi="Courier New" w:cs="Courier New"/>
                  <w:sz w:val="20"/>
                  <w:lang w:eastAsia="en-US"/>
                  <w:rPrChange w:id="622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THEN</w:delText>
              </w:r>
              <w:r w:rsidRPr="00866AF5" w:rsidDel="00866AF5">
                <w:rPr>
                  <w:rFonts w:ascii="Courier New" w:eastAsiaTheme="minorHAnsi" w:hAnsi="Courier New" w:cs="Courier New"/>
                  <w:sz w:val="20"/>
                  <w:lang w:eastAsia="en-US"/>
                  <w:rPrChange w:id="6228"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29" w:author="Анастасия ." w:date="2023-10-11T17:39:00Z"/>
                <w:rFonts w:ascii="Courier New" w:eastAsiaTheme="minorHAnsi" w:hAnsi="Courier New" w:cs="Courier New"/>
                <w:sz w:val="20"/>
                <w:lang w:eastAsia="en-US"/>
                <w:rPrChange w:id="6230" w:author="Анастасия ." w:date="2023-10-11T17:39:00Z">
                  <w:rPr>
                    <w:del w:id="6231" w:author="Анастасия ." w:date="2023-10-11T17:39:00Z"/>
                    <w:rFonts w:ascii="Courier New" w:eastAsiaTheme="minorHAnsi" w:hAnsi="Courier New" w:cs="Courier New"/>
                    <w:sz w:val="20"/>
                    <w:lang w:val="en-US" w:eastAsia="en-US"/>
                  </w:rPr>
                </w:rPrChange>
              </w:rPr>
              <w:pPrChange w:id="6232" w:author="Анастасия ." w:date="2023-10-11T17:39:00Z">
                <w:pPr>
                  <w:ind w:firstLine="0"/>
                  <w:jc w:val="left"/>
                </w:pPr>
              </w:pPrChange>
            </w:pPr>
            <w:del w:id="6233" w:author="Анастасия ." w:date="2023-10-11T17:39:00Z">
              <w:r w:rsidRPr="00866AF5" w:rsidDel="00866AF5">
                <w:rPr>
                  <w:rFonts w:ascii="Courier New" w:eastAsiaTheme="minorHAnsi" w:hAnsi="Courier New" w:cs="Courier New"/>
                  <w:sz w:val="20"/>
                  <w:lang w:eastAsia="en-US"/>
                  <w:rPrChange w:id="623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23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ROUND</w:delText>
              </w:r>
              <w:r w:rsidRPr="00866AF5" w:rsidDel="00866AF5">
                <w:rPr>
                  <w:rFonts w:ascii="Courier New" w:eastAsiaTheme="minorHAnsi" w:hAnsi="Courier New" w:cs="Courier New"/>
                  <w:sz w:val="20"/>
                  <w:lang w:eastAsia="en-US"/>
                  <w:rPrChange w:id="6236"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37"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238"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39"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240" w:author="Анастасия ." w:date="2023-10-11T17:39:00Z">
                    <w:rPr>
                      <w:rFonts w:ascii="Courier New" w:eastAsiaTheme="minorHAnsi" w:hAnsi="Courier New" w:cs="Courier New"/>
                      <w:sz w:val="20"/>
                      <w:lang w:val="en-US" w:eastAsia="en-US"/>
                    </w:rPr>
                  </w:rPrChange>
                </w:rPr>
                <w:delText>) * 24 * 60 ,2)</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41" w:author="Анастасия ." w:date="2023-10-11T17:39:00Z"/>
                <w:rFonts w:ascii="Courier New" w:eastAsiaTheme="minorHAnsi" w:hAnsi="Courier New" w:cs="Courier New"/>
                <w:sz w:val="20"/>
                <w:lang w:eastAsia="en-US"/>
                <w:rPrChange w:id="6242" w:author="Анастасия ." w:date="2023-10-11T17:39:00Z">
                  <w:rPr>
                    <w:del w:id="6243" w:author="Анастасия ." w:date="2023-10-11T17:39:00Z"/>
                    <w:rFonts w:ascii="Courier New" w:eastAsiaTheme="minorHAnsi" w:hAnsi="Courier New" w:cs="Courier New"/>
                    <w:sz w:val="20"/>
                    <w:lang w:val="en-US" w:eastAsia="en-US"/>
                  </w:rPr>
                </w:rPrChange>
              </w:rPr>
              <w:pPrChange w:id="6244" w:author="Анастасия ." w:date="2023-10-11T17:39:00Z">
                <w:pPr>
                  <w:ind w:firstLine="0"/>
                  <w:jc w:val="left"/>
                </w:pPr>
              </w:pPrChange>
            </w:pPr>
            <w:del w:id="6245" w:author="Анастасия ." w:date="2023-10-11T17:39:00Z">
              <w:r w:rsidRPr="00866AF5" w:rsidDel="00866AF5">
                <w:rPr>
                  <w:rFonts w:ascii="Courier New" w:eastAsiaTheme="minorHAnsi" w:hAnsi="Courier New" w:cs="Courier New"/>
                  <w:sz w:val="20"/>
                  <w:lang w:eastAsia="en-US"/>
                  <w:rPrChange w:id="624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24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24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49" w:author="Анастасия ." w:date="2023-10-11T17:39:00Z">
                    <w:rPr>
                      <w:rFonts w:ascii="Courier New" w:eastAsiaTheme="minorHAnsi" w:hAnsi="Courier New" w:cs="Courier New"/>
                      <w:sz w:val="20"/>
                      <w:lang w:val="en-US" w:eastAsia="en-US"/>
                    </w:rPr>
                  </w:rPrChange>
                </w:rPr>
                <w:delText xml:space="preserve">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50" w:author="Анастасия ." w:date="2023-10-11T17:39:00Z"/>
                <w:rFonts w:ascii="Courier New" w:eastAsiaTheme="minorHAnsi" w:hAnsi="Courier New" w:cs="Courier New"/>
                <w:sz w:val="20"/>
                <w:lang w:eastAsia="en-US"/>
                <w:rPrChange w:id="6251" w:author="Анастасия ." w:date="2023-10-11T17:39:00Z">
                  <w:rPr>
                    <w:del w:id="6252" w:author="Анастасия ." w:date="2023-10-11T17:39:00Z"/>
                    <w:rFonts w:ascii="Courier New" w:eastAsiaTheme="minorHAnsi" w:hAnsi="Courier New" w:cs="Courier New"/>
                    <w:sz w:val="20"/>
                    <w:lang w:val="en-US" w:eastAsia="en-US"/>
                  </w:rPr>
                </w:rPrChange>
              </w:rPr>
              <w:pPrChange w:id="6253" w:author="Анастасия ." w:date="2023-10-11T17:39:00Z">
                <w:pPr>
                  <w:ind w:firstLine="0"/>
                  <w:jc w:val="left"/>
                </w:pPr>
              </w:pPrChange>
            </w:pPr>
            <w:del w:id="6254" w:author="Анастасия ." w:date="2023-10-11T17:39:00Z">
              <w:r w:rsidRPr="00866AF5" w:rsidDel="00866AF5">
                <w:rPr>
                  <w:rFonts w:ascii="Courier New" w:eastAsiaTheme="minorHAnsi" w:hAnsi="Courier New" w:cs="Courier New"/>
                  <w:sz w:val="20"/>
                  <w:lang w:eastAsia="en-US"/>
                  <w:rPrChange w:id="625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25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57"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258"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59"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26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26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62"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263"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Собрано</w:delText>
              </w:r>
              <w:r w:rsidRPr="00866AF5" w:rsidDel="00866AF5">
                <w:rPr>
                  <w:rFonts w:ascii="Courier New" w:eastAsiaTheme="minorHAnsi" w:hAnsi="Courier New" w:cs="Courier New"/>
                  <w:sz w:val="20"/>
                  <w:lang w:eastAsia="en-US"/>
                  <w:rPrChange w:id="626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65" w:author="Анастасия ." w:date="2023-10-11T17:39:00Z"/>
                <w:rFonts w:ascii="Courier New" w:eastAsiaTheme="minorHAnsi" w:hAnsi="Courier New" w:cs="Courier New"/>
                <w:sz w:val="20"/>
                <w:lang w:eastAsia="en-US"/>
                <w:rPrChange w:id="6266" w:author="Анастасия ." w:date="2023-10-11T17:39:00Z">
                  <w:rPr>
                    <w:del w:id="6267" w:author="Анастасия ." w:date="2023-10-11T17:39:00Z"/>
                    <w:rFonts w:ascii="Courier New" w:eastAsiaTheme="minorHAnsi" w:hAnsi="Courier New" w:cs="Courier New"/>
                    <w:sz w:val="20"/>
                    <w:lang w:val="en-US" w:eastAsia="en-US"/>
                  </w:rPr>
                </w:rPrChange>
              </w:rPr>
              <w:pPrChange w:id="6268" w:author="Анастасия ." w:date="2023-10-11T17:39:00Z">
                <w:pPr>
                  <w:ind w:firstLine="0"/>
                  <w:jc w:val="left"/>
                </w:pPr>
              </w:pPrChange>
            </w:pPr>
            <w:del w:id="6269" w:author="Анастасия ." w:date="2023-10-11T17:39:00Z">
              <w:r w:rsidRPr="00866AF5" w:rsidDel="00866AF5">
                <w:rPr>
                  <w:rFonts w:ascii="Courier New" w:eastAsiaTheme="minorHAnsi" w:hAnsi="Courier New" w:cs="Courier New"/>
                  <w:sz w:val="20"/>
                  <w:lang w:eastAsia="en-US"/>
                  <w:rPrChange w:id="6270"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27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72"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273"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627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контроль</w:delText>
              </w:r>
              <w:r w:rsidRPr="00866AF5" w:rsidDel="00866AF5">
                <w:rPr>
                  <w:rFonts w:ascii="Courier New" w:eastAsiaTheme="minorHAnsi" w:hAnsi="Courier New" w:cs="Courier New"/>
                  <w:sz w:val="20"/>
                  <w:lang w:eastAsia="en-US"/>
                  <w:rPrChange w:id="627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THEN</w:delText>
              </w:r>
              <w:r w:rsidRPr="00866AF5" w:rsidDel="00866AF5">
                <w:rPr>
                  <w:rFonts w:ascii="Courier New" w:eastAsiaTheme="minorHAnsi" w:hAnsi="Courier New" w:cs="Courier New"/>
                  <w:sz w:val="20"/>
                  <w:lang w:eastAsia="en-US"/>
                  <w:rPrChange w:id="6276"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77" w:author="Анастасия ." w:date="2023-10-11T17:39:00Z"/>
                <w:rFonts w:ascii="Courier New" w:eastAsiaTheme="minorHAnsi" w:hAnsi="Courier New" w:cs="Courier New"/>
                <w:sz w:val="20"/>
                <w:lang w:eastAsia="en-US"/>
                <w:rPrChange w:id="6278" w:author="Анастасия ." w:date="2023-10-11T17:39:00Z">
                  <w:rPr>
                    <w:del w:id="6279" w:author="Анастасия ." w:date="2023-10-11T17:39:00Z"/>
                    <w:rFonts w:ascii="Courier New" w:eastAsiaTheme="minorHAnsi" w:hAnsi="Courier New" w:cs="Courier New"/>
                    <w:sz w:val="20"/>
                    <w:lang w:val="en-US" w:eastAsia="en-US"/>
                  </w:rPr>
                </w:rPrChange>
              </w:rPr>
              <w:pPrChange w:id="6280" w:author="Анастасия ." w:date="2023-10-11T17:39:00Z">
                <w:pPr>
                  <w:ind w:firstLine="0"/>
                  <w:jc w:val="left"/>
                </w:pPr>
              </w:pPrChange>
            </w:pPr>
            <w:del w:id="6281" w:author="Анастасия ." w:date="2023-10-11T17:39:00Z">
              <w:r w:rsidRPr="00866AF5" w:rsidDel="00866AF5">
                <w:rPr>
                  <w:rFonts w:ascii="Courier New" w:eastAsiaTheme="minorHAnsi" w:hAnsi="Courier New" w:cs="Courier New"/>
                  <w:sz w:val="20"/>
                  <w:lang w:eastAsia="en-US"/>
                  <w:rPrChange w:id="628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28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ROUND</w:delText>
              </w:r>
              <w:r w:rsidRPr="00866AF5" w:rsidDel="00866AF5">
                <w:rPr>
                  <w:rFonts w:ascii="Courier New" w:eastAsiaTheme="minorHAnsi" w:hAnsi="Courier New" w:cs="Courier New"/>
                  <w:sz w:val="20"/>
                  <w:lang w:eastAsia="en-US"/>
                  <w:rPrChange w:id="6284" w:author="Анастасия ." w:date="2023-10-11T17:39:00Z">
                    <w:rPr>
                      <w:rFonts w:ascii="Courier New" w:eastAsiaTheme="minorHAnsi" w:hAnsi="Courier New" w:cs="Courier New"/>
                      <w:sz w:val="20"/>
                      <w:lang w:val="en-US" w:eastAsia="en-US"/>
                    </w:rPr>
                  </w:rPrChange>
                </w:rPr>
                <w:delText>((</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85"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286"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87"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REGISTRATIONTIME</w:delText>
              </w:r>
              <w:r w:rsidRPr="00866AF5" w:rsidDel="00866AF5">
                <w:rPr>
                  <w:rFonts w:ascii="Courier New" w:eastAsiaTheme="minorHAnsi" w:hAnsi="Courier New" w:cs="Courier New"/>
                  <w:sz w:val="20"/>
                  <w:lang w:eastAsia="en-US"/>
                  <w:rPrChange w:id="6288" w:author="Анастасия ." w:date="2023-10-11T17:39:00Z">
                    <w:rPr>
                      <w:rFonts w:ascii="Courier New" w:eastAsiaTheme="minorHAnsi" w:hAnsi="Courier New" w:cs="Courier New"/>
                      <w:sz w:val="20"/>
                      <w:lang w:val="en-US" w:eastAsia="en-US"/>
                    </w:rPr>
                  </w:rPrChange>
                </w:rPr>
                <w:delText>) * 24 * 60 ,2)</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89" w:author="Анастасия ." w:date="2023-10-11T17:39:00Z"/>
                <w:rFonts w:ascii="Courier New" w:eastAsiaTheme="minorHAnsi" w:hAnsi="Courier New" w:cs="Courier New"/>
                <w:sz w:val="20"/>
                <w:lang w:eastAsia="en-US"/>
                <w:rPrChange w:id="6290" w:author="Анастасия ." w:date="2023-10-11T17:39:00Z">
                  <w:rPr>
                    <w:del w:id="6291" w:author="Анастасия ." w:date="2023-10-11T17:39:00Z"/>
                    <w:rFonts w:ascii="Courier New" w:eastAsiaTheme="minorHAnsi" w:hAnsi="Courier New" w:cs="Courier New"/>
                    <w:sz w:val="20"/>
                    <w:lang w:val="en-US" w:eastAsia="en-US"/>
                  </w:rPr>
                </w:rPrChange>
              </w:rPr>
              <w:pPrChange w:id="6292" w:author="Анастасия ." w:date="2023-10-11T17:39:00Z">
                <w:pPr>
                  <w:ind w:firstLine="0"/>
                  <w:jc w:val="left"/>
                </w:pPr>
              </w:pPrChange>
            </w:pPr>
            <w:del w:id="6293" w:author="Анастасия ." w:date="2023-10-11T17:39:00Z">
              <w:r w:rsidRPr="00866AF5" w:rsidDel="00866AF5">
                <w:rPr>
                  <w:rFonts w:ascii="Courier New" w:eastAsiaTheme="minorHAnsi" w:hAnsi="Courier New" w:cs="Courier New"/>
                  <w:sz w:val="20"/>
                  <w:lang w:eastAsia="en-US"/>
                  <w:rPrChange w:id="629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29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29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297" w:author="Анастасия ." w:date="2023-10-11T17:39:00Z">
                    <w:rPr>
                      <w:rFonts w:ascii="Courier New" w:eastAsiaTheme="minorHAnsi" w:hAnsi="Courier New" w:cs="Courier New"/>
                      <w:sz w:val="20"/>
                      <w:lang w:val="en-US" w:eastAsia="en-US"/>
                    </w:rPr>
                  </w:rPrChange>
                </w:rPr>
                <w:delText xml:space="preserve">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298" w:author="Анастасия ." w:date="2023-10-11T17:39:00Z"/>
                <w:rFonts w:ascii="Courier New" w:eastAsiaTheme="minorHAnsi" w:hAnsi="Courier New" w:cs="Courier New"/>
                <w:sz w:val="20"/>
                <w:lang w:eastAsia="en-US"/>
                <w:rPrChange w:id="6299" w:author="Анастасия ." w:date="2023-10-11T17:39:00Z">
                  <w:rPr>
                    <w:del w:id="6300" w:author="Анастасия ." w:date="2023-10-11T17:39:00Z"/>
                    <w:rFonts w:ascii="Courier New" w:eastAsiaTheme="minorHAnsi" w:hAnsi="Courier New" w:cs="Courier New"/>
                    <w:sz w:val="20"/>
                    <w:lang w:val="en-US" w:eastAsia="en-US"/>
                  </w:rPr>
                </w:rPrChange>
              </w:rPr>
              <w:pPrChange w:id="6301" w:author="Анастасия ." w:date="2023-10-11T17:39:00Z">
                <w:pPr>
                  <w:ind w:firstLine="0"/>
                  <w:jc w:val="left"/>
                </w:pPr>
              </w:pPrChange>
            </w:pPr>
            <w:del w:id="6302" w:author="Анастасия ." w:date="2023-10-11T17:39:00Z">
              <w:r w:rsidRPr="00866AF5" w:rsidDel="00866AF5">
                <w:rPr>
                  <w:rFonts w:ascii="Courier New" w:eastAsiaTheme="minorHAnsi" w:hAnsi="Courier New" w:cs="Courier New"/>
                  <w:sz w:val="20"/>
                  <w:lang w:eastAsia="en-US"/>
                  <w:rPrChange w:id="630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JOIN</w:delText>
              </w:r>
              <w:r w:rsidRPr="00866AF5" w:rsidDel="00866AF5">
                <w:rPr>
                  <w:rFonts w:ascii="Courier New" w:eastAsiaTheme="minorHAnsi" w:hAnsi="Courier New" w:cs="Courier New"/>
                  <w:sz w:val="20"/>
                  <w:lang w:eastAsia="en-US"/>
                  <w:rPrChange w:id="630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305"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06" w:author="Анастасия ." w:date="2023-10-11T17:39:00Z">
                    <w:rPr>
                      <w:rFonts w:ascii="Courier New" w:eastAsiaTheme="minorHAnsi" w:hAnsi="Courier New" w:cs="Courier New"/>
                      <w:sz w:val="20"/>
                      <w:lang w:val="en-US" w:eastAsia="en-US"/>
                    </w:rPr>
                  </w:rPrChange>
                </w:rPr>
                <w:delText xml:space="preserve">3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07" w:author="Анастасия ." w:date="2023-10-11T17:39:00Z"/>
                <w:rFonts w:ascii="Courier New" w:eastAsiaTheme="minorHAnsi" w:hAnsi="Courier New" w:cs="Courier New"/>
                <w:sz w:val="20"/>
                <w:lang w:eastAsia="en-US"/>
                <w:rPrChange w:id="6308" w:author="Анастасия ." w:date="2023-10-11T17:39:00Z">
                  <w:rPr>
                    <w:del w:id="6309" w:author="Анастасия ." w:date="2023-10-11T17:39:00Z"/>
                    <w:rFonts w:ascii="Courier New" w:eastAsiaTheme="minorHAnsi" w:hAnsi="Courier New" w:cs="Courier New"/>
                    <w:sz w:val="20"/>
                    <w:lang w:val="en-US" w:eastAsia="en-US"/>
                  </w:rPr>
                </w:rPrChange>
              </w:rPr>
              <w:pPrChange w:id="6310" w:author="Анастасия ." w:date="2023-10-11T17:39:00Z">
                <w:pPr>
                  <w:ind w:firstLine="0"/>
                  <w:jc w:val="left"/>
                </w:pPr>
              </w:pPrChange>
            </w:pPr>
            <w:del w:id="6311" w:author="Анастасия ." w:date="2023-10-11T17:39:00Z">
              <w:r w:rsidRPr="00866AF5" w:rsidDel="00866AF5">
                <w:rPr>
                  <w:rFonts w:ascii="Courier New" w:eastAsiaTheme="minorHAnsi" w:hAnsi="Courier New" w:cs="Courier New"/>
                  <w:sz w:val="20"/>
                  <w:lang w:eastAsia="en-US"/>
                  <w:rPrChange w:id="631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31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14"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315"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16" w:author="Анастасия ." w:date="2023-10-11T17:39:00Z">
                    <w:rPr>
                      <w:rFonts w:ascii="Courier New" w:eastAsiaTheme="minorHAnsi" w:hAnsi="Courier New" w:cs="Courier New"/>
                      <w:sz w:val="20"/>
                      <w:lang w:val="en-US" w:eastAsia="en-US"/>
                    </w:rPr>
                  </w:rPrChange>
                </w:rPr>
                <w:delText>3.</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317"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318"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19"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320"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6321"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вулканизацию</w:delText>
              </w:r>
              <w:r w:rsidRPr="00866AF5" w:rsidDel="00866AF5">
                <w:rPr>
                  <w:rFonts w:ascii="Courier New" w:eastAsiaTheme="minorHAnsi" w:hAnsi="Courier New" w:cs="Courier New"/>
                  <w:sz w:val="20"/>
                  <w:lang w:eastAsia="en-US"/>
                  <w:rPrChange w:id="632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32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24" w:author="Анастасия ." w:date="2023-10-11T17:39:00Z">
                    <w:rPr>
                      <w:rFonts w:ascii="Courier New" w:eastAsiaTheme="minorHAnsi" w:hAnsi="Courier New" w:cs="Courier New"/>
                      <w:sz w:val="20"/>
                      <w:lang w:val="en-US" w:eastAsia="en-US"/>
                    </w:rPr>
                  </w:rPrChange>
                </w:rPr>
                <w:delText>3.</w:delText>
              </w:r>
              <w:r w:rsidRPr="00883EB6"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325"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eastAsia="en-US"/>
                </w:rPr>
                <w:delText>На</w:delText>
              </w:r>
              <w:r w:rsidRPr="00866AF5" w:rsidDel="00866AF5">
                <w:rPr>
                  <w:rFonts w:ascii="Courier New" w:eastAsiaTheme="minorHAnsi" w:hAnsi="Courier New" w:cs="Courier New"/>
                  <w:sz w:val="20"/>
                  <w:lang w:eastAsia="en-US"/>
                  <w:rPrChange w:id="6326"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контроль</w:delText>
              </w:r>
              <w:r w:rsidRPr="00866AF5" w:rsidDel="00866AF5">
                <w:rPr>
                  <w:rFonts w:ascii="Courier New" w:eastAsiaTheme="minorHAnsi" w:hAnsi="Courier New" w:cs="Courier New"/>
                  <w:sz w:val="20"/>
                  <w:lang w:eastAsia="en-US"/>
                  <w:rPrChange w:id="6327"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28" w:author="Анастасия ." w:date="2023-10-11T17:39:00Z"/>
                <w:rFonts w:ascii="Courier New" w:eastAsiaTheme="minorHAnsi" w:hAnsi="Courier New" w:cs="Courier New"/>
                <w:sz w:val="20"/>
                <w:lang w:eastAsia="en-US"/>
                <w:rPrChange w:id="6329" w:author="Анастасия ." w:date="2023-10-11T17:39:00Z">
                  <w:rPr>
                    <w:del w:id="6330" w:author="Анастасия ." w:date="2023-10-11T17:39:00Z"/>
                    <w:rFonts w:ascii="Courier New" w:eastAsiaTheme="minorHAnsi" w:hAnsi="Courier New" w:cs="Courier New"/>
                    <w:sz w:val="20"/>
                    <w:lang w:val="en-US" w:eastAsia="en-US"/>
                  </w:rPr>
                </w:rPrChange>
              </w:rPr>
              <w:pPrChange w:id="6331" w:author="Анастасия ." w:date="2023-10-11T17:39:00Z">
                <w:pPr>
                  <w:ind w:firstLine="0"/>
                  <w:jc w:val="left"/>
                </w:pPr>
              </w:pPrChange>
            </w:pPr>
            <w:del w:id="6332" w:author="Анастасия ." w:date="2023-10-11T17:39:00Z">
              <w:r w:rsidRPr="00866AF5" w:rsidDel="00866AF5">
                <w:rPr>
                  <w:rFonts w:ascii="Courier New" w:eastAsiaTheme="minorHAnsi" w:hAnsi="Courier New" w:cs="Courier New"/>
                  <w:sz w:val="20"/>
                  <w:lang w:eastAsia="en-US"/>
                  <w:rPrChange w:id="6333"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334"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35" w:author="Анастасия ." w:date="2023-10-11T17:39:00Z">
                    <w:rPr>
                      <w:rFonts w:ascii="Courier New" w:eastAsiaTheme="minorHAnsi" w:hAnsi="Courier New" w:cs="Courier New"/>
                      <w:sz w:val="20"/>
                      <w:lang w:val="en-US" w:eastAsia="en-US"/>
                    </w:rPr>
                  </w:rPrChange>
                </w:rPr>
                <w:delText>1.</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336" w:author="Анастасия ." w:date="2023-10-11T17:39:00Z">
                    <w:rPr>
                      <w:rFonts w:ascii="Courier New" w:eastAsiaTheme="minorHAnsi" w:hAnsi="Courier New" w:cs="Courier New"/>
                      <w:sz w:val="20"/>
                      <w:lang w:val="en-US" w:eastAsia="en-US"/>
                    </w:rPr>
                  </w:rPrChange>
                </w:rPr>
                <w:delText xml:space="preserve"> = </w:delText>
              </w:r>
              <w:r w:rsidRPr="00883EB6" w:rsidDel="00866AF5">
                <w:rPr>
                  <w:rFonts w:ascii="Courier New" w:eastAsiaTheme="minorHAnsi" w:hAnsi="Courier New" w:cs="Courier New"/>
                  <w:sz w:val="20"/>
                  <w:lang w:val="en-US" w:eastAsia="en-US"/>
                </w:rPr>
                <w:delText>p</w:delText>
              </w:r>
              <w:r w:rsidRPr="00866AF5" w:rsidDel="00866AF5">
                <w:rPr>
                  <w:rFonts w:ascii="Courier New" w:eastAsiaTheme="minorHAnsi" w:hAnsi="Courier New" w:cs="Courier New"/>
                  <w:sz w:val="20"/>
                  <w:lang w:eastAsia="en-US"/>
                  <w:rPrChange w:id="6337" w:author="Анастасия ." w:date="2023-10-11T17:39:00Z">
                    <w:rPr>
                      <w:rFonts w:ascii="Courier New" w:eastAsiaTheme="minorHAnsi" w:hAnsi="Courier New" w:cs="Courier New"/>
                      <w:sz w:val="20"/>
                      <w:lang w:val="en-US" w:eastAsia="en-US"/>
                    </w:rPr>
                  </w:rPrChange>
                </w:rPr>
                <w:delText>2.</w:delText>
              </w:r>
              <w:r w:rsidRPr="00883EB6"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338" w:author="Анастасия ." w:date="2023-10-11T17:39:00Z">
                    <w:rPr>
                      <w:rFonts w:ascii="Courier New" w:eastAsiaTheme="minorHAnsi" w:hAnsi="Courier New" w:cs="Courier New"/>
                      <w:sz w:val="20"/>
                      <w:lang w:val="en-US" w:eastAsia="en-US"/>
                    </w:rPr>
                  </w:rPrChange>
                </w:rPr>
                <w:delText>)</w:delText>
              </w:r>
            </w:del>
          </w:p>
          <w:p w:rsidR="004005FD" w:rsidRPr="00883EB6" w:rsidDel="00866AF5" w:rsidRDefault="004005FD" w:rsidP="00866AF5">
            <w:pPr>
              <w:pStyle w:val="a6"/>
              <w:numPr>
                <w:ilvl w:val="0"/>
                <w:numId w:val="1"/>
              </w:numPr>
              <w:spacing w:after="200"/>
              <w:ind w:left="0" w:firstLine="709"/>
              <w:contextualSpacing w:val="0"/>
              <w:jc w:val="left"/>
              <w:outlineLvl w:val="0"/>
              <w:rPr>
                <w:del w:id="6339" w:author="Анастасия ." w:date="2023-10-11T17:39:00Z"/>
                <w:rFonts w:ascii="Courier New" w:eastAsiaTheme="minorHAnsi" w:hAnsi="Courier New" w:cs="Courier New"/>
                <w:sz w:val="20"/>
                <w:lang w:eastAsia="en-US"/>
              </w:rPr>
              <w:pPrChange w:id="6340" w:author="Анастасия ." w:date="2023-10-11T17:39:00Z">
                <w:pPr>
                  <w:ind w:firstLine="0"/>
                  <w:jc w:val="left"/>
                </w:pPr>
              </w:pPrChange>
            </w:pPr>
            <w:del w:id="6341" w:author="Анастасия ." w:date="2023-10-11T17:39:00Z">
              <w:r w:rsidRPr="00866AF5" w:rsidDel="00866AF5">
                <w:rPr>
                  <w:rFonts w:ascii="Courier New" w:eastAsiaTheme="minorHAnsi" w:hAnsi="Courier New" w:cs="Courier New"/>
                  <w:sz w:val="20"/>
                  <w:lang w:eastAsia="en-US"/>
                  <w:rPrChange w:id="6342" w:author="Анастасия ." w:date="2023-10-11T17:39:00Z">
                    <w:rPr>
                      <w:rFonts w:ascii="Courier New" w:eastAsiaTheme="minorHAnsi" w:hAnsi="Courier New" w:cs="Courier New"/>
                      <w:sz w:val="20"/>
                      <w:lang w:val="en-US" w:eastAsia="en-US"/>
                    </w:rPr>
                  </w:rPrChange>
                </w:rPr>
                <w:delText xml:space="preserve">    </w:delText>
              </w:r>
              <w:r w:rsidRPr="00883EB6" w:rsidDel="00866AF5">
                <w:rPr>
                  <w:rFonts w:ascii="Courier New" w:eastAsiaTheme="minorHAnsi" w:hAnsi="Courier New" w:cs="Courier New"/>
                  <w:sz w:val="20"/>
                  <w:lang w:eastAsia="en-US"/>
                </w:rPr>
                <w:delText>END;</w:delText>
              </w:r>
            </w:del>
          </w:p>
          <w:p w:rsidR="004005FD" w:rsidDel="00866AF5" w:rsidRDefault="004005FD" w:rsidP="00866AF5">
            <w:pPr>
              <w:pStyle w:val="a6"/>
              <w:numPr>
                <w:ilvl w:val="0"/>
                <w:numId w:val="1"/>
              </w:numPr>
              <w:spacing w:after="200"/>
              <w:ind w:left="0" w:firstLine="709"/>
              <w:contextualSpacing w:val="0"/>
              <w:jc w:val="left"/>
              <w:outlineLvl w:val="0"/>
              <w:rPr>
                <w:del w:id="6343" w:author="Анастасия ." w:date="2023-10-11T17:39:00Z"/>
                <w:rFonts w:eastAsiaTheme="minorHAnsi"/>
                <w:lang w:eastAsia="en-US"/>
              </w:rPr>
              <w:pPrChange w:id="6344" w:author="Анастасия ." w:date="2023-10-11T17:39:00Z">
                <w:pPr>
                  <w:ind w:firstLine="0"/>
                  <w:jc w:val="left"/>
                </w:pPr>
              </w:pPrChange>
            </w:pPr>
            <w:del w:id="6345" w:author="Анастасия ." w:date="2023-10-11T17:39:00Z">
              <w:r w:rsidRPr="00883EB6" w:rsidDel="00866AF5">
                <w:rPr>
                  <w:rFonts w:ascii="Courier New" w:eastAsiaTheme="minorHAnsi" w:hAnsi="Courier New" w:cs="Courier New"/>
                  <w:sz w:val="20"/>
                  <w:lang w:eastAsia="en-US"/>
                </w:rPr>
                <w:delText>END;</w:delText>
              </w:r>
            </w:del>
          </w:p>
        </w:tc>
      </w:tr>
    </w:tbl>
    <w:p w:rsidR="004005FD" w:rsidRPr="000E03D1" w:rsidDel="00866AF5" w:rsidRDefault="004005FD" w:rsidP="00866AF5">
      <w:pPr>
        <w:pStyle w:val="a6"/>
        <w:numPr>
          <w:ilvl w:val="0"/>
          <w:numId w:val="1"/>
        </w:numPr>
        <w:spacing w:after="200"/>
        <w:ind w:left="0" w:firstLine="709"/>
        <w:contextualSpacing w:val="0"/>
        <w:jc w:val="left"/>
        <w:outlineLvl w:val="0"/>
        <w:rPr>
          <w:del w:id="6346" w:author="Анастасия ." w:date="2023-10-11T17:39:00Z"/>
          <w:rFonts w:eastAsiaTheme="minorHAnsi"/>
          <w:i/>
          <w:sz w:val="24"/>
          <w:lang w:eastAsia="en-US"/>
        </w:rPr>
        <w:pPrChange w:id="6347" w:author="Анастасия ." w:date="2023-10-11T17:39:00Z">
          <w:pPr>
            <w:spacing w:before="120" w:line="240" w:lineRule="auto"/>
            <w:ind w:firstLine="0"/>
            <w:jc w:val="left"/>
          </w:pPr>
        </w:pPrChange>
      </w:pPr>
      <w:del w:id="6348" w:author="Анастасия ." w:date="2023-10-11T17:39:00Z">
        <w:r w:rsidRPr="000E03D1" w:rsidDel="00866AF5">
          <w:rPr>
            <w:rFonts w:eastAsiaTheme="minorHAnsi"/>
            <w:i/>
            <w:sz w:val="24"/>
            <w:lang w:eastAsia="en-US"/>
          </w:rPr>
          <w:delText xml:space="preserve">Листинг </w:delText>
        </w:r>
      </w:del>
      <w:del w:id="6349" w:author="Анастасия ." w:date="2023-05-21T13:14:00Z">
        <w:r w:rsidDel="002C7FA3">
          <w:rPr>
            <w:rFonts w:eastAsiaTheme="minorHAnsi"/>
            <w:i/>
            <w:sz w:val="24"/>
            <w:lang w:eastAsia="en-US"/>
          </w:rPr>
          <w:delText>А</w:delText>
        </w:r>
      </w:del>
      <w:del w:id="6350"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4</w:delText>
        </w:r>
        <w:r w:rsidRPr="000E03D1" w:rsidDel="00866AF5">
          <w:rPr>
            <w:rFonts w:eastAsiaTheme="minorHAnsi"/>
            <w:i/>
            <w:sz w:val="24"/>
            <w:lang w:eastAsia="en-US"/>
          </w:rPr>
          <w:delText xml:space="preserve"> — </w:delText>
        </w:r>
        <w:r w:rsidDel="00866AF5">
          <w:rPr>
            <w:rFonts w:eastAsiaTheme="minorHAnsi"/>
            <w:i/>
            <w:sz w:val="24"/>
            <w:lang w:eastAsia="en-US"/>
          </w:rPr>
          <w:delText>Фиксация опозданий</w:delText>
        </w:r>
      </w:del>
    </w:p>
    <w:tbl>
      <w:tblPr>
        <w:tblStyle w:val="a7"/>
        <w:tblW w:w="0" w:type="auto"/>
        <w:tblLook w:val="04A0" w:firstRow="1" w:lastRow="0" w:firstColumn="1" w:lastColumn="0" w:noHBand="0" w:noVBand="1"/>
      </w:tblPr>
      <w:tblGrid>
        <w:gridCol w:w="9854"/>
      </w:tblGrid>
      <w:tr w:rsidR="004005FD" w:rsidRPr="00866AF5" w:rsidDel="00866AF5" w:rsidTr="00D76A82">
        <w:trPr>
          <w:del w:id="6351"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352" w:author="Анастасия ." w:date="2023-10-11T17:39:00Z"/>
                <w:rFonts w:ascii="Courier New" w:eastAsiaTheme="minorHAnsi" w:hAnsi="Courier New" w:cs="Courier New"/>
                <w:sz w:val="20"/>
                <w:lang w:eastAsia="en-US"/>
                <w:rPrChange w:id="6353" w:author="Анастасия ." w:date="2023-10-11T17:39:00Z">
                  <w:rPr>
                    <w:del w:id="6354" w:author="Анастасия ." w:date="2023-10-11T17:39:00Z"/>
                    <w:rFonts w:ascii="Courier New" w:eastAsiaTheme="minorHAnsi" w:hAnsi="Courier New" w:cs="Courier New"/>
                    <w:sz w:val="20"/>
                    <w:lang w:val="en-US" w:eastAsia="en-US"/>
                  </w:rPr>
                </w:rPrChange>
              </w:rPr>
              <w:pPrChange w:id="6355" w:author="Анастасия ." w:date="2023-10-11T17:39:00Z">
                <w:pPr>
                  <w:ind w:firstLine="0"/>
                  <w:jc w:val="left"/>
                </w:pPr>
              </w:pPrChange>
            </w:pPr>
            <w:del w:id="6356" w:author="Анастасия ." w:date="2023-10-11T17:39:00Z">
              <w:r w:rsidRPr="00C9711F"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35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35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35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636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6361" w:author="Анастасия ." w:date="2023-10-11T17:39:00Z">
                    <w:rPr>
                      <w:rFonts w:ascii="Courier New" w:eastAsiaTheme="minorHAnsi" w:hAnsi="Courier New" w:cs="Courier New"/>
                      <w:sz w:val="20"/>
                      <w:lang w:val="en-US" w:eastAsia="en-US"/>
                    </w:rPr>
                  </w:rPrChange>
                </w:rPr>
                <w:delText>_2</w:delText>
              </w:r>
              <w:r w:rsidRPr="00C9711F" w:rsidDel="00866AF5">
                <w:rPr>
                  <w:rFonts w:ascii="Courier New" w:eastAsiaTheme="minorHAnsi" w:hAnsi="Courier New" w:cs="Courier New"/>
                  <w:sz w:val="20"/>
                  <w:lang w:val="en-US" w:eastAsia="en-US"/>
                </w:rPr>
                <w:delText>MUCH</w:delText>
              </w:r>
              <w:r w:rsidRPr="00866AF5" w:rsidDel="00866AF5">
                <w:rPr>
                  <w:rFonts w:ascii="Courier New" w:eastAsiaTheme="minorHAnsi" w:hAnsi="Courier New" w:cs="Courier New"/>
                  <w:sz w:val="20"/>
                  <w:lang w:eastAsia="en-US"/>
                  <w:rPrChange w:id="6362"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TIME</w:delText>
              </w:r>
              <w:r w:rsidRPr="00866AF5" w:rsidDel="00866AF5">
                <w:rPr>
                  <w:rFonts w:ascii="Courier New" w:eastAsiaTheme="minorHAnsi" w:hAnsi="Courier New" w:cs="Courier New"/>
                  <w:sz w:val="20"/>
                  <w:lang w:eastAsia="en-US"/>
                  <w:rPrChange w:id="636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64" w:author="Анастасия ." w:date="2023-10-11T17:39:00Z"/>
                <w:rFonts w:ascii="Courier New" w:eastAsiaTheme="minorHAnsi" w:hAnsi="Courier New" w:cs="Courier New"/>
                <w:sz w:val="20"/>
                <w:lang w:eastAsia="en-US"/>
                <w:rPrChange w:id="6365" w:author="Анастасия ." w:date="2023-10-11T17:39:00Z">
                  <w:rPr>
                    <w:del w:id="6366" w:author="Анастасия ." w:date="2023-10-11T17:39:00Z"/>
                    <w:rFonts w:ascii="Courier New" w:eastAsiaTheme="minorHAnsi" w:hAnsi="Courier New" w:cs="Courier New"/>
                    <w:sz w:val="20"/>
                    <w:lang w:val="en-US" w:eastAsia="en-US"/>
                  </w:rPr>
                </w:rPrChange>
              </w:rPr>
              <w:pPrChange w:id="6367" w:author="Анастасия ." w:date="2023-10-11T17:39:00Z">
                <w:pPr>
                  <w:ind w:firstLine="0"/>
                  <w:jc w:val="left"/>
                </w:pPr>
              </w:pPrChange>
            </w:pPr>
            <w:del w:id="6368" w:author="Анастасия ." w:date="2023-10-11T17:39:00Z">
              <w:r w:rsidRPr="00C9711F" w:rsidDel="00866AF5">
                <w:rPr>
                  <w:rFonts w:ascii="Courier New" w:eastAsiaTheme="minorHAnsi" w:hAnsi="Courier New" w:cs="Courier New"/>
                  <w:sz w:val="20"/>
                  <w:lang w:val="en-US" w:eastAsia="en-US"/>
                </w:rPr>
                <w:delText>AFTER</w:delText>
              </w:r>
              <w:r w:rsidRPr="00866AF5" w:rsidDel="00866AF5">
                <w:rPr>
                  <w:rFonts w:ascii="Courier New" w:eastAsiaTheme="minorHAnsi" w:hAnsi="Courier New" w:cs="Courier New"/>
                  <w:sz w:val="20"/>
                  <w:lang w:eastAsia="en-US"/>
                  <w:rPrChange w:id="636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37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OF</w:delText>
              </w:r>
              <w:r w:rsidRPr="00866AF5" w:rsidDel="00866AF5">
                <w:rPr>
                  <w:rFonts w:ascii="Courier New" w:eastAsiaTheme="minorHAnsi" w:hAnsi="Courier New" w:cs="Courier New"/>
                  <w:sz w:val="20"/>
                  <w:lang w:eastAsia="en-US"/>
                  <w:rPrChange w:id="637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37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373"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PRODUCTION</w:delText>
              </w:r>
              <w:r w:rsidRPr="00866AF5" w:rsidDel="00866AF5">
                <w:rPr>
                  <w:rFonts w:ascii="Courier New" w:eastAsiaTheme="minorHAnsi" w:hAnsi="Courier New" w:cs="Courier New"/>
                  <w:sz w:val="20"/>
                  <w:lang w:eastAsia="en-US"/>
                  <w:rPrChange w:id="637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75" w:author="Анастасия ." w:date="2023-10-11T17:39:00Z"/>
                <w:rFonts w:ascii="Courier New" w:eastAsiaTheme="minorHAnsi" w:hAnsi="Courier New" w:cs="Courier New"/>
                <w:sz w:val="20"/>
                <w:lang w:eastAsia="en-US"/>
                <w:rPrChange w:id="6376" w:author="Анастасия ." w:date="2023-10-11T17:39:00Z">
                  <w:rPr>
                    <w:del w:id="6377" w:author="Анастасия ." w:date="2023-10-11T17:39:00Z"/>
                    <w:rFonts w:ascii="Courier New" w:eastAsiaTheme="minorHAnsi" w:hAnsi="Courier New" w:cs="Courier New"/>
                    <w:sz w:val="20"/>
                    <w:lang w:val="en-US" w:eastAsia="en-US"/>
                  </w:rPr>
                </w:rPrChange>
              </w:rPr>
              <w:pPrChange w:id="6378" w:author="Анастасия ." w:date="2023-10-11T17:39:00Z">
                <w:pPr>
                  <w:ind w:firstLine="0"/>
                  <w:jc w:val="left"/>
                </w:pPr>
              </w:pPrChange>
            </w:pPr>
            <w:del w:id="6379" w:author="Анастасия ." w:date="2023-10-11T17:39:00Z">
              <w:r w:rsidRPr="00C9711F"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638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638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ROW</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82" w:author="Анастасия ." w:date="2023-10-11T17:39:00Z"/>
                <w:rFonts w:ascii="Courier New" w:eastAsiaTheme="minorHAnsi" w:hAnsi="Courier New" w:cs="Courier New"/>
                <w:sz w:val="20"/>
                <w:lang w:eastAsia="en-US"/>
                <w:rPrChange w:id="6383" w:author="Анастасия ." w:date="2023-10-11T17:39:00Z">
                  <w:rPr>
                    <w:del w:id="6384" w:author="Анастасия ." w:date="2023-10-11T17:39:00Z"/>
                    <w:rFonts w:ascii="Courier New" w:eastAsiaTheme="minorHAnsi" w:hAnsi="Courier New" w:cs="Courier New"/>
                    <w:sz w:val="20"/>
                    <w:lang w:val="en-US" w:eastAsia="en-US"/>
                  </w:rPr>
                </w:rPrChange>
              </w:rPr>
              <w:pPrChange w:id="6385" w:author="Анастасия ." w:date="2023-10-11T17:39:00Z">
                <w:pPr>
                  <w:ind w:firstLine="0"/>
                  <w:jc w:val="left"/>
                </w:pPr>
              </w:pPrChange>
            </w:pPr>
            <w:del w:id="6386" w:author="Анастасия ." w:date="2023-10-11T17:39:00Z">
              <w:r w:rsidRPr="00C9711F" w:rsidDel="00866AF5">
                <w:rPr>
                  <w:rFonts w:ascii="Courier New" w:eastAsiaTheme="minorHAnsi" w:hAnsi="Courier New" w:cs="Courier New"/>
                  <w:sz w:val="20"/>
                  <w:lang w:val="en-US" w:eastAsia="en-US"/>
                </w:rPr>
                <w:delText>DECLARE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87" w:author="Анастасия ." w:date="2023-10-11T17:39:00Z"/>
                <w:rFonts w:ascii="Courier New" w:eastAsiaTheme="minorHAnsi" w:hAnsi="Courier New" w:cs="Courier New"/>
                <w:sz w:val="20"/>
                <w:lang w:eastAsia="en-US"/>
                <w:rPrChange w:id="6388" w:author="Анастасия ." w:date="2023-10-11T17:39:00Z">
                  <w:rPr>
                    <w:del w:id="6389" w:author="Анастасия ." w:date="2023-10-11T17:39:00Z"/>
                    <w:rFonts w:ascii="Courier New" w:eastAsiaTheme="minorHAnsi" w:hAnsi="Courier New" w:cs="Courier New"/>
                    <w:sz w:val="20"/>
                    <w:lang w:val="en-US" w:eastAsia="en-US"/>
                  </w:rPr>
                </w:rPrChange>
              </w:rPr>
              <w:pPrChange w:id="6390" w:author="Анастасия ." w:date="2023-10-11T17:39:00Z">
                <w:pPr>
                  <w:ind w:firstLine="0"/>
                  <w:jc w:val="left"/>
                </w:pPr>
              </w:pPrChange>
            </w:pPr>
            <w:del w:id="6391" w:author="Анастасия ." w:date="2023-10-11T17:39:00Z">
              <w:r w:rsidRPr="00C9711F"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392" w:author="Анастасия ." w:date="2023-10-11T17:39:00Z"/>
                <w:rFonts w:ascii="Courier New" w:eastAsiaTheme="minorHAnsi" w:hAnsi="Courier New" w:cs="Courier New"/>
                <w:sz w:val="20"/>
                <w:lang w:eastAsia="en-US"/>
                <w:rPrChange w:id="6393" w:author="Анастасия ." w:date="2023-10-11T17:39:00Z">
                  <w:rPr>
                    <w:del w:id="6394" w:author="Анастасия ." w:date="2023-10-11T17:39:00Z"/>
                    <w:rFonts w:ascii="Courier New" w:eastAsiaTheme="minorHAnsi" w:hAnsi="Courier New" w:cs="Courier New"/>
                    <w:sz w:val="20"/>
                    <w:lang w:val="en-US" w:eastAsia="en-US"/>
                  </w:rPr>
                </w:rPrChange>
              </w:rPr>
              <w:pPrChange w:id="6395" w:author="Анастасия ." w:date="2023-10-11T17:39:00Z">
                <w:pPr>
                  <w:ind w:firstLine="0"/>
                  <w:jc w:val="left"/>
                </w:pPr>
              </w:pPrChange>
            </w:pPr>
            <w:del w:id="6396" w:author="Анастасия ." w:date="2023-10-11T17:39:00Z">
              <w:r w:rsidRPr="00866AF5" w:rsidDel="00866AF5">
                <w:rPr>
                  <w:rFonts w:ascii="Courier New" w:eastAsiaTheme="minorHAnsi" w:hAnsi="Courier New" w:cs="Courier New"/>
                  <w:sz w:val="20"/>
                  <w:lang w:eastAsia="en-US"/>
                  <w:rPrChange w:id="639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39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399"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400" w:author="Анастасия ." w:date="2023-10-11T17:39:00Z">
                    <w:rPr>
                      <w:rFonts w:ascii="Courier New" w:eastAsiaTheme="minorHAnsi" w:hAnsi="Courier New" w:cs="Courier New"/>
                      <w:sz w:val="20"/>
                      <w:lang w:val="en-US" w:eastAsia="en-US"/>
                    </w:rPr>
                  </w:rPrChange>
                </w:rPr>
                <w:delText xml:space="preserve"> &gt;= 7000 </w:delText>
              </w:r>
              <w:r w:rsidRPr="00C9711F"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40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02"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403" w:author="Анастасия ." w:date="2023-10-11T17:39:00Z">
                    <w:rPr>
                      <w:rFonts w:ascii="Courier New" w:eastAsiaTheme="minorHAnsi" w:hAnsi="Courier New" w:cs="Courier New"/>
                      <w:sz w:val="20"/>
                      <w:lang w:val="en-US" w:eastAsia="en-US"/>
                    </w:rPr>
                  </w:rPrChange>
                </w:rPr>
                <w:delText xml:space="preserve"> = 'На вулканизацию' </w:delText>
              </w:r>
              <w:r w:rsidRPr="00C9711F"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40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05"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406" w:author="Анастасия ." w:date="2023-10-11T17:39:00Z">
                    <w:rPr>
                      <w:rFonts w:ascii="Courier New" w:eastAsiaTheme="minorHAnsi" w:hAnsi="Courier New" w:cs="Courier New"/>
                      <w:sz w:val="20"/>
                      <w:lang w:val="en-US" w:eastAsia="en-US"/>
                    </w:rPr>
                  </w:rPrChange>
                </w:rPr>
                <w:delText xml:space="preserve"> &gt; 20 </w:delText>
              </w:r>
              <w:r w:rsidRPr="00C9711F"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40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08"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409" w:author="Анастасия ." w:date="2023-10-11T17:39:00Z">
                    <w:rPr>
                      <w:rFonts w:ascii="Courier New" w:eastAsiaTheme="minorHAnsi" w:hAnsi="Courier New" w:cs="Courier New"/>
                      <w:sz w:val="20"/>
                      <w:lang w:val="en-US" w:eastAsia="en-US"/>
                    </w:rPr>
                  </w:rPrChange>
                </w:rPr>
                <w:delText xml:space="preserve"> = 'На контроль' </w:delText>
              </w:r>
              <w:r w:rsidRPr="00C9711F"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10" w:author="Анастасия ." w:date="2023-10-11T17:39:00Z"/>
                <w:rFonts w:ascii="Courier New" w:eastAsiaTheme="minorHAnsi" w:hAnsi="Courier New" w:cs="Courier New"/>
                <w:sz w:val="20"/>
                <w:lang w:eastAsia="en-US"/>
                <w:rPrChange w:id="6411" w:author="Анастасия ." w:date="2023-10-11T17:39:00Z">
                  <w:rPr>
                    <w:del w:id="6412" w:author="Анастасия ." w:date="2023-10-11T17:39:00Z"/>
                    <w:rFonts w:ascii="Courier New" w:eastAsiaTheme="minorHAnsi" w:hAnsi="Courier New" w:cs="Courier New"/>
                    <w:sz w:val="20"/>
                    <w:lang w:val="en-US" w:eastAsia="en-US"/>
                  </w:rPr>
                </w:rPrChange>
              </w:rPr>
              <w:pPrChange w:id="6413" w:author="Анастасия ." w:date="2023-10-11T17:39:00Z">
                <w:pPr>
                  <w:ind w:firstLine="0"/>
                  <w:jc w:val="left"/>
                </w:pPr>
              </w:pPrChange>
            </w:pPr>
            <w:del w:id="6414" w:author="Анастасия ." w:date="2023-10-11T17:39:00Z">
              <w:r w:rsidRPr="00866AF5" w:rsidDel="00866AF5">
                <w:rPr>
                  <w:rFonts w:ascii="Courier New" w:eastAsiaTheme="minorHAnsi" w:hAnsi="Courier New" w:cs="Courier New"/>
                  <w:sz w:val="20"/>
                  <w:lang w:eastAsia="en-US"/>
                  <w:rPrChange w:id="6415"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6416"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641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641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41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642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ESTATUS</w:delText>
              </w:r>
              <w:r w:rsidRPr="00866AF5" w:rsidDel="00866AF5">
                <w:rPr>
                  <w:rFonts w:ascii="Courier New" w:eastAsiaTheme="minorHAnsi" w:hAnsi="Courier New" w:cs="Courier New"/>
                  <w:sz w:val="20"/>
                  <w:lang w:eastAsia="en-US"/>
                  <w:rPrChange w:id="642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6422"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23" w:author="Анастасия ." w:date="2023-10-11T17:39:00Z"/>
                <w:rFonts w:ascii="Courier New" w:eastAsiaTheme="minorHAnsi" w:hAnsi="Courier New" w:cs="Courier New"/>
                <w:sz w:val="20"/>
                <w:lang w:eastAsia="en-US"/>
                <w:rPrChange w:id="6424" w:author="Анастасия ." w:date="2023-10-11T17:39:00Z">
                  <w:rPr>
                    <w:del w:id="6425" w:author="Анастасия ." w:date="2023-10-11T17:39:00Z"/>
                    <w:rFonts w:ascii="Courier New" w:eastAsiaTheme="minorHAnsi" w:hAnsi="Courier New" w:cs="Courier New"/>
                    <w:sz w:val="20"/>
                    <w:lang w:val="en-US" w:eastAsia="en-US"/>
                  </w:rPr>
                </w:rPrChange>
              </w:rPr>
              <w:pPrChange w:id="6426" w:author="Анастасия ." w:date="2023-10-11T17:39:00Z">
                <w:pPr>
                  <w:ind w:firstLine="0"/>
                  <w:jc w:val="left"/>
                </w:pPr>
              </w:pPrChange>
            </w:pPr>
            <w:del w:id="6427" w:author="Анастасия ." w:date="2023-10-11T17:39:00Z">
              <w:r w:rsidRPr="00866AF5" w:rsidDel="00866AF5">
                <w:rPr>
                  <w:rFonts w:ascii="Courier New" w:eastAsiaTheme="minorHAnsi" w:hAnsi="Courier New" w:cs="Courier New"/>
                  <w:sz w:val="20"/>
                  <w:lang w:eastAsia="en-US"/>
                  <w:rPrChange w:id="642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42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430"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43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BATCH</w:delText>
              </w:r>
              <w:r w:rsidRPr="00866AF5" w:rsidDel="00866AF5">
                <w:rPr>
                  <w:rFonts w:ascii="Courier New" w:eastAsiaTheme="minorHAnsi" w:hAnsi="Courier New" w:cs="Courier New"/>
                  <w:sz w:val="20"/>
                  <w:lang w:eastAsia="en-US"/>
                  <w:rPrChange w:id="6432"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433"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643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TIME</w:delText>
              </w:r>
              <w:r w:rsidRPr="00866AF5" w:rsidDel="00866AF5">
                <w:rPr>
                  <w:rFonts w:ascii="Courier New" w:eastAsiaTheme="minorHAnsi" w:hAnsi="Courier New" w:cs="Courier New"/>
                  <w:sz w:val="20"/>
                  <w:lang w:eastAsia="en-US"/>
                  <w:rPrChange w:id="6435" w:author="Анастасия ." w:date="2023-10-11T17:39:00Z">
                    <w:rPr>
                      <w:rFonts w:ascii="Courier New" w:eastAsiaTheme="minorHAnsi" w:hAnsi="Courier New" w:cs="Courier New"/>
                      <w:sz w:val="20"/>
                      <w:lang w:val="en-US" w:eastAsia="en-US"/>
                    </w:rPr>
                  </w:rPrChange>
                </w:rPr>
                <w:delText xml:space="preserve">, 'Опоздание',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36" w:author="Анастасия ." w:date="2023-10-11T17:39:00Z"/>
                <w:rFonts w:ascii="Courier New" w:eastAsiaTheme="minorHAnsi" w:hAnsi="Courier New" w:cs="Courier New"/>
                <w:sz w:val="20"/>
                <w:lang w:eastAsia="en-US"/>
                <w:rPrChange w:id="6437" w:author="Анастасия ." w:date="2023-10-11T17:39:00Z">
                  <w:rPr>
                    <w:del w:id="6438" w:author="Анастасия ." w:date="2023-10-11T17:39:00Z"/>
                    <w:rFonts w:ascii="Courier New" w:eastAsiaTheme="minorHAnsi" w:hAnsi="Courier New" w:cs="Courier New"/>
                    <w:sz w:val="20"/>
                    <w:lang w:val="en-US" w:eastAsia="en-US"/>
                  </w:rPr>
                </w:rPrChange>
              </w:rPr>
              <w:pPrChange w:id="6439" w:author="Анастасия ." w:date="2023-10-11T17:39:00Z">
                <w:pPr>
                  <w:ind w:firstLine="0"/>
                  <w:jc w:val="left"/>
                </w:pPr>
              </w:pPrChange>
            </w:pPr>
            <w:del w:id="6440" w:author="Анастасия ." w:date="2023-10-11T17:39:00Z">
              <w:r w:rsidRPr="00866AF5" w:rsidDel="00866AF5">
                <w:rPr>
                  <w:rFonts w:ascii="Courier New" w:eastAsiaTheme="minorHAnsi" w:hAnsi="Courier New" w:cs="Courier New"/>
                  <w:sz w:val="20"/>
                  <w:lang w:eastAsia="en-US"/>
                  <w:rPrChange w:id="644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CASE</w:delText>
              </w:r>
              <w:r w:rsidRPr="00866AF5" w:rsidDel="00866AF5">
                <w:rPr>
                  <w:rFonts w:ascii="Courier New" w:eastAsiaTheme="minorHAnsi" w:hAnsi="Courier New" w:cs="Courier New"/>
                  <w:sz w:val="20"/>
                  <w:lang w:eastAsia="en-US"/>
                  <w:rPrChange w:id="6442"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43" w:author="Анастасия ." w:date="2023-10-11T17:39:00Z"/>
                <w:rFonts w:ascii="Courier New" w:eastAsiaTheme="minorHAnsi" w:hAnsi="Courier New" w:cs="Courier New"/>
                <w:sz w:val="20"/>
                <w:lang w:eastAsia="en-US"/>
                <w:rPrChange w:id="6444" w:author="Анастасия ." w:date="2023-10-11T17:39:00Z">
                  <w:rPr>
                    <w:del w:id="6445" w:author="Анастасия ." w:date="2023-10-11T17:39:00Z"/>
                    <w:rFonts w:ascii="Courier New" w:eastAsiaTheme="minorHAnsi" w:hAnsi="Courier New" w:cs="Courier New"/>
                    <w:sz w:val="20"/>
                    <w:lang w:val="en-US" w:eastAsia="en-US"/>
                  </w:rPr>
                </w:rPrChange>
              </w:rPr>
              <w:pPrChange w:id="6446" w:author="Анастасия ." w:date="2023-10-11T17:39:00Z">
                <w:pPr>
                  <w:ind w:firstLine="0"/>
                  <w:jc w:val="left"/>
                </w:pPr>
              </w:pPrChange>
            </w:pPr>
            <w:del w:id="6447" w:author="Анастасия ." w:date="2023-10-11T17:39:00Z">
              <w:r w:rsidRPr="00866AF5" w:rsidDel="00866AF5">
                <w:rPr>
                  <w:rFonts w:ascii="Courier New" w:eastAsiaTheme="minorHAnsi" w:hAnsi="Courier New" w:cs="Courier New"/>
                  <w:sz w:val="20"/>
                  <w:lang w:eastAsia="en-US"/>
                  <w:rPrChange w:id="644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44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50"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451" w:author="Анастасия ." w:date="2023-10-11T17:39:00Z">
                    <w:rPr>
                      <w:rFonts w:ascii="Courier New" w:eastAsiaTheme="minorHAnsi" w:hAnsi="Courier New" w:cs="Courier New"/>
                      <w:sz w:val="20"/>
                      <w:lang w:val="en-US" w:eastAsia="en-US"/>
                    </w:rPr>
                  </w:rPrChange>
                </w:rPr>
                <w:delText xml:space="preserve"> &gt;= 7000 </w:delText>
              </w:r>
              <w:r w:rsidRPr="00C9711F"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45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53"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454" w:author="Анастасия ." w:date="2023-10-11T17:39:00Z">
                    <w:rPr>
                      <w:rFonts w:ascii="Courier New" w:eastAsiaTheme="minorHAnsi" w:hAnsi="Courier New" w:cs="Courier New"/>
                      <w:sz w:val="20"/>
                      <w:lang w:val="en-US" w:eastAsia="en-US"/>
                    </w:rPr>
                  </w:rPrChange>
                </w:rPr>
                <w:delText xml:space="preserve"> = 'На вулканизацию' </w:delText>
              </w:r>
            </w:del>
          </w:p>
          <w:p w:rsidR="004005FD" w:rsidRPr="007D4BD9" w:rsidDel="00866AF5" w:rsidRDefault="004005FD" w:rsidP="00866AF5">
            <w:pPr>
              <w:pStyle w:val="a6"/>
              <w:numPr>
                <w:ilvl w:val="0"/>
                <w:numId w:val="1"/>
              </w:numPr>
              <w:spacing w:after="200"/>
              <w:ind w:left="0" w:firstLine="709"/>
              <w:contextualSpacing w:val="0"/>
              <w:jc w:val="left"/>
              <w:outlineLvl w:val="0"/>
              <w:rPr>
                <w:del w:id="6455" w:author="Анастасия ." w:date="2023-10-11T17:39:00Z"/>
                <w:rFonts w:ascii="Courier New" w:eastAsiaTheme="minorHAnsi" w:hAnsi="Courier New" w:cs="Courier New"/>
                <w:sz w:val="20"/>
                <w:lang w:eastAsia="en-US"/>
              </w:rPr>
              <w:pPrChange w:id="6456" w:author="Анастасия ." w:date="2023-10-11T17:39:00Z">
                <w:pPr>
                  <w:ind w:firstLine="0"/>
                  <w:jc w:val="left"/>
                </w:pPr>
              </w:pPrChange>
            </w:pPr>
            <w:del w:id="6457" w:author="Анастасия ." w:date="2023-10-11T17:39:00Z">
              <w:r w:rsidRPr="00866AF5" w:rsidDel="00866AF5">
                <w:rPr>
                  <w:rFonts w:ascii="Courier New" w:eastAsiaTheme="minorHAnsi" w:hAnsi="Courier New" w:cs="Courier New"/>
                  <w:sz w:val="20"/>
                  <w:lang w:eastAsia="en-US"/>
                  <w:rPrChange w:id="645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THEN</w:delText>
              </w:r>
              <w:r w:rsidRPr="007D4BD9" w:rsidDel="00866AF5">
                <w:rPr>
                  <w:rFonts w:ascii="Courier New" w:eastAsiaTheme="minorHAnsi" w:hAnsi="Courier New" w:cs="Courier New"/>
                  <w:sz w:val="20"/>
                  <w:lang w:eastAsia="en-US"/>
                </w:rPr>
                <w:delText xml:space="preserve"> 'Шина отослана на вулканизацию с опозданием в ' || </w:delText>
              </w:r>
              <w:r w:rsidRPr="00C9711F" w:rsidDel="00866AF5">
                <w:rPr>
                  <w:rFonts w:ascii="Courier New" w:eastAsiaTheme="minorHAnsi" w:hAnsi="Courier New" w:cs="Courier New"/>
                  <w:sz w:val="20"/>
                  <w:lang w:val="en-US" w:eastAsia="en-US"/>
                </w:rPr>
                <w:delText>TO</w:delText>
              </w:r>
              <w:r w:rsidRPr="007D4BD9" w:rsidDel="00866AF5">
                <w:rPr>
                  <w:rFonts w:ascii="Courier New" w:eastAsiaTheme="minorHAnsi" w:hAnsi="Courier New" w:cs="Courier New"/>
                  <w:sz w:val="20"/>
                  <w:lang w:eastAsia="en-US"/>
                </w:rPr>
                <w:delText>_</w:delText>
              </w:r>
              <w:r w:rsidRPr="00C9711F" w:rsidDel="00866AF5">
                <w:rPr>
                  <w:rFonts w:ascii="Courier New" w:eastAsiaTheme="minorHAnsi" w:hAnsi="Courier New" w:cs="Courier New"/>
                  <w:sz w:val="20"/>
                  <w:lang w:val="en-US" w:eastAsia="en-US"/>
                </w:rPr>
                <w:delText>CHAR</w:delText>
              </w:r>
              <w:r w:rsidRPr="007D4BD9" w:rsidDel="00866AF5">
                <w:rPr>
                  <w:rFonts w:ascii="Courier New" w:eastAsiaTheme="minorHAnsi" w:hAnsi="Courier New" w:cs="Courier New"/>
                  <w:sz w:val="20"/>
                  <w:lang w:eastAsia="en-US"/>
                </w:rPr>
                <w:delText>(:</w:delText>
              </w:r>
              <w:r w:rsidRPr="00C9711F" w:rsidDel="00866AF5">
                <w:rPr>
                  <w:rFonts w:ascii="Courier New" w:eastAsiaTheme="minorHAnsi" w:hAnsi="Courier New" w:cs="Courier New"/>
                  <w:sz w:val="20"/>
                  <w:lang w:val="en-US" w:eastAsia="en-US"/>
                </w:rPr>
                <w:delText>NEW</w:delText>
              </w:r>
              <w:r w:rsidRPr="007D4BD9" w:rsidDel="00866AF5">
                <w:rPr>
                  <w:rFonts w:ascii="Courier New" w:eastAsiaTheme="minorHAnsi" w:hAnsi="Courier New" w:cs="Courier New"/>
                  <w:sz w:val="20"/>
                  <w:lang w:eastAsia="en-US"/>
                </w:rPr>
                <w:delText>.</w:delText>
              </w:r>
              <w:r w:rsidRPr="00C9711F" w:rsidDel="00866AF5">
                <w:rPr>
                  <w:rFonts w:ascii="Courier New" w:eastAsiaTheme="minorHAnsi" w:hAnsi="Courier New" w:cs="Courier New"/>
                  <w:sz w:val="20"/>
                  <w:lang w:val="en-US" w:eastAsia="en-US"/>
                </w:rPr>
                <w:delText>TILT</w:delText>
              </w:r>
              <w:r w:rsidRPr="007D4BD9" w:rsidDel="00866AF5">
                <w:rPr>
                  <w:rFonts w:ascii="Courier New" w:eastAsiaTheme="minorHAnsi" w:hAnsi="Courier New" w:cs="Courier New"/>
                  <w:sz w:val="20"/>
                  <w:lang w:eastAsia="en-US"/>
                </w:rPr>
                <w:delText xml:space="preserve"> - 7000) || ' минут.'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59" w:author="Анастасия ." w:date="2023-10-11T17:39:00Z"/>
                <w:rFonts w:ascii="Courier New" w:eastAsiaTheme="minorHAnsi" w:hAnsi="Courier New" w:cs="Courier New"/>
                <w:sz w:val="20"/>
                <w:lang w:eastAsia="en-US"/>
                <w:rPrChange w:id="6460" w:author="Анастасия ." w:date="2023-10-11T17:39:00Z">
                  <w:rPr>
                    <w:del w:id="6461" w:author="Анастасия ." w:date="2023-10-11T17:39:00Z"/>
                    <w:rFonts w:ascii="Courier New" w:eastAsiaTheme="minorHAnsi" w:hAnsi="Courier New" w:cs="Courier New"/>
                    <w:sz w:val="20"/>
                    <w:lang w:val="en-US" w:eastAsia="en-US"/>
                  </w:rPr>
                </w:rPrChange>
              </w:rPr>
              <w:pPrChange w:id="6462" w:author="Анастасия ." w:date="2023-10-11T17:39:00Z">
                <w:pPr>
                  <w:ind w:firstLine="0"/>
                  <w:jc w:val="left"/>
                </w:pPr>
              </w:pPrChange>
            </w:pPr>
            <w:del w:id="6463" w:author="Анастасия ." w:date="2023-10-11T17:39:00Z">
              <w:r w:rsidRPr="007D4BD9"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46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65"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TILT</w:delText>
              </w:r>
              <w:r w:rsidRPr="00866AF5" w:rsidDel="00866AF5">
                <w:rPr>
                  <w:rFonts w:ascii="Courier New" w:eastAsiaTheme="minorHAnsi" w:hAnsi="Courier New" w:cs="Courier New"/>
                  <w:sz w:val="20"/>
                  <w:lang w:eastAsia="en-US"/>
                  <w:rPrChange w:id="6466" w:author="Анастасия ." w:date="2023-10-11T17:39:00Z">
                    <w:rPr>
                      <w:rFonts w:ascii="Courier New" w:eastAsiaTheme="minorHAnsi" w:hAnsi="Courier New" w:cs="Courier New"/>
                      <w:sz w:val="20"/>
                      <w:lang w:val="en-US" w:eastAsia="en-US"/>
                    </w:rPr>
                  </w:rPrChange>
                </w:rPr>
                <w:delText xml:space="preserve"> &gt; 20 </w:delText>
              </w:r>
              <w:r w:rsidRPr="00C9711F"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46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468"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STAGENAME</w:delText>
              </w:r>
              <w:r w:rsidRPr="00866AF5" w:rsidDel="00866AF5">
                <w:rPr>
                  <w:rFonts w:ascii="Courier New" w:eastAsiaTheme="minorHAnsi" w:hAnsi="Courier New" w:cs="Courier New"/>
                  <w:sz w:val="20"/>
                  <w:lang w:eastAsia="en-US"/>
                  <w:rPrChange w:id="6469" w:author="Анастасия ." w:date="2023-10-11T17:39:00Z">
                    <w:rPr>
                      <w:rFonts w:ascii="Courier New" w:eastAsiaTheme="minorHAnsi" w:hAnsi="Courier New" w:cs="Courier New"/>
                      <w:sz w:val="20"/>
                      <w:lang w:val="en-US" w:eastAsia="en-US"/>
                    </w:rPr>
                  </w:rPrChange>
                </w:rPr>
                <w:delText xml:space="preserve"> = 'На контроль' </w:delText>
              </w:r>
            </w:del>
          </w:p>
        </w:tc>
      </w:tr>
    </w:tbl>
    <w:p w:rsidR="004005FD" w:rsidRPr="00C9711F" w:rsidDel="00866AF5" w:rsidRDefault="004005FD" w:rsidP="00866AF5">
      <w:pPr>
        <w:pStyle w:val="a6"/>
        <w:numPr>
          <w:ilvl w:val="0"/>
          <w:numId w:val="1"/>
        </w:numPr>
        <w:spacing w:after="200"/>
        <w:ind w:left="0" w:firstLine="709"/>
        <w:contextualSpacing w:val="0"/>
        <w:jc w:val="left"/>
        <w:outlineLvl w:val="0"/>
        <w:rPr>
          <w:del w:id="6470" w:author="Анастасия ." w:date="2023-10-11T17:39:00Z"/>
          <w:rFonts w:eastAsiaTheme="minorHAnsi"/>
          <w:i/>
          <w:sz w:val="24"/>
          <w:lang w:eastAsia="en-US"/>
        </w:rPr>
        <w:pPrChange w:id="6471" w:author="Анастасия ." w:date="2023-10-11T17:39:00Z">
          <w:pPr>
            <w:spacing w:before="120" w:line="240" w:lineRule="auto"/>
            <w:ind w:firstLine="0"/>
            <w:jc w:val="left"/>
          </w:pPr>
        </w:pPrChange>
      </w:pPr>
      <w:del w:id="6472" w:author="Анастасия ." w:date="2023-10-11T17:39:00Z">
        <w:r w:rsidDel="00866AF5">
          <w:rPr>
            <w:rFonts w:eastAsiaTheme="minorHAnsi"/>
            <w:i/>
            <w:sz w:val="24"/>
            <w:lang w:eastAsia="en-US"/>
          </w:rPr>
          <w:delText xml:space="preserve">Окончание </w:delText>
        </w:r>
        <w:r w:rsidRPr="000E03D1" w:rsidDel="00866AF5">
          <w:rPr>
            <w:rFonts w:eastAsiaTheme="minorHAnsi"/>
            <w:i/>
            <w:sz w:val="24"/>
            <w:lang w:eastAsia="en-US"/>
          </w:rPr>
          <w:delText>Листинг</w:delText>
        </w:r>
        <w:r w:rsidDel="00866AF5">
          <w:rPr>
            <w:rFonts w:eastAsiaTheme="minorHAnsi"/>
            <w:i/>
            <w:sz w:val="24"/>
            <w:lang w:eastAsia="en-US"/>
          </w:rPr>
          <w:delText>а</w:delText>
        </w:r>
        <w:r w:rsidRPr="000E03D1" w:rsidDel="00866AF5">
          <w:rPr>
            <w:rFonts w:eastAsiaTheme="minorHAnsi"/>
            <w:i/>
            <w:sz w:val="24"/>
            <w:lang w:eastAsia="en-US"/>
          </w:rPr>
          <w:delText xml:space="preserve"> </w:delText>
        </w:r>
      </w:del>
      <w:del w:id="6473" w:author="Анастасия ." w:date="2023-05-21T13:15:00Z">
        <w:r w:rsidDel="002C7FA3">
          <w:rPr>
            <w:rFonts w:eastAsiaTheme="minorHAnsi"/>
            <w:i/>
            <w:sz w:val="24"/>
            <w:lang w:eastAsia="en-US"/>
          </w:rPr>
          <w:delText>А</w:delText>
        </w:r>
      </w:del>
      <w:del w:id="6474"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4</w:delText>
        </w:r>
        <w:r w:rsidRPr="000E03D1" w:rsidDel="00866AF5">
          <w:rPr>
            <w:rFonts w:eastAsiaTheme="minorHAnsi"/>
            <w:i/>
            <w:sz w:val="24"/>
            <w:lang w:eastAsia="en-US"/>
          </w:rPr>
          <w:delText xml:space="preserve"> — </w:delText>
        </w:r>
        <w:r w:rsidDel="00866AF5">
          <w:rPr>
            <w:rFonts w:eastAsiaTheme="minorHAnsi"/>
            <w:i/>
            <w:sz w:val="24"/>
            <w:lang w:eastAsia="en-US"/>
          </w:rPr>
          <w:delText>Фиксация опозданий</w:delText>
        </w:r>
      </w:del>
    </w:p>
    <w:tbl>
      <w:tblPr>
        <w:tblStyle w:val="a7"/>
        <w:tblW w:w="0" w:type="auto"/>
        <w:tblLook w:val="04A0" w:firstRow="1" w:lastRow="0" w:firstColumn="1" w:lastColumn="0" w:noHBand="0" w:noVBand="1"/>
      </w:tblPr>
      <w:tblGrid>
        <w:gridCol w:w="9854"/>
      </w:tblGrid>
      <w:tr w:rsidR="004005FD" w:rsidDel="00866AF5" w:rsidTr="00D76A82">
        <w:trPr>
          <w:del w:id="6475" w:author="Анастасия ." w:date="2023-10-11T17:39:00Z"/>
        </w:trPr>
        <w:tc>
          <w:tcPr>
            <w:tcW w:w="9854" w:type="dxa"/>
          </w:tcPr>
          <w:p w:rsidR="004005FD" w:rsidRPr="00C9711F" w:rsidDel="00866AF5" w:rsidRDefault="004005FD" w:rsidP="00866AF5">
            <w:pPr>
              <w:pStyle w:val="a6"/>
              <w:numPr>
                <w:ilvl w:val="0"/>
                <w:numId w:val="1"/>
              </w:numPr>
              <w:spacing w:after="200"/>
              <w:ind w:left="0" w:firstLine="709"/>
              <w:contextualSpacing w:val="0"/>
              <w:jc w:val="left"/>
              <w:outlineLvl w:val="0"/>
              <w:rPr>
                <w:del w:id="6476" w:author="Анастасия ." w:date="2023-10-11T17:39:00Z"/>
                <w:rFonts w:ascii="Courier New" w:eastAsiaTheme="minorHAnsi" w:hAnsi="Courier New" w:cs="Courier New"/>
                <w:sz w:val="20"/>
                <w:lang w:eastAsia="en-US"/>
              </w:rPr>
              <w:pPrChange w:id="6477" w:author="Анастасия ." w:date="2023-10-11T17:39:00Z">
                <w:pPr>
                  <w:ind w:firstLine="0"/>
                  <w:jc w:val="left"/>
                </w:pPr>
              </w:pPrChange>
            </w:pPr>
            <w:del w:id="6478" w:author="Анастасия ." w:date="2023-10-11T17:39:00Z">
              <w:r w:rsidRPr="00C9711F" w:rsidDel="00866AF5">
                <w:rPr>
                  <w:rFonts w:ascii="Courier New" w:eastAsiaTheme="minorHAnsi" w:hAnsi="Courier New" w:cs="Courier New"/>
                  <w:sz w:val="20"/>
                  <w:lang w:val="en-US" w:eastAsia="en-US"/>
                </w:rPr>
                <w:delText>THEN</w:delText>
              </w:r>
              <w:r w:rsidRPr="00C9711F" w:rsidDel="00866AF5">
                <w:rPr>
                  <w:rFonts w:ascii="Courier New" w:eastAsiaTheme="minorHAnsi" w:hAnsi="Courier New" w:cs="Courier New"/>
                  <w:sz w:val="20"/>
                  <w:lang w:eastAsia="en-US"/>
                </w:rPr>
                <w:delText xml:space="preserve"> 'Шина прибыла на контроль с опозданием в ' || </w:delText>
              </w:r>
              <w:r w:rsidRPr="00C9711F" w:rsidDel="00866AF5">
                <w:rPr>
                  <w:rFonts w:ascii="Courier New" w:eastAsiaTheme="minorHAnsi" w:hAnsi="Courier New" w:cs="Courier New"/>
                  <w:sz w:val="20"/>
                  <w:lang w:val="en-US" w:eastAsia="en-US"/>
                </w:rPr>
                <w:delText>TO</w:delText>
              </w:r>
              <w:r w:rsidRPr="00C9711F" w:rsidDel="00866AF5">
                <w:rPr>
                  <w:rFonts w:ascii="Courier New" w:eastAsiaTheme="minorHAnsi" w:hAnsi="Courier New" w:cs="Courier New"/>
                  <w:sz w:val="20"/>
                  <w:lang w:eastAsia="en-US"/>
                </w:rPr>
                <w:delText>_</w:delText>
              </w:r>
              <w:r w:rsidRPr="00C9711F" w:rsidDel="00866AF5">
                <w:rPr>
                  <w:rFonts w:ascii="Courier New" w:eastAsiaTheme="minorHAnsi" w:hAnsi="Courier New" w:cs="Courier New"/>
                  <w:sz w:val="20"/>
                  <w:lang w:val="en-US" w:eastAsia="en-US"/>
                </w:rPr>
                <w:delText>CHAR</w:delText>
              </w:r>
              <w:r w:rsidRPr="00C9711F" w:rsidDel="00866AF5">
                <w:rPr>
                  <w:rFonts w:ascii="Courier New" w:eastAsiaTheme="minorHAnsi" w:hAnsi="Courier New" w:cs="Courier New"/>
                  <w:sz w:val="20"/>
                  <w:lang w:eastAsia="en-US"/>
                </w:rPr>
                <w:delText>(:</w:delText>
              </w:r>
              <w:r w:rsidRPr="00C9711F" w:rsidDel="00866AF5">
                <w:rPr>
                  <w:rFonts w:ascii="Courier New" w:eastAsiaTheme="minorHAnsi" w:hAnsi="Courier New" w:cs="Courier New"/>
                  <w:sz w:val="20"/>
                  <w:lang w:val="en-US" w:eastAsia="en-US"/>
                </w:rPr>
                <w:delText>NEW</w:delText>
              </w:r>
              <w:r w:rsidRPr="00C9711F" w:rsidDel="00866AF5">
                <w:rPr>
                  <w:rFonts w:ascii="Courier New" w:eastAsiaTheme="minorHAnsi" w:hAnsi="Courier New" w:cs="Courier New"/>
                  <w:sz w:val="20"/>
                  <w:lang w:eastAsia="en-US"/>
                </w:rPr>
                <w:delText>.</w:delText>
              </w:r>
              <w:r w:rsidRPr="00C9711F" w:rsidDel="00866AF5">
                <w:rPr>
                  <w:rFonts w:ascii="Courier New" w:eastAsiaTheme="minorHAnsi" w:hAnsi="Courier New" w:cs="Courier New"/>
                  <w:sz w:val="20"/>
                  <w:lang w:val="en-US" w:eastAsia="en-US"/>
                </w:rPr>
                <w:delText>TILT</w:delText>
              </w:r>
              <w:r w:rsidRPr="00C9711F" w:rsidDel="00866AF5">
                <w:rPr>
                  <w:rFonts w:ascii="Courier New" w:eastAsiaTheme="minorHAnsi" w:hAnsi="Courier New" w:cs="Courier New"/>
                  <w:sz w:val="20"/>
                  <w:lang w:eastAsia="en-US"/>
                </w:rPr>
                <w:delText xml:space="preserve"> - 20) || ' минут.'</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79" w:author="Анастасия ." w:date="2023-10-11T17:39:00Z"/>
                <w:rFonts w:ascii="Courier New" w:eastAsiaTheme="minorHAnsi" w:hAnsi="Courier New" w:cs="Courier New"/>
                <w:sz w:val="20"/>
                <w:lang w:eastAsia="en-US"/>
                <w:rPrChange w:id="6480" w:author="Анастасия ." w:date="2023-10-11T17:39:00Z">
                  <w:rPr>
                    <w:del w:id="6481" w:author="Анастасия ." w:date="2023-10-11T17:39:00Z"/>
                    <w:rFonts w:ascii="Courier New" w:eastAsiaTheme="minorHAnsi" w:hAnsi="Courier New" w:cs="Courier New"/>
                    <w:sz w:val="20"/>
                    <w:lang w:val="en-US" w:eastAsia="en-US"/>
                  </w:rPr>
                </w:rPrChange>
              </w:rPr>
              <w:pPrChange w:id="6482" w:author="Анастасия ." w:date="2023-10-11T17:39:00Z">
                <w:pPr>
                  <w:ind w:firstLine="0"/>
                  <w:jc w:val="left"/>
                </w:pPr>
              </w:pPrChange>
            </w:pPr>
            <w:del w:id="6483" w:author="Анастасия ." w:date="2023-10-11T17:39:00Z">
              <w:r w:rsidRPr="00C9711F"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48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85" w:author="Анастасия ." w:date="2023-10-11T17:39:00Z"/>
                <w:rFonts w:ascii="Courier New" w:eastAsiaTheme="minorHAnsi" w:hAnsi="Courier New" w:cs="Courier New"/>
                <w:sz w:val="20"/>
                <w:lang w:eastAsia="en-US"/>
                <w:rPrChange w:id="6486" w:author="Анастасия ." w:date="2023-10-11T17:39:00Z">
                  <w:rPr>
                    <w:del w:id="6487" w:author="Анастасия ." w:date="2023-10-11T17:39:00Z"/>
                    <w:rFonts w:ascii="Courier New" w:eastAsiaTheme="minorHAnsi" w:hAnsi="Courier New" w:cs="Courier New"/>
                    <w:sz w:val="20"/>
                    <w:lang w:val="en-US" w:eastAsia="en-US"/>
                  </w:rPr>
                </w:rPrChange>
              </w:rPr>
              <w:pPrChange w:id="6488" w:author="Анастасия ." w:date="2023-10-11T17:39:00Z">
                <w:pPr>
                  <w:ind w:firstLine="0"/>
                  <w:jc w:val="left"/>
                </w:pPr>
              </w:pPrChange>
            </w:pPr>
            <w:del w:id="6489" w:author="Анастасия ." w:date="2023-10-11T17:39:00Z">
              <w:r w:rsidRPr="00866AF5" w:rsidDel="00866AF5">
                <w:rPr>
                  <w:rFonts w:ascii="Courier New" w:eastAsiaTheme="minorHAnsi" w:hAnsi="Courier New" w:cs="Courier New"/>
                  <w:sz w:val="20"/>
                  <w:lang w:eastAsia="en-US"/>
                  <w:rPrChange w:id="649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49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TYREERPPLAN</w:delText>
              </w:r>
              <w:r w:rsidRPr="00866AF5" w:rsidDel="00866AF5">
                <w:rPr>
                  <w:rFonts w:ascii="Courier New" w:eastAsiaTheme="minorHAnsi" w:hAnsi="Courier New" w:cs="Courier New"/>
                  <w:sz w:val="20"/>
                  <w:lang w:eastAsia="en-US"/>
                  <w:rPrChange w:id="649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49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494" w:author="Анастасия ." w:date="2023-10-11T17:39:00Z"/>
                <w:rFonts w:ascii="Courier New" w:eastAsiaTheme="minorHAnsi" w:hAnsi="Courier New" w:cs="Courier New"/>
                <w:sz w:val="20"/>
                <w:lang w:eastAsia="en-US"/>
                <w:rPrChange w:id="6495" w:author="Анастасия ." w:date="2023-10-11T17:39:00Z">
                  <w:rPr>
                    <w:del w:id="6496" w:author="Анастасия ." w:date="2023-10-11T17:39:00Z"/>
                    <w:rFonts w:ascii="Courier New" w:eastAsiaTheme="minorHAnsi" w:hAnsi="Courier New" w:cs="Courier New"/>
                    <w:sz w:val="20"/>
                    <w:lang w:val="en-US" w:eastAsia="en-US"/>
                  </w:rPr>
                </w:rPrChange>
              </w:rPr>
              <w:pPrChange w:id="6497" w:author="Анастасия ." w:date="2023-10-11T17:39:00Z">
                <w:pPr>
                  <w:ind w:firstLine="0"/>
                  <w:jc w:val="left"/>
                </w:pPr>
              </w:pPrChange>
            </w:pPr>
            <w:del w:id="6498" w:author="Анастасия ." w:date="2023-10-11T17:39:00Z">
              <w:r w:rsidRPr="00866AF5" w:rsidDel="00866AF5">
                <w:rPr>
                  <w:rFonts w:ascii="Courier New" w:eastAsiaTheme="minorHAnsi" w:hAnsi="Courier New" w:cs="Courier New"/>
                  <w:sz w:val="20"/>
                  <w:lang w:eastAsia="en-US"/>
                  <w:rPrChange w:id="649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50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501"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PRODIDTYRE</w:delText>
              </w:r>
              <w:r w:rsidRPr="00866AF5" w:rsidDel="00866AF5">
                <w:rPr>
                  <w:rFonts w:ascii="Courier New" w:eastAsiaTheme="minorHAnsi" w:hAnsi="Courier New" w:cs="Courier New"/>
                  <w:sz w:val="20"/>
                  <w:lang w:eastAsia="en-US"/>
                  <w:rPrChange w:id="6502" w:author="Анастасия ." w:date="2023-10-11T17:39:00Z">
                    <w:rPr>
                      <w:rFonts w:ascii="Courier New" w:eastAsiaTheme="minorHAnsi" w:hAnsi="Courier New" w:cs="Courier New"/>
                      <w:sz w:val="20"/>
                      <w:lang w:val="en-US" w:eastAsia="en-US"/>
                    </w:rPr>
                  </w:rPrChange>
                </w:rPr>
                <w:delText xml:space="preserve"> =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503"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IDTYRE</w:delText>
              </w:r>
              <w:r w:rsidRPr="00866AF5" w:rsidDel="00866AF5">
                <w:rPr>
                  <w:rFonts w:ascii="Courier New" w:eastAsiaTheme="minorHAnsi" w:hAnsi="Courier New" w:cs="Courier New"/>
                  <w:sz w:val="20"/>
                  <w:lang w:eastAsia="en-US"/>
                  <w:rPrChange w:id="6504"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05" w:author="Анастасия ." w:date="2023-10-11T17:39:00Z"/>
                <w:rFonts w:ascii="Courier New" w:eastAsiaTheme="minorHAnsi" w:hAnsi="Courier New" w:cs="Courier New"/>
                <w:sz w:val="20"/>
                <w:lang w:eastAsia="en-US"/>
                <w:rPrChange w:id="6506" w:author="Анастасия ." w:date="2023-10-11T17:39:00Z">
                  <w:rPr>
                    <w:del w:id="6507" w:author="Анастасия ." w:date="2023-10-11T17:39:00Z"/>
                    <w:rFonts w:ascii="Courier New" w:eastAsiaTheme="minorHAnsi" w:hAnsi="Courier New" w:cs="Courier New"/>
                    <w:sz w:val="20"/>
                    <w:lang w:val="en-US" w:eastAsia="en-US"/>
                  </w:rPr>
                </w:rPrChange>
              </w:rPr>
              <w:pPrChange w:id="6508" w:author="Анастасия ." w:date="2023-10-11T17:39:00Z">
                <w:pPr>
                  <w:ind w:firstLine="0"/>
                  <w:jc w:val="left"/>
                </w:pPr>
              </w:pPrChange>
            </w:pPr>
            <w:del w:id="6509" w:author="Анастасия ." w:date="2023-10-11T17:39:00Z">
              <w:r w:rsidRPr="00866AF5" w:rsidDel="00866AF5">
                <w:rPr>
                  <w:rFonts w:ascii="Courier New" w:eastAsiaTheme="minorHAnsi" w:hAnsi="Courier New" w:cs="Courier New"/>
                  <w:sz w:val="20"/>
                  <w:lang w:eastAsia="en-US"/>
                  <w:rPrChange w:id="651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51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512" w:author="Анастасия ." w:date="2023-10-11T17:39:00Z">
                    <w:rPr>
                      <w:rFonts w:ascii="Courier New" w:eastAsiaTheme="minorHAnsi" w:hAnsi="Courier New" w:cs="Courier New"/>
                      <w:sz w:val="20"/>
                      <w:lang w:val="en-US" w:eastAsia="en-US"/>
                    </w:rPr>
                  </w:rPrChange>
                </w:rPr>
                <w:delText xml:space="preserve">; </w:delText>
              </w:r>
            </w:del>
          </w:p>
          <w:p w:rsidR="004005FD" w:rsidDel="00866AF5" w:rsidRDefault="004005FD" w:rsidP="00866AF5">
            <w:pPr>
              <w:pStyle w:val="a6"/>
              <w:numPr>
                <w:ilvl w:val="0"/>
                <w:numId w:val="1"/>
              </w:numPr>
              <w:spacing w:after="200"/>
              <w:ind w:left="0" w:firstLine="709"/>
              <w:contextualSpacing w:val="0"/>
              <w:jc w:val="left"/>
              <w:outlineLvl w:val="0"/>
              <w:rPr>
                <w:del w:id="6513" w:author="Анастасия ." w:date="2023-10-11T17:39:00Z"/>
                <w:rFonts w:eastAsiaTheme="minorHAnsi"/>
                <w:lang w:eastAsia="en-US"/>
              </w:rPr>
              <w:pPrChange w:id="6514" w:author="Анастасия ." w:date="2023-10-11T17:39:00Z">
                <w:pPr>
                  <w:ind w:firstLine="0"/>
                </w:pPr>
              </w:pPrChange>
            </w:pPr>
            <w:del w:id="6515" w:author="Анастасия ." w:date="2023-10-11T17:39:00Z">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516" w:author="Анастасия ." w:date="2023-10-11T17:39:00Z">
                    <w:rPr>
                      <w:rFonts w:ascii="Courier New" w:eastAsiaTheme="minorHAnsi" w:hAnsi="Courier New" w:cs="Courier New"/>
                      <w:sz w:val="20"/>
                      <w:lang w:val="en-US" w:eastAsia="en-US"/>
                    </w:rPr>
                  </w:rPrChange>
                </w:rPr>
                <w:delText>;</w:delText>
              </w:r>
            </w:del>
          </w:p>
        </w:tc>
      </w:tr>
    </w:tbl>
    <w:p w:rsidR="004005FD" w:rsidRPr="00941774" w:rsidDel="00866AF5" w:rsidRDefault="004005FD" w:rsidP="00866AF5">
      <w:pPr>
        <w:pStyle w:val="a6"/>
        <w:numPr>
          <w:ilvl w:val="0"/>
          <w:numId w:val="1"/>
        </w:numPr>
        <w:spacing w:after="200"/>
        <w:ind w:left="0" w:firstLine="709"/>
        <w:contextualSpacing w:val="0"/>
        <w:jc w:val="left"/>
        <w:outlineLvl w:val="0"/>
        <w:rPr>
          <w:del w:id="6517" w:author="Анастасия ." w:date="2023-10-11T17:39:00Z"/>
          <w:rFonts w:eastAsiaTheme="minorHAnsi"/>
          <w:i/>
          <w:sz w:val="24"/>
          <w:lang w:eastAsia="en-US"/>
        </w:rPr>
        <w:pPrChange w:id="6518" w:author="Анастасия ." w:date="2023-10-11T17:39:00Z">
          <w:pPr>
            <w:spacing w:before="120" w:line="240" w:lineRule="auto"/>
            <w:ind w:firstLine="0"/>
            <w:jc w:val="left"/>
          </w:pPr>
        </w:pPrChange>
      </w:pPr>
      <w:del w:id="6519" w:author="Анастасия ." w:date="2023-10-11T17:39:00Z">
        <w:r w:rsidRPr="000E03D1" w:rsidDel="00866AF5">
          <w:rPr>
            <w:rFonts w:eastAsiaTheme="minorHAnsi"/>
            <w:i/>
            <w:sz w:val="24"/>
            <w:lang w:eastAsia="en-US"/>
          </w:rPr>
          <w:delText xml:space="preserve">Листинг </w:delText>
        </w:r>
      </w:del>
      <w:del w:id="6520" w:author="Анастасия ." w:date="2023-05-21T13:15:00Z">
        <w:r w:rsidDel="002C7FA3">
          <w:rPr>
            <w:rFonts w:eastAsiaTheme="minorHAnsi"/>
            <w:i/>
            <w:sz w:val="24"/>
            <w:lang w:eastAsia="en-US"/>
          </w:rPr>
          <w:delText>А</w:delText>
        </w:r>
      </w:del>
      <w:del w:id="6521" w:author="Анастасия ." w:date="2023-10-11T17:39:00Z">
        <w:r w:rsidRPr="000E03D1" w:rsidDel="00866AF5">
          <w:rPr>
            <w:rFonts w:eastAsiaTheme="minorHAnsi"/>
            <w:i/>
            <w:sz w:val="24"/>
            <w:lang w:eastAsia="en-US"/>
          </w:rPr>
          <w:delText>.</w:delText>
        </w:r>
        <w:r w:rsidRPr="00941774" w:rsidDel="00866AF5">
          <w:rPr>
            <w:rFonts w:eastAsiaTheme="minorHAnsi"/>
            <w:i/>
            <w:sz w:val="24"/>
            <w:lang w:eastAsia="en-US"/>
          </w:rPr>
          <w:delText>5</w:delText>
        </w:r>
        <w:r w:rsidRPr="000E03D1" w:rsidDel="00866AF5">
          <w:rPr>
            <w:rFonts w:eastAsiaTheme="minorHAnsi"/>
            <w:i/>
            <w:sz w:val="24"/>
            <w:lang w:eastAsia="en-US"/>
          </w:rPr>
          <w:delText xml:space="preserve"> — </w:delText>
        </w:r>
        <w:r w:rsidDel="00866AF5">
          <w:rPr>
            <w:rFonts w:eastAsiaTheme="minorHAnsi"/>
            <w:i/>
            <w:sz w:val="24"/>
            <w:lang w:eastAsia="en-US"/>
          </w:rPr>
          <w:delText>Проверка ввода результата нормоконтроля</w:delText>
        </w:r>
      </w:del>
    </w:p>
    <w:tbl>
      <w:tblPr>
        <w:tblStyle w:val="a7"/>
        <w:tblW w:w="0" w:type="auto"/>
        <w:tblLook w:val="04A0" w:firstRow="1" w:lastRow="0" w:firstColumn="1" w:lastColumn="0" w:noHBand="0" w:noVBand="1"/>
      </w:tblPr>
      <w:tblGrid>
        <w:gridCol w:w="9854"/>
      </w:tblGrid>
      <w:tr w:rsidR="004005FD" w:rsidDel="00866AF5" w:rsidTr="00D76A82">
        <w:trPr>
          <w:del w:id="6522"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523" w:author="Анастасия ." w:date="2023-10-11T17:39:00Z"/>
                <w:rFonts w:ascii="Courier New" w:eastAsiaTheme="minorHAnsi" w:hAnsi="Courier New" w:cs="Courier New"/>
                <w:sz w:val="20"/>
                <w:lang w:eastAsia="en-US"/>
                <w:rPrChange w:id="6524" w:author="Анастасия ." w:date="2023-10-11T17:39:00Z">
                  <w:rPr>
                    <w:del w:id="6525" w:author="Анастасия ." w:date="2023-10-11T17:39:00Z"/>
                    <w:rFonts w:ascii="Courier New" w:eastAsiaTheme="minorHAnsi" w:hAnsi="Courier New" w:cs="Courier New"/>
                    <w:sz w:val="20"/>
                    <w:lang w:val="en-US" w:eastAsia="en-US"/>
                  </w:rPr>
                </w:rPrChange>
              </w:rPr>
              <w:pPrChange w:id="6526" w:author="Анастасия ." w:date="2023-10-11T17:39:00Z">
                <w:pPr>
                  <w:ind w:firstLine="0"/>
                  <w:jc w:val="left"/>
                </w:pPr>
              </w:pPrChange>
            </w:pPr>
            <w:del w:id="6527" w:author="Анастасия ." w:date="2023-10-11T17:39:00Z">
              <w:r w:rsidRPr="00C9711F"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52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52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53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653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6532"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CHECK</w:delText>
              </w:r>
              <w:r w:rsidRPr="00866AF5" w:rsidDel="00866AF5">
                <w:rPr>
                  <w:rFonts w:ascii="Courier New" w:eastAsiaTheme="minorHAnsi" w:hAnsi="Courier New" w:cs="Courier New"/>
                  <w:sz w:val="20"/>
                  <w:lang w:eastAsia="en-US"/>
                  <w:rPrChange w:id="6533"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CONTROLRESULT</w:delText>
              </w:r>
              <w:r w:rsidRPr="00866AF5" w:rsidDel="00866AF5">
                <w:rPr>
                  <w:rFonts w:ascii="Courier New" w:eastAsiaTheme="minorHAnsi" w:hAnsi="Courier New" w:cs="Courier New"/>
                  <w:sz w:val="20"/>
                  <w:lang w:eastAsia="en-US"/>
                  <w:rPrChange w:id="653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35" w:author="Анастасия ." w:date="2023-10-11T17:39:00Z"/>
                <w:rFonts w:ascii="Courier New" w:eastAsiaTheme="minorHAnsi" w:hAnsi="Courier New" w:cs="Courier New"/>
                <w:sz w:val="20"/>
                <w:lang w:eastAsia="en-US"/>
                <w:rPrChange w:id="6536" w:author="Анастасия ." w:date="2023-10-11T17:39:00Z">
                  <w:rPr>
                    <w:del w:id="6537" w:author="Анастасия ." w:date="2023-10-11T17:39:00Z"/>
                    <w:rFonts w:ascii="Courier New" w:eastAsiaTheme="minorHAnsi" w:hAnsi="Courier New" w:cs="Courier New"/>
                    <w:sz w:val="20"/>
                    <w:lang w:val="en-US" w:eastAsia="en-US"/>
                  </w:rPr>
                </w:rPrChange>
              </w:rPr>
              <w:pPrChange w:id="6538" w:author="Анастасия ." w:date="2023-10-11T17:39:00Z">
                <w:pPr>
                  <w:ind w:firstLine="0"/>
                  <w:jc w:val="left"/>
                </w:pPr>
              </w:pPrChange>
            </w:pPr>
            <w:del w:id="6539" w:author="Анастасия ." w:date="2023-10-11T17:39:00Z">
              <w:r w:rsidRPr="00C9711F" w:rsidDel="00866AF5">
                <w:rPr>
                  <w:rFonts w:ascii="Courier New" w:eastAsiaTheme="minorHAnsi" w:hAnsi="Courier New" w:cs="Courier New"/>
                  <w:sz w:val="20"/>
                  <w:lang w:val="en-US" w:eastAsia="en-US"/>
                </w:rPr>
                <w:delText>BEFORE</w:delText>
              </w:r>
              <w:r w:rsidRPr="00866AF5" w:rsidDel="00866AF5">
                <w:rPr>
                  <w:rFonts w:ascii="Courier New" w:eastAsiaTheme="minorHAnsi" w:hAnsi="Courier New" w:cs="Courier New"/>
                  <w:sz w:val="20"/>
                  <w:lang w:eastAsia="en-US"/>
                  <w:rPrChange w:id="654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54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OF</w:delText>
              </w:r>
              <w:r w:rsidRPr="00866AF5" w:rsidDel="00866AF5">
                <w:rPr>
                  <w:rFonts w:ascii="Courier New" w:eastAsiaTheme="minorHAnsi" w:hAnsi="Courier New" w:cs="Courier New"/>
                  <w:sz w:val="20"/>
                  <w:lang w:eastAsia="en-US"/>
                  <w:rPrChange w:id="654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CONTROLRESULT</w:delText>
              </w:r>
              <w:r w:rsidRPr="00866AF5" w:rsidDel="00866AF5">
                <w:rPr>
                  <w:rFonts w:ascii="Courier New" w:eastAsiaTheme="minorHAnsi" w:hAnsi="Courier New" w:cs="Courier New"/>
                  <w:sz w:val="20"/>
                  <w:lang w:eastAsia="en-US"/>
                  <w:rPrChange w:id="6543"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54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SYSTEMPROCESSING</w:delText>
              </w:r>
              <w:r w:rsidRPr="00866AF5" w:rsidDel="00866AF5">
                <w:rPr>
                  <w:rFonts w:ascii="Courier New" w:eastAsiaTheme="minorHAnsi" w:hAnsi="Courier New" w:cs="Courier New"/>
                  <w:sz w:val="20"/>
                  <w:lang w:eastAsia="en-US"/>
                  <w:rPrChange w:id="654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46" w:author="Анастасия ." w:date="2023-10-11T17:39:00Z"/>
                <w:rFonts w:ascii="Courier New" w:eastAsiaTheme="minorHAnsi" w:hAnsi="Courier New" w:cs="Courier New"/>
                <w:sz w:val="20"/>
                <w:lang w:eastAsia="en-US"/>
                <w:rPrChange w:id="6547" w:author="Анастасия ." w:date="2023-10-11T17:39:00Z">
                  <w:rPr>
                    <w:del w:id="6548" w:author="Анастасия ." w:date="2023-10-11T17:39:00Z"/>
                    <w:rFonts w:ascii="Courier New" w:eastAsiaTheme="minorHAnsi" w:hAnsi="Courier New" w:cs="Courier New"/>
                    <w:sz w:val="20"/>
                    <w:lang w:val="en-US" w:eastAsia="en-US"/>
                  </w:rPr>
                </w:rPrChange>
              </w:rPr>
              <w:pPrChange w:id="6549" w:author="Анастасия ." w:date="2023-10-11T17:39:00Z">
                <w:pPr>
                  <w:ind w:firstLine="0"/>
                  <w:jc w:val="left"/>
                </w:pPr>
              </w:pPrChange>
            </w:pPr>
            <w:del w:id="6550" w:author="Анастасия ." w:date="2023-10-11T17:39:00Z">
              <w:r w:rsidRPr="00C9711F"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655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655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ROW</w:delText>
              </w:r>
              <w:r w:rsidRPr="00866AF5" w:rsidDel="00866AF5">
                <w:rPr>
                  <w:rFonts w:ascii="Courier New" w:eastAsiaTheme="minorHAnsi" w:hAnsi="Courier New" w:cs="Courier New"/>
                  <w:sz w:val="20"/>
                  <w:lang w:eastAsia="en-US"/>
                  <w:rPrChange w:id="655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54" w:author="Анастасия ." w:date="2023-10-11T17:39:00Z"/>
                <w:rFonts w:ascii="Courier New" w:eastAsiaTheme="minorHAnsi" w:hAnsi="Courier New" w:cs="Courier New"/>
                <w:sz w:val="20"/>
                <w:lang w:eastAsia="en-US"/>
                <w:rPrChange w:id="6555" w:author="Анастасия ." w:date="2023-10-11T17:39:00Z">
                  <w:rPr>
                    <w:del w:id="6556" w:author="Анастасия ." w:date="2023-10-11T17:39:00Z"/>
                    <w:rFonts w:ascii="Courier New" w:eastAsiaTheme="minorHAnsi" w:hAnsi="Courier New" w:cs="Courier New"/>
                    <w:sz w:val="20"/>
                    <w:lang w:val="en-US" w:eastAsia="en-US"/>
                  </w:rPr>
                </w:rPrChange>
              </w:rPr>
              <w:pPrChange w:id="6557" w:author="Анастасия ." w:date="2023-10-11T17:39:00Z">
                <w:pPr>
                  <w:ind w:firstLine="0"/>
                  <w:jc w:val="left"/>
                </w:pPr>
              </w:pPrChange>
            </w:pPr>
          </w:p>
          <w:p w:rsidR="004005FD" w:rsidRPr="00866AF5" w:rsidDel="00866AF5" w:rsidRDefault="004005FD" w:rsidP="00866AF5">
            <w:pPr>
              <w:pStyle w:val="a6"/>
              <w:numPr>
                <w:ilvl w:val="0"/>
                <w:numId w:val="1"/>
              </w:numPr>
              <w:spacing w:after="200"/>
              <w:ind w:left="0" w:firstLine="709"/>
              <w:contextualSpacing w:val="0"/>
              <w:jc w:val="left"/>
              <w:outlineLvl w:val="0"/>
              <w:rPr>
                <w:del w:id="6558" w:author="Анастасия ." w:date="2023-10-11T17:39:00Z"/>
                <w:rFonts w:ascii="Courier New" w:eastAsiaTheme="minorHAnsi" w:hAnsi="Courier New" w:cs="Courier New"/>
                <w:sz w:val="20"/>
                <w:lang w:eastAsia="en-US"/>
                <w:rPrChange w:id="6559" w:author="Анастасия ." w:date="2023-10-11T17:39:00Z">
                  <w:rPr>
                    <w:del w:id="6560" w:author="Анастасия ." w:date="2023-10-11T17:39:00Z"/>
                    <w:rFonts w:ascii="Courier New" w:eastAsiaTheme="minorHAnsi" w:hAnsi="Courier New" w:cs="Courier New"/>
                    <w:sz w:val="20"/>
                    <w:lang w:val="en-US" w:eastAsia="en-US"/>
                  </w:rPr>
                </w:rPrChange>
              </w:rPr>
              <w:pPrChange w:id="6561" w:author="Анастасия ." w:date="2023-10-11T17:39:00Z">
                <w:pPr>
                  <w:ind w:firstLine="0"/>
                  <w:jc w:val="left"/>
                </w:pPr>
              </w:pPrChange>
            </w:pPr>
            <w:del w:id="6562" w:author="Анастасия ." w:date="2023-10-11T17:39:00Z">
              <w:r w:rsidRPr="00C9711F" w:rsidDel="00866AF5">
                <w:rPr>
                  <w:rFonts w:ascii="Courier New" w:eastAsiaTheme="minorHAnsi" w:hAnsi="Courier New" w:cs="Courier New"/>
                  <w:sz w:val="20"/>
                  <w:lang w:val="en-US" w:eastAsia="en-US"/>
                </w:rPr>
                <w:delText>DECLARE</w:delText>
              </w:r>
              <w:r w:rsidRPr="00866AF5" w:rsidDel="00866AF5">
                <w:rPr>
                  <w:rFonts w:ascii="Courier New" w:eastAsiaTheme="minorHAnsi" w:hAnsi="Courier New" w:cs="Courier New"/>
                  <w:sz w:val="20"/>
                  <w:lang w:eastAsia="en-US"/>
                  <w:rPrChange w:id="656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64" w:author="Анастасия ." w:date="2023-10-11T17:39:00Z"/>
                <w:rFonts w:ascii="Courier New" w:eastAsiaTheme="minorHAnsi" w:hAnsi="Courier New" w:cs="Courier New"/>
                <w:sz w:val="20"/>
                <w:lang w:eastAsia="en-US"/>
                <w:rPrChange w:id="6565" w:author="Анастасия ." w:date="2023-10-11T17:39:00Z">
                  <w:rPr>
                    <w:del w:id="6566" w:author="Анастасия ." w:date="2023-10-11T17:39:00Z"/>
                    <w:rFonts w:ascii="Courier New" w:eastAsiaTheme="minorHAnsi" w:hAnsi="Courier New" w:cs="Courier New"/>
                    <w:sz w:val="20"/>
                    <w:lang w:val="en-US" w:eastAsia="en-US"/>
                  </w:rPr>
                </w:rPrChange>
              </w:rPr>
              <w:pPrChange w:id="6567" w:author="Анастасия ." w:date="2023-10-11T17:39:00Z">
                <w:pPr>
                  <w:ind w:firstLine="0"/>
                  <w:jc w:val="left"/>
                </w:pPr>
              </w:pPrChange>
            </w:pPr>
            <w:del w:id="6568" w:author="Анастасия ." w:date="2023-10-11T17:39:00Z">
              <w:r w:rsidRPr="00C9711F" w:rsidDel="00866AF5">
                <w:rPr>
                  <w:rFonts w:ascii="Courier New" w:eastAsiaTheme="minorHAnsi" w:hAnsi="Courier New" w:cs="Courier New"/>
                  <w:sz w:val="20"/>
                  <w:lang w:val="en-US" w:eastAsia="en-US"/>
                </w:rPr>
                <w:delText>CRESULT</w:delText>
              </w:r>
              <w:r w:rsidRPr="00866AF5" w:rsidDel="00866AF5">
                <w:rPr>
                  <w:rFonts w:ascii="Courier New" w:eastAsiaTheme="minorHAnsi" w:hAnsi="Courier New" w:cs="Courier New"/>
                  <w:sz w:val="20"/>
                  <w:lang w:eastAsia="en-US"/>
                  <w:rPrChange w:id="656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570" w:author="Анастасия ." w:date="2023-10-11T17:39:00Z">
                    <w:rPr>
                      <w:rFonts w:ascii="Courier New" w:eastAsiaTheme="minorHAnsi" w:hAnsi="Courier New" w:cs="Courier New"/>
                      <w:sz w:val="20"/>
                      <w:lang w:val="en-US" w:eastAsia="en-US"/>
                    </w:rPr>
                  </w:rPrChange>
                </w:rPr>
                <w:delText>(1,0);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71" w:author="Анастасия ." w:date="2023-10-11T17:39:00Z"/>
                <w:rFonts w:ascii="Courier New" w:eastAsiaTheme="minorHAnsi" w:hAnsi="Courier New" w:cs="Courier New"/>
                <w:sz w:val="20"/>
                <w:lang w:eastAsia="en-US"/>
                <w:rPrChange w:id="6572" w:author="Анастасия ." w:date="2023-10-11T17:39:00Z">
                  <w:rPr>
                    <w:del w:id="6573" w:author="Анастасия ." w:date="2023-10-11T17:39:00Z"/>
                    <w:rFonts w:ascii="Courier New" w:eastAsiaTheme="minorHAnsi" w:hAnsi="Courier New" w:cs="Courier New"/>
                    <w:sz w:val="20"/>
                    <w:lang w:val="en-US" w:eastAsia="en-US"/>
                  </w:rPr>
                </w:rPrChange>
              </w:rPr>
              <w:pPrChange w:id="6574" w:author="Анастасия ." w:date="2023-10-11T17:39:00Z">
                <w:pPr>
                  <w:ind w:firstLine="0"/>
                  <w:jc w:val="left"/>
                </w:pPr>
              </w:pPrChange>
            </w:pPr>
            <w:del w:id="6575" w:author="Анастасия ." w:date="2023-10-11T17:39:00Z">
              <w:r w:rsidRPr="00C9711F" w:rsidDel="00866AF5">
                <w:rPr>
                  <w:rFonts w:ascii="Courier New" w:eastAsiaTheme="minorHAnsi" w:hAnsi="Courier New" w:cs="Courier New"/>
                  <w:sz w:val="20"/>
                  <w:lang w:val="en-US" w:eastAsia="en-US"/>
                </w:rPr>
                <w:delText>text</w:delText>
              </w:r>
              <w:r w:rsidRPr="00866AF5" w:rsidDel="00866AF5">
                <w:rPr>
                  <w:rFonts w:ascii="Courier New" w:eastAsiaTheme="minorHAnsi" w:hAnsi="Courier New" w:cs="Courier New"/>
                  <w:sz w:val="20"/>
                  <w:lang w:eastAsia="en-US"/>
                  <w:rPrChange w:id="6576"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VARCHAR</w:delText>
              </w:r>
              <w:r w:rsidRPr="00866AF5" w:rsidDel="00866AF5">
                <w:rPr>
                  <w:rFonts w:ascii="Courier New" w:eastAsiaTheme="minorHAnsi" w:hAnsi="Courier New" w:cs="Courier New"/>
                  <w:sz w:val="20"/>
                  <w:lang w:eastAsia="en-US"/>
                  <w:rPrChange w:id="6577" w:author="Анастасия ." w:date="2023-10-11T17:39:00Z">
                    <w:rPr>
                      <w:rFonts w:ascii="Courier New" w:eastAsiaTheme="minorHAnsi" w:hAnsi="Courier New" w:cs="Courier New"/>
                      <w:sz w:val="20"/>
                      <w:lang w:val="en-US" w:eastAsia="en-US"/>
                    </w:rPr>
                  </w:rPrChange>
                </w:rPr>
                <w:delText xml:space="preserve">2(100 </w:delText>
              </w:r>
              <w:r w:rsidRPr="00C9711F"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6578"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79" w:author="Анастасия ." w:date="2023-10-11T17:39:00Z"/>
                <w:rFonts w:ascii="Courier New" w:eastAsiaTheme="minorHAnsi" w:hAnsi="Courier New" w:cs="Courier New"/>
                <w:sz w:val="20"/>
                <w:lang w:eastAsia="en-US"/>
                <w:rPrChange w:id="6580" w:author="Анастасия ." w:date="2023-10-11T17:39:00Z">
                  <w:rPr>
                    <w:del w:id="6581" w:author="Анастасия ." w:date="2023-10-11T17:39:00Z"/>
                    <w:rFonts w:ascii="Courier New" w:eastAsiaTheme="minorHAnsi" w:hAnsi="Courier New" w:cs="Courier New"/>
                    <w:sz w:val="20"/>
                    <w:lang w:val="en-US" w:eastAsia="en-US"/>
                  </w:rPr>
                </w:rPrChange>
              </w:rPr>
              <w:pPrChange w:id="6582" w:author="Анастасия ." w:date="2023-10-11T17:39:00Z">
                <w:pPr>
                  <w:ind w:firstLine="0"/>
                  <w:jc w:val="left"/>
                </w:pPr>
              </w:pPrChange>
            </w:pPr>
            <w:del w:id="6583" w:author="Анастасия ." w:date="2023-10-11T17:39:00Z">
              <w:r w:rsidRPr="00C9711F" w:rsidDel="00866AF5">
                <w:rPr>
                  <w:rFonts w:ascii="Courier New" w:eastAsiaTheme="minorHAnsi" w:hAnsi="Courier New" w:cs="Courier New"/>
                  <w:sz w:val="20"/>
                  <w:lang w:val="en-US" w:eastAsia="en-US"/>
                </w:rPr>
                <w:delText>ERRORMESSAGE</w:delText>
              </w:r>
              <w:r w:rsidRPr="00866AF5" w:rsidDel="00866AF5">
                <w:rPr>
                  <w:rFonts w:ascii="Courier New" w:eastAsiaTheme="minorHAnsi" w:hAnsi="Courier New" w:cs="Courier New"/>
                  <w:sz w:val="20"/>
                  <w:lang w:eastAsia="en-US"/>
                  <w:rPrChange w:id="658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VARCHAR</w:delText>
              </w:r>
              <w:r w:rsidRPr="00866AF5" w:rsidDel="00866AF5">
                <w:rPr>
                  <w:rFonts w:ascii="Courier New" w:eastAsiaTheme="minorHAnsi" w:hAnsi="Courier New" w:cs="Courier New"/>
                  <w:sz w:val="20"/>
                  <w:lang w:eastAsia="en-US"/>
                  <w:rPrChange w:id="6585" w:author="Анастасия ." w:date="2023-10-11T17:39:00Z">
                    <w:rPr>
                      <w:rFonts w:ascii="Courier New" w:eastAsiaTheme="minorHAnsi" w:hAnsi="Courier New" w:cs="Courier New"/>
                      <w:sz w:val="20"/>
                      <w:lang w:val="en-US" w:eastAsia="en-US"/>
                    </w:rPr>
                  </w:rPrChange>
                </w:rPr>
                <w:delText xml:space="preserve">2(100 </w:delText>
              </w:r>
              <w:r w:rsidRPr="00C9711F"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6586" w:author="Анастасия ." w:date="2023-10-11T17:39:00Z">
                    <w:rPr>
                      <w:rFonts w:ascii="Courier New" w:eastAsiaTheme="minorHAnsi" w:hAnsi="Courier New" w:cs="Courier New"/>
                      <w:sz w:val="20"/>
                      <w:lang w:val="en-US" w:eastAsia="en-US"/>
                    </w:rPr>
                  </w:rPrChange>
                </w:rPr>
                <w:delText>);</w:delText>
              </w:r>
            </w:del>
          </w:p>
          <w:p w:rsidR="004005FD" w:rsidRPr="00C9711F" w:rsidDel="00866AF5" w:rsidRDefault="004005FD" w:rsidP="00866AF5">
            <w:pPr>
              <w:pStyle w:val="a6"/>
              <w:numPr>
                <w:ilvl w:val="0"/>
                <w:numId w:val="1"/>
              </w:numPr>
              <w:spacing w:after="200"/>
              <w:ind w:left="0" w:firstLine="709"/>
              <w:contextualSpacing w:val="0"/>
              <w:jc w:val="left"/>
              <w:outlineLvl w:val="0"/>
              <w:rPr>
                <w:del w:id="6587" w:author="Анастасия ." w:date="2023-10-11T17:39:00Z"/>
                <w:rFonts w:ascii="Courier New" w:eastAsiaTheme="minorHAnsi" w:hAnsi="Courier New" w:cs="Courier New"/>
                <w:sz w:val="20"/>
                <w:lang w:eastAsia="en-US"/>
              </w:rPr>
              <w:pPrChange w:id="6588" w:author="Анастасия ." w:date="2023-10-11T17:39:00Z">
                <w:pPr>
                  <w:ind w:firstLine="0"/>
                  <w:jc w:val="left"/>
                </w:pPr>
              </w:pPrChange>
            </w:pPr>
            <w:del w:id="6589" w:author="Анастасия ." w:date="2023-10-11T17:39:00Z">
              <w:r w:rsidRPr="00C9711F" w:rsidDel="00866AF5">
                <w:rPr>
                  <w:rFonts w:ascii="Courier New" w:eastAsiaTheme="minorHAnsi" w:hAnsi="Courier New" w:cs="Courier New"/>
                  <w:sz w:val="20"/>
                  <w:lang w:val="en-US" w:eastAsia="en-US"/>
                </w:rPr>
                <w:delText>BEGIN</w:delText>
              </w:r>
            </w:del>
          </w:p>
          <w:p w:rsidR="004005FD" w:rsidRPr="00C9711F" w:rsidDel="00866AF5" w:rsidRDefault="004005FD" w:rsidP="00866AF5">
            <w:pPr>
              <w:pStyle w:val="a6"/>
              <w:numPr>
                <w:ilvl w:val="0"/>
                <w:numId w:val="1"/>
              </w:numPr>
              <w:spacing w:after="200"/>
              <w:ind w:left="0" w:firstLine="709"/>
              <w:contextualSpacing w:val="0"/>
              <w:jc w:val="left"/>
              <w:outlineLvl w:val="0"/>
              <w:rPr>
                <w:del w:id="6590" w:author="Анастасия ." w:date="2023-10-11T17:39:00Z"/>
                <w:rFonts w:ascii="Courier New" w:eastAsiaTheme="minorHAnsi" w:hAnsi="Courier New" w:cs="Courier New"/>
                <w:sz w:val="20"/>
                <w:lang w:eastAsia="en-US"/>
              </w:rPr>
              <w:pPrChange w:id="6591" w:author="Анастасия ." w:date="2023-10-11T17:39:00Z">
                <w:pPr>
                  <w:ind w:firstLine="0"/>
                  <w:jc w:val="left"/>
                </w:pPr>
              </w:pPrChange>
            </w:pPr>
          </w:p>
          <w:p w:rsidR="004005FD" w:rsidRPr="00C9711F" w:rsidDel="00866AF5" w:rsidRDefault="004005FD" w:rsidP="00866AF5">
            <w:pPr>
              <w:pStyle w:val="a6"/>
              <w:numPr>
                <w:ilvl w:val="0"/>
                <w:numId w:val="1"/>
              </w:numPr>
              <w:spacing w:after="200"/>
              <w:ind w:left="0" w:firstLine="709"/>
              <w:contextualSpacing w:val="0"/>
              <w:jc w:val="left"/>
              <w:outlineLvl w:val="0"/>
              <w:rPr>
                <w:del w:id="6592" w:author="Анастасия ." w:date="2023-10-11T17:39:00Z"/>
                <w:rFonts w:ascii="Courier New" w:eastAsiaTheme="minorHAnsi" w:hAnsi="Courier New" w:cs="Courier New"/>
                <w:sz w:val="20"/>
                <w:lang w:eastAsia="en-US"/>
              </w:rPr>
              <w:pPrChange w:id="6593" w:author="Анастасия ." w:date="2023-10-11T17:39:00Z">
                <w:pPr>
                  <w:ind w:firstLine="0"/>
                  <w:jc w:val="left"/>
                </w:pPr>
              </w:pPrChange>
            </w:pPr>
            <w:del w:id="6594" w:author="Анастасия ." w:date="2023-10-11T17:39:00Z">
              <w:r w:rsidRPr="00C9711F"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val="en-US" w:eastAsia="en-US"/>
                </w:rPr>
                <w:delText>text</w:delText>
              </w:r>
              <w:r w:rsidRPr="00C9711F" w:rsidDel="00866AF5">
                <w:rPr>
                  <w:rFonts w:ascii="Courier New" w:eastAsiaTheme="minorHAnsi" w:hAnsi="Courier New" w:cs="Courier New"/>
                  <w:sz w:val="20"/>
                  <w:lang w:eastAsia="en-US"/>
                </w:rPr>
                <w:delText>:= 'Неверный формат ввода.</w:delText>
              </w:r>
              <w:r w:rsidRPr="00941774"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eastAsia="en-US"/>
                </w:rPr>
                <w:delText>Для положительного результата введите 1, для отрицательного 0';</w:delText>
              </w:r>
            </w:del>
          </w:p>
          <w:p w:rsidR="004005FD" w:rsidRPr="00C9711F" w:rsidDel="00866AF5" w:rsidRDefault="004005FD" w:rsidP="00866AF5">
            <w:pPr>
              <w:pStyle w:val="a6"/>
              <w:numPr>
                <w:ilvl w:val="0"/>
                <w:numId w:val="1"/>
              </w:numPr>
              <w:spacing w:after="200"/>
              <w:ind w:left="0" w:firstLine="709"/>
              <w:contextualSpacing w:val="0"/>
              <w:jc w:val="left"/>
              <w:outlineLvl w:val="0"/>
              <w:rPr>
                <w:del w:id="6595" w:author="Анастасия ." w:date="2023-10-11T17:39:00Z"/>
                <w:rFonts w:ascii="Courier New" w:eastAsiaTheme="minorHAnsi" w:hAnsi="Courier New" w:cs="Courier New"/>
                <w:sz w:val="20"/>
                <w:lang w:eastAsia="en-US"/>
              </w:rPr>
              <w:pPrChange w:id="6596" w:author="Анастасия ." w:date="2023-10-11T17:39:00Z">
                <w:pPr>
                  <w:ind w:firstLine="0"/>
                  <w:jc w:val="left"/>
                </w:pPr>
              </w:pPrChange>
            </w:pPr>
            <w:del w:id="6597" w:author="Анастасия ." w:date="2023-10-11T17:39:00Z">
              <w:r w:rsidRPr="00C9711F"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val="en-US" w:eastAsia="en-US"/>
                </w:rPr>
                <w:delText>errormessage</w:delText>
              </w:r>
              <w:r w:rsidRPr="00C9711F" w:rsidDel="00866AF5">
                <w:rPr>
                  <w:rFonts w:ascii="Courier New" w:eastAsiaTheme="minorHAnsi" w:hAnsi="Courier New" w:cs="Courier New"/>
                  <w:sz w:val="20"/>
                  <w:lang w:eastAsia="en-US"/>
                </w:rPr>
                <w:delText>:= 'Шина не прошла назначенные типовые испытания или нормоконтроль';</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598" w:author="Анастасия ." w:date="2023-10-11T17:39:00Z"/>
                <w:rFonts w:ascii="Courier New" w:eastAsiaTheme="minorHAnsi" w:hAnsi="Courier New" w:cs="Courier New"/>
                <w:sz w:val="20"/>
                <w:lang w:eastAsia="en-US"/>
                <w:rPrChange w:id="6599" w:author="Анастасия ." w:date="2023-10-11T17:39:00Z">
                  <w:rPr>
                    <w:del w:id="6600" w:author="Анастасия ." w:date="2023-10-11T17:39:00Z"/>
                    <w:rFonts w:ascii="Courier New" w:eastAsiaTheme="minorHAnsi" w:hAnsi="Courier New" w:cs="Courier New"/>
                    <w:sz w:val="20"/>
                    <w:lang w:val="en-US" w:eastAsia="en-US"/>
                  </w:rPr>
                </w:rPrChange>
              </w:rPr>
              <w:pPrChange w:id="6601" w:author="Анастасия ." w:date="2023-10-11T17:39:00Z">
                <w:pPr>
                  <w:ind w:firstLine="0"/>
                  <w:jc w:val="left"/>
                </w:pPr>
              </w:pPrChange>
            </w:pPr>
            <w:del w:id="6602" w:author="Анастасия ." w:date="2023-10-11T17:39:00Z">
              <w:r w:rsidRPr="00C9711F" w:rsidDel="00866AF5">
                <w:rPr>
                  <w:rFonts w:ascii="Courier New" w:eastAsiaTheme="minorHAnsi" w:hAnsi="Courier New" w:cs="Courier New"/>
                  <w:sz w:val="20"/>
                  <w:lang w:eastAsia="en-US"/>
                </w:rPr>
                <w:delText xml:space="preserve"> </w:delText>
              </w:r>
              <w:r w:rsidRPr="00C9711F"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603"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604"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CONTROLRESULT</w:delText>
              </w:r>
              <w:r w:rsidRPr="00866AF5" w:rsidDel="00866AF5">
                <w:rPr>
                  <w:rFonts w:ascii="Courier New" w:eastAsiaTheme="minorHAnsi" w:hAnsi="Courier New" w:cs="Courier New"/>
                  <w:sz w:val="20"/>
                  <w:lang w:eastAsia="en-US"/>
                  <w:rPrChange w:id="6605"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6606"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CRESULT</w:delText>
              </w:r>
              <w:r w:rsidRPr="00866AF5" w:rsidDel="00866AF5">
                <w:rPr>
                  <w:rFonts w:ascii="Courier New" w:eastAsiaTheme="minorHAnsi" w:hAnsi="Courier New" w:cs="Courier New"/>
                  <w:sz w:val="20"/>
                  <w:lang w:eastAsia="en-US"/>
                  <w:rPrChange w:id="660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60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DUAL</w:delText>
              </w:r>
              <w:r w:rsidRPr="00866AF5" w:rsidDel="00866AF5">
                <w:rPr>
                  <w:rFonts w:ascii="Courier New" w:eastAsiaTheme="minorHAnsi" w:hAnsi="Courier New" w:cs="Courier New"/>
                  <w:sz w:val="20"/>
                  <w:lang w:eastAsia="en-US"/>
                  <w:rPrChange w:id="6609"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10" w:author="Анастасия ." w:date="2023-10-11T17:39:00Z"/>
                <w:rFonts w:ascii="Courier New" w:eastAsiaTheme="minorHAnsi" w:hAnsi="Courier New" w:cs="Courier New"/>
                <w:sz w:val="20"/>
                <w:lang w:eastAsia="en-US"/>
                <w:rPrChange w:id="6611" w:author="Анастасия ." w:date="2023-10-11T17:39:00Z">
                  <w:rPr>
                    <w:del w:id="6612" w:author="Анастасия ." w:date="2023-10-11T17:39:00Z"/>
                    <w:rFonts w:ascii="Courier New" w:eastAsiaTheme="minorHAnsi" w:hAnsi="Courier New" w:cs="Courier New"/>
                    <w:sz w:val="20"/>
                    <w:lang w:val="en-US" w:eastAsia="en-US"/>
                  </w:rPr>
                </w:rPrChange>
              </w:rPr>
              <w:pPrChange w:id="6613" w:author="Анастасия ." w:date="2023-10-11T17:39:00Z">
                <w:pPr>
                  <w:ind w:firstLine="0"/>
                  <w:jc w:val="left"/>
                </w:pPr>
              </w:pPrChange>
            </w:pPr>
            <w:del w:id="6614" w:author="Анастасия ." w:date="2023-10-11T17:39:00Z">
              <w:r w:rsidRPr="00866AF5" w:rsidDel="00866AF5">
                <w:rPr>
                  <w:rFonts w:ascii="Courier New" w:eastAsiaTheme="minorHAnsi" w:hAnsi="Courier New" w:cs="Courier New"/>
                  <w:sz w:val="20"/>
                  <w:lang w:eastAsia="en-US"/>
                  <w:rPrChange w:id="6615"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616"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CRESULT</w:delText>
              </w:r>
              <w:r w:rsidRPr="00866AF5" w:rsidDel="00866AF5">
                <w:rPr>
                  <w:rFonts w:ascii="Courier New" w:eastAsiaTheme="minorHAnsi" w:hAnsi="Courier New" w:cs="Courier New"/>
                  <w:sz w:val="20"/>
                  <w:lang w:eastAsia="en-US"/>
                  <w:rPrChange w:id="6617" w:author="Анастасия ." w:date="2023-10-11T17:39:00Z">
                    <w:rPr>
                      <w:rFonts w:ascii="Courier New" w:eastAsiaTheme="minorHAnsi" w:hAnsi="Courier New" w:cs="Courier New"/>
                      <w:sz w:val="20"/>
                      <w:lang w:val="en-US" w:eastAsia="en-US"/>
                    </w:rPr>
                  </w:rPrChange>
                </w:rPr>
                <w:delText xml:space="preserve"> != </w:delText>
              </w:r>
              <w:r w:rsidRPr="00C9711F"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618"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619" w:author="Анастасия ." w:date="2023-10-11T17:39:00Z">
                    <w:rPr>
                      <w:rFonts w:ascii="Courier New" w:eastAsiaTheme="minorHAnsi" w:hAnsi="Courier New" w:cs="Courier New"/>
                      <w:sz w:val="20"/>
                      <w:lang w:val="en-US" w:eastAsia="en-US"/>
                    </w:rPr>
                  </w:rPrChange>
                </w:rPr>
                <w:delText xml:space="preserve">('1') </w:delText>
              </w:r>
              <w:r w:rsidRPr="00C9711F" w:rsidDel="00866AF5">
                <w:rPr>
                  <w:rFonts w:ascii="Courier New" w:eastAsiaTheme="minorHAnsi" w:hAnsi="Courier New" w:cs="Courier New"/>
                  <w:sz w:val="20"/>
                  <w:lang w:val="en-US" w:eastAsia="en-US"/>
                </w:rPr>
                <w:delText>AND</w:delText>
              </w:r>
              <w:r w:rsidRPr="00866AF5" w:rsidDel="00866AF5">
                <w:rPr>
                  <w:rFonts w:ascii="Courier New" w:eastAsiaTheme="minorHAnsi" w:hAnsi="Courier New" w:cs="Courier New"/>
                  <w:sz w:val="20"/>
                  <w:lang w:eastAsia="en-US"/>
                  <w:rPrChange w:id="662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CRESULT</w:delText>
              </w:r>
              <w:r w:rsidRPr="00866AF5" w:rsidDel="00866AF5">
                <w:rPr>
                  <w:rFonts w:ascii="Courier New" w:eastAsiaTheme="minorHAnsi" w:hAnsi="Courier New" w:cs="Courier New"/>
                  <w:sz w:val="20"/>
                  <w:lang w:eastAsia="en-US"/>
                  <w:rPrChange w:id="6621" w:author="Анастасия ." w:date="2023-10-11T17:39:00Z">
                    <w:rPr>
                      <w:rFonts w:ascii="Courier New" w:eastAsiaTheme="minorHAnsi" w:hAnsi="Courier New" w:cs="Courier New"/>
                      <w:sz w:val="20"/>
                      <w:lang w:val="en-US" w:eastAsia="en-US"/>
                    </w:rPr>
                  </w:rPrChange>
                </w:rPr>
                <w:delText xml:space="preserve"> != </w:delText>
              </w:r>
              <w:r w:rsidRPr="00C9711F"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622"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623" w:author="Анастасия ." w:date="2023-10-11T17:39:00Z">
                    <w:rPr>
                      <w:rFonts w:ascii="Courier New" w:eastAsiaTheme="minorHAnsi" w:hAnsi="Courier New" w:cs="Courier New"/>
                      <w:sz w:val="20"/>
                      <w:lang w:val="en-US" w:eastAsia="en-US"/>
                    </w:rPr>
                  </w:rPrChange>
                </w:rPr>
                <w:delText xml:space="preserve">('0') </w:delText>
              </w:r>
              <w:r w:rsidRPr="00C9711F"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24" w:author="Анастасия ." w:date="2023-10-11T17:39:00Z"/>
                <w:rFonts w:ascii="Courier New" w:eastAsiaTheme="minorHAnsi" w:hAnsi="Courier New" w:cs="Courier New"/>
                <w:sz w:val="20"/>
                <w:lang w:eastAsia="en-US"/>
                <w:rPrChange w:id="6625" w:author="Анастасия ." w:date="2023-10-11T17:39:00Z">
                  <w:rPr>
                    <w:del w:id="6626" w:author="Анастасия ." w:date="2023-10-11T17:39:00Z"/>
                    <w:rFonts w:ascii="Courier New" w:eastAsiaTheme="minorHAnsi" w:hAnsi="Courier New" w:cs="Courier New"/>
                    <w:sz w:val="20"/>
                    <w:lang w:val="en-US" w:eastAsia="en-US"/>
                  </w:rPr>
                </w:rPrChange>
              </w:rPr>
              <w:pPrChange w:id="6627" w:author="Анастасия ." w:date="2023-10-11T17:39:00Z">
                <w:pPr>
                  <w:ind w:firstLine="0"/>
                  <w:jc w:val="left"/>
                </w:pPr>
              </w:pPrChange>
            </w:pPr>
            <w:del w:id="6628" w:author="Анастасия ." w:date="2023-10-11T17:39:00Z">
              <w:r w:rsidRPr="00866AF5" w:rsidDel="00866AF5">
                <w:rPr>
                  <w:rFonts w:ascii="Courier New" w:eastAsiaTheme="minorHAnsi" w:hAnsi="Courier New" w:cs="Courier New"/>
                  <w:sz w:val="20"/>
                  <w:lang w:eastAsia="en-US"/>
                  <w:rPrChange w:id="662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RAISE</w:delText>
              </w:r>
              <w:r w:rsidRPr="00866AF5" w:rsidDel="00866AF5">
                <w:rPr>
                  <w:rFonts w:ascii="Courier New" w:eastAsiaTheme="minorHAnsi" w:hAnsi="Courier New" w:cs="Courier New"/>
                  <w:sz w:val="20"/>
                  <w:lang w:eastAsia="en-US"/>
                  <w:rPrChange w:id="6630"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APPLICATION</w:delText>
              </w:r>
              <w:r w:rsidRPr="00866AF5" w:rsidDel="00866AF5">
                <w:rPr>
                  <w:rFonts w:ascii="Courier New" w:eastAsiaTheme="minorHAnsi" w:hAnsi="Courier New" w:cs="Courier New"/>
                  <w:sz w:val="20"/>
                  <w:lang w:eastAsia="en-US"/>
                  <w:rPrChange w:id="6631"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ERROR</w:delText>
              </w:r>
              <w:r w:rsidRPr="00866AF5" w:rsidDel="00866AF5">
                <w:rPr>
                  <w:rFonts w:ascii="Courier New" w:eastAsiaTheme="minorHAnsi" w:hAnsi="Courier New" w:cs="Courier New"/>
                  <w:sz w:val="20"/>
                  <w:lang w:eastAsia="en-US"/>
                  <w:rPrChange w:id="6632" w:author="Анастасия ." w:date="2023-10-11T17:39:00Z">
                    <w:rPr>
                      <w:rFonts w:ascii="Courier New" w:eastAsiaTheme="minorHAnsi" w:hAnsi="Courier New" w:cs="Courier New"/>
                      <w:sz w:val="20"/>
                      <w:lang w:val="en-US" w:eastAsia="en-US"/>
                    </w:rPr>
                  </w:rPrChange>
                </w:rPr>
                <w:delText xml:space="preserve">(-20001, </w:delText>
              </w:r>
              <w:r w:rsidRPr="00C9711F" w:rsidDel="00866AF5">
                <w:rPr>
                  <w:rFonts w:ascii="Courier New" w:eastAsiaTheme="minorHAnsi" w:hAnsi="Courier New" w:cs="Courier New"/>
                  <w:sz w:val="20"/>
                  <w:lang w:val="en-US" w:eastAsia="en-US"/>
                </w:rPr>
                <w:delText>TEXT</w:delText>
              </w:r>
              <w:r w:rsidRPr="00866AF5" w:rsidDel="00866AF5">
                <w:rPr>
                  <w:rFonts w:ascii="Courier New" w:eastAsiaTheme="minorHAnsi" w:hAnsi="Courier New" w:cs="Courier New"/>
                  <w:sz w:val="20"/>
                  <w:lang w:eastAsia="en-US"/>
                  <w:rPrChange w:id="6633"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34" w:author="Анастасия ." w:date="2023-10-11T17:39:00Z"/>
                <w:rFonts w:ascii="Courier New" w:eastAsiaTheme="minorHAnsi" w:hAnsi="Courier New" w:cs="Courier New"/>
                <w:sz w:val="20"/>
                <w:lang w:eastAsia="en-US"/>
                <w:rPrChange w:id="6635" w:author="Анастасия ." w:date="2023-10-11T17:39:00Z">
                  <w:rPr>
                    <w:del w:id="6636" w:author="Анастасия ." w:date="2023-10-11T17:39:00Z"/>
                    <w:rFonts w:ascii="Courier New" w:eastAsiaTheme="minorHAnsi" w:hAnsi="Courier New" w:cs="Courier New"/>
                    <w:sz w:val="20"/>
                    <w:lang w:val="en-US" w:eastAsia="en-US"/>
                  </w:rPr>
                </w:rPrChange>
              </w:rPr>
              <w:pPrChange w:id="6637" w:author="Анастасия ." w:date="2023-10-11T17:39:00Z">
                <w:pPr>
                  <w:ind w:firstLine="0"/>
                  <w:jc w:val="left"/>
                </w:pPr>
              </w:pPrChange>
            </w:pPr>
            <w:del w:id="6638" w:author="Анастасия ." w:date="2023-10-11T17:39:00Z">
              <w:r w:rsidRPr="00866AF5" w:rsidDel="00866AF5">
                <w:rPr>
                  <w:rFonts w:ascii="Courier New" w:eastAsiaTheme="minorHAnsi" w:hAnsi="Courier New" w:cs="Courier New"/>
                  <w:sz w:val="20"/>
                  <w:lang w:eastAsia="en-US"/>
                  <w:rPrChange w:id="663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64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641"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42" w:author="Анастасия ." w:date="2023-10-11T17:39:00Z"/>
                <w:rFonts w:ascii="Courier New" w:eastAsiaTheme="minorHAnsi" w:hAnsi="Courier New" w:cs="Courier New"/>
                <w:sz w:val="20"/>
                <w:lang w:eastAsia="en-US"/>
                <w:rPrChange w:id="6643" w:author="Анастасия ." w:date="2023-10-11T17:39:00Z">
                  <w:rPr>
                    <w:del w:id="6644" w:author="Анастасия ." w:date="2023-10-11T17:39:00Z"/>
                    <w:rFonts w:ascii="Courier New" w:eastAsiaTheme="minorHAnsi" w:hAnsi="Courier New" w:cs="Courier New"/>
                    <w:sz w:val="20"/>
                    <w:lang w:val="en-US" w:eastAsia="en-US"/>
                  </w:rPr>
                </w:rPrChange>
              </w:rPr>
              <w:pPrChange w:id="6645" w:author="Анастасия ." w:date="2023-10-11T17:39:00Z">
                <w:pPr>
                  <w:ind w:firstLine="0"/>
                  <w:jc w:val="left"/>
                </w:pPr>
              </w:pPrChange>
            </w:pPr>
            <w:del w:id="6646" w:author="Анастасия ." w:date="2023-10-11T17:39:00Z">
              <w:r w:rsidRPr="00866AF5" w:rsidDel="00866AF5">
                <w:rPr>
                  <w:rFonts w:ascii="Courier New" w:eastAsiaTheme="minorHAnsi" w:hAnsi="Courier New" w:cs="Courier New"/>
                  <w:sz w:val="20"/>
                  <w:lang w:eastAsia="en-US"/>
                  <w:rPrChange w:id="664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64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CRESULT</w:delText>
              </w:r>
              <w:r w:rsidRPr="00866AF5" w:rsidDel="00866AF5">
                <w:rPr>
                  <w:rFonts w:ascii="Courier New" w:eastAsiaTheme="minorHAnsi" w:hAnsi="Courier New" w:cs="Courier New"/>
                  <w:sz w:val="20"/>
                  <w:lang w:eastAsia="en-US"/>
                  <w:rPrChange w:id="6649" w:author="Анастасия ." w:date="2023-10-11T17:39:00Z">
                    <w:rPr>
                      <w:rFonts w:ascii="Courier New" w:eastAsiaTheme="minorHAnsi" w:hAnsi="Courier New" w:cs="Courier New"/>
                      <w:sz w:val="20"/>
                      <w:lang w:val="en-US" w:eastAsia="en-US"/>
                    </w:rPr>
                  </w:rPrChange>
                </w:rPr>
                <w:delText xml:space="preserve"> = 0 </w:delText>
              </w:r>
              <w:r w:rsidRPr="00C9711F" w:rsidDel="00866AF5">
                <w:rPr>
                  <w:rFonts w:ascii="Courier New" w:eastAsiaTheme="minorHAnsi" w:hAnsi="Courier New" w:cs="Courier New"/>
                  <w:sz w:val="20"/>
                  <w:lang w:val="en-US" w:eastAsia="en-US"/>
                </w:rPr>
                <w:delText>THEN</w:delText>
              </w:r>
              <w:r w:rsidRPr="00866AF5" w:rsidDel="00866AF5">
                <w:rPr>
                  <w:rFonts w:ascii="Courier New" w:eastAsiaTheme="minorHAnsi" w:hAnsi="Courier New" w:cs="Courier New"/>
                  <w:sz w:val="20"/>
                  <w:lang w:eastAsia="en-US"/>
                  <w:rPrChange w:id="6650"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51" w:author="Анастасия ." w:date="2023-10-11T17:39:00Z"/>
                <w:rFonts w:ascii="Courier New" w:eastAsiaTheme="minorHAnsi" w:hAnsi="Courier New" w:cs="Courier New"/>
                <w:sz w:val="20"/>
                <w:lang w:eastAsia="en-US"/>
                <w:rPrChange w:id="6652" w:author="Анастасия ." w:date="2023-10-11T17:39:00Z">
                  <w:rPr>
                    <w:del w:id="6653" w:author="Анастасия ." w:date="2023-10-11T17:39:00Z"/>
                    <w:rFonts w:ascii="Courier New" w:eastAsiaTheme="minorHAnsi" w:hAnsi="Courier New" w:cs="Courier New"/>
                    <w:sz w:val="20"/>
                    <w:lang w:val="en-US" w:eastAsia="en-US"/>
                  </w:rPr>
                </w:rPrChange>
              </w:rPr>
              <w:pPrChange w:id="6654" w:author="Анастасия ." w:date="2023-10-11T17:39:00Z">
                <w:pPr>
                  <w:ind w:firstLine="0"/>
                  <w:jc w:val="left"/>
                </w:pPr>
              </w:pPrChange>
            </w:pPr>
            <w:del w:id="6655" w:author="Анастасия ." w:date="2023-10-11T17:39:00Z">
              <w:r w:rsidRPr="00866AF5" w:rsidDel="00866AF5">
                <w:rPr>
                  <w:rFonts w:ascii="Courier New" w:eastAsiaTheme="minorHAnsi" w:hAnsi="Courier New" w:cs="Courier New"/>
                  <w:sz w:val="20"/>
                  <w:lang w:eastAsia="en-US"/>
                  <w:rPrChange w:id="6656"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665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665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665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66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666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ESTATUS</w:delText>
              </w:r>
              <w:r w:rsidRPr="00866AF5" w:rsidDel="00866AF5">
                <w:rPr>
                  <w:rFonts w:ascii="Courier New" w:eastAsiaTheme="minorHAnsi" w:hAnsi="Courier New" w:cs="Courier New"/>
                  <w:sz w:val="20"/>
                  <w:lang w:eastAsia="en-US"/>
                  <w:rPrChange w:id="666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6663"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64" w:author="Анастасия ." w:date="2023-10-11T17:39:00Z"/>
                <w:rFonts w:ascii="Courier New" w:eastAsiaTheme="minorHAnsi" w:hAnsi="Courier New" w:cs="Courier New"/>
                <w:sz w:val="20"/>
                <w:lang w:eastAsia="en-US"/>
                <w:rPrChange w:id="6665" w:author="Анастасия ." w:date="2023-10-11T17:39:00Z">
                  <w:rPr>
                    <w:del w:id="6666" w:author="Анастасия ." w:date="2023-10-11T17:39:00Z"/>
                    <w:rFonts w:ascii="Courier New" w:eastAsiaTheme="minorHAnsi" w:hAnsi="Courier New" w:cs="Courier New"/>
                    <w:sz w:val="20"/>
                    <w:lang w:val="en-US" w:eastAsia="en-US"/>
                  </w:rPr>
                </w:rPrChange>
              </w:rPr>
              <w:pPrChange w:id="6667" w:author="Анастасия ." w:date="2023-10-11T17:39:00Z">
                <w:pPr>
                  <w:ind w:firstLine="0"/>
                  <w:jc w:val="left"/>
                </w:pPr>
              </w:pPrChange>
            </w:pPr>
            <w:del w:id="6668" w:author="Анастасия ." w:date="2023-10-11T17:39:00Z">
              <w:r w:rsidRPr="00866AF5" w:rsidDel="00866AF5">
                <w:rPr>
                  <w:rFonts w:ascii="Courier New" w:eastAsiaTheme="minorHAnsi" w:hAnsi="Courier New" w:cs="Courier New"/>
                  <w:sz w:val="20"/>
                  <w:lang w:eastAsia="en-US"/>
                  <w:rPrChange w:id="6669"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670"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671"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67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BATCH</w:delText>
              </w:r>
              <w:r w:rsidRPr="00866AF5" w:rsidDel="00866AF5">
                <w:rPr>
                  <w:rFonts w:ascii="Courier New" w:eastAsiaTheme="minorHAnsi" w:hAnsi="Courier New" w:cs="Courier New"/>
                  <w:sz w:val="20"/>
                  <w:lang w:eastAsia="en-US"/>
                  <w:rPrChange w:id="6673" w:author="Анастасия ." w:date="2023-10-11T17:39:00Z">
                    <w:rPr>
                      <w:rFonts w:ascii="Courier New" w:eastAsiaTheme="minorHAnsi" w:hAnsi="Courier New" w:cs="Courier New"/>
                      <w:sz w:val="20"/>
                      <w:lang w:val="en-US" w:eastAsia="en-US"/>
                    </w:rPr>
                  </w:rPrChange>
                </w:rPr>
                <w:delText>_</w:delText>
              </w:r>
              <w:r w:rsidRPr="00C9711F"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67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6675"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TIME</w:delText>
              </w:r>
              <w:r w:rsidRPr="00866AF5" w:rsidDel="00866AF5">
                <w:rPr>
                  <w:rFonts w:ascii="Courier New" w:eastAsiaTheme="minorHAnsi" w:hAnsi="Courier New" w:cs="Courier New"/>
                  <w:sz w:val="20"/>
                  <w:lang w:eastAsia="en-US"/>
                  <w:rPrChange w:id="6676" w:author="Анастасия ." w:date="2023-10-11T17:39:00Z">
                    <w:rPr>
                      <w:rFonts w:ascii="Courier New" w:eastAsiaTheme="minorHAnsi" w:hAnsi="Courier New" w:cs="Courier New"/>
                      <w:sz w:val="20"/>
                      <w:lang w:val="en-US" w:eastAsia="en-US"/>
                    </w:rPr>
                  </w:rPrChange>
                </w:rPr>
                <w:delText>, 'Производственная ошибка',</w:delText>
              </w:r>
              <w:r w:rsidRPr="00C9711F" w:rsidDel="00866AF5">
                <w:rPr>
                  <w:rFonts w:ascii="Courier New" w:eastAsiaTheme="minorHAnsi" w:hAnsi="Courier New" w:cs="Courier New"/>
                  <w:sz w:val="20"/>
                  <w:lang w:val="en-US" w:eastAsia="en-US"/>
                </w:rPr>
                <w:delText>errormessage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77" w:author="Анастасия ." w:date="2023-10-11T17:39:00Z"/>
                <w:rFonts w:ascii="Courier New" w:eastAsiaTheme="minorHAnsi" w:hAnsi="Courier New" w:cs="Courier New"/>
                <w:sz w:val="20"/>
                <w:lang w:eastAsia="en-US"/>
                <w:rPrChange w:id="6678" w:author="Анастасия ." w:date="2023-10-11T17:39:00Z">
                  <w:rPr>
                    <w:del w:id="6679" w:author="Анастасия ." w:date="2023-10-11T17:39:00Z"/>
                    <w:rFonts w:ascii="Courier New" w:eastAsiaTheme="minorHAnsi" w:hAnsi="Courier New" w:cs="Courier New"/>
                    <w:sz w:val="20"/>
                    <w:lang w:val="en-US" w:eastAsia="en-US"/>
                  </w:rPr>
                </w:rPrChange>
              </w:rPr>
              <w:pPrChange w:id="6680" w:author="Анастасия ." w:date="2023-10-11T17:39:00Z">
                <w:pPr>
                  <w:ind w:firstLine="0"/>
                  <w:jc w:val="left"/>
                </w:pPr>
              </w:pPrChange>
            </w:pPr>
            <w:del w:id="6681" w:author="Анастасия ." w:date="2023-10-11T17:39:00Z">
              <w:r w:rsidRPr="00866AF5" w:rsidDel="00866AF5">
                <w:rPr>
                  <w:rFonts w:ascii="Courier New" w:eastAsiaTheme="minorHAnsi" w:hAnsi="Courier New" w:cs="Courier New"/>
                  <w:sz w:val="20"/>
                  <w:lang w:eastAsia="en-US"/>
                  <w:rPrChange w:id="668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683"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TYREERPPLAN</w:delText>
              </w:r>
              <w:r w:rsidRPr="00866AF5" w:rsidDel="00866AF5">
                <w:rPr>
                  <w:rFonts w:ascii="Courier New" w:eastAsiaTheme="minorHAnsi" w:hAnsi="Courier New" w:cs="Courier New"/>
                  <w:sz w:val="20"/>
                  <w:lang w:eastAsia="en-US"/>
                  <w:rPrChange w:id="6684"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68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686" w:author="Анастасия ." w:date="2023-10-11T17:39:00Z"/>
                <w:rFonts w:ascii="Courier New" w:eastAsiaTheme="minorHAnsi" w:hAnsi="Courier New" w:cs="Courier New"/>
                <w:sz w:val="20"/>
                <w:lang w:eastAsia="en-US"/>
                <w:rPrChange w:id="6687" w:author="Анастасия ." w:date="2023-10-11T17:39:00Z">
                  <w:rPr>
                    <w:del w:id="6688" w:author="Анастасия ." w:date="2023-10-11T17:39:00Z"/>
                    <w:rFonts w:ascii="Courier New" w:eastAsiaTheme="minorHAnsi" w:hAnsi="Courier New" w:cs="Courier New"/>
                    <w:sz w:val="20"/>
                    <w:lang w:val="en-US" w:eastAsia="en-US"/>
                  </w:rPr>
                </w:rPrChange>
              </w:rPr>
              <w:pPrChange w:id="6689" w:author="Анастасия ." w:date="2023-10-11T17:39:00Z">
                <w:pPr>
                  <w:ind w:firstLine="0"/>
                  <w:jc w:val="left"/>
                </w:pPr>
              </w:pPrChange>
            </w:pPr>
            <w:del w:id="6690" w:author="Анастасия ." w:date="2023-10-11T17:39:00Z">
              <w:r w:rsidRPr="00866AF5" w:rsidDel="00866AF5">
                <w:rPr>
                  <w:rFonts w:ascii="Courier New" w:eastAsiaTheme="minorHAnsi" w:hAnsi="Courier New" w:cs="Courier New"/>
                  <w:sz w:val="20"/>
                  <w:lang w:eastAsia="en-US"/>
                  <w:rPrChange w:id="6691"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692"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693" w:author="Анастасия ." w:date="2023-10-11T17:39:00Z">
                    <w:rPr>
                      <w:rFonts w:ascii="Courier New" w:eastAsiaTheme="minorHAnsi" w:hAnsi="Courier New" w:cs="Courier New"/>
                      <w:sz w:val="20"/>
                      <w:lang w:val="en-US" w:eastAsia="en-US"/>
                    </w:rPr>
                  </w:rPrChange>
                </w:rPr>
                <w:delText>.</w:delText>
              </w:r>
              <w:r w:rsidRPr="00C9711F"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694" w:author="Анастасия ." w:date="2023-10-11T17:39:00Z">
                    <w:rPr>
                      <w:rFonts w:ascii="Courier New" w:eastAsiaTheme="minorHAnsi" w:hAnsi="Courier New" w:cs="Courier New"/>
                      <w:sz w:val="20"/>
                      <w:lang w:val="en-US" w:eastAsia="en-US"/>
                    </w:rPr>
                  </w:rPrChange>
                </w:rPr>
                <w:delText xml:space="preserve"> = :</w:delText>
              </w:r>
              <w:r w:rsidRPr="00C9711F" w:rsidDel="00866AF5">
                <w:rPr>
                  <w:rFonts w:ascii="Courier New" w:eastAsiaTheme="minorHAnsi" w:hAnsi="Courier New" w:cs="Courier New"/>
                  <w:sz w:val="20"/>
                  <w:lang w:val="en-US" w:eastAsia="en-US"/>
                </w:rPr>
                <w:delText>NE</w:delText>
              </w:r>
              <w:r w:rsidDel="00866AF5">
                <w:rPr>
                  <w:rFonts w:ascii="Courier New" w:eastAsiaTheme="minorHAnsi" w:hAnsi="Courier New" w:cs="Courier New"/>
                  <w:sz w:val="20"/>
                  <w:lang w:val="en-US" w:eastAsia="en-US"/>
                </w:rPr>
                <w:delText>W</w:delText>
              </w:r>
              <w:r w:rsidRPr="00866AF5" w:rsidDel="00866AF5">
                <w:rPr>
                  <w:rFonts w:ascii="Courier New" w:eastAsiaTheme="minorHAnsi" w:hAnsi="Courier New" w:cs="Courier New"/>
                  <w:sz w:val="20"/>
                  <w:lang w:eastAsia="en-US"/>
                  <w:rPrChange w:id="6695"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696" w:author="Анастасия ." w:date="2023-10-11T17:39:00Z">
                    <w:rPr>
                      <w:rFonts w:ascii="Courier New" w:eastAsiaTheme="minorHAnsi" w:hAnsi="Courier New" w:cs="Courier New"/>
                      <w:sz w:val="20"/>
                      <w:lang w:val="en-US" w:eastAsia="en-US"/>
                    </w:rPr>
                  </w:rPrChange>
                </w:rPr>
                <w:delText xml:space="preserve"> </w:delText>
              </w:r>
              <w:r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697" w:author="Анастасия ." w:date="2023-10-11T17:39:00Z">
                    <w:rPr>
                      <w:rFonts w:ascii="Courier New" w:eastAsiaTheme="minorHAnsi" w:hAnsi="Courier New" w:cs="Courier New"/>
                      <w:sz w:val="20"/>
                      <w:lang w:val="en-US" w:eastAsia="en-US"/>
                    </w:rPr>
                  </w:rPrChange>
                </w:rPr>
                <w:delText xml:space="preserve"> </w:delText>
              </w:r>
              <w:r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698"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699" w:author="Анастасия ." w:date="2023-10-11T17:39:00Z">
                    <w:rPr>
                      <w:rFonts w:ascii="Courier New" w:eastAsiaTheme="minorHAnsi" w:hAnsi="Courier New" w:cs="Courier New"/>
                      <w:sz w:val="20"/>
                      <w:lang w:val="en-US" w:eastAsia="en-US"/>
                    </w:rPr>
                  </w:rPrChange>
                </w:rPr>
                <w:delText>= :</w:delText>
              </w:r>
              <w:r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6700"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701"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02" w:author="Анастасия ." w:date="2023-10-11T17:39:00Z"/>
                <w:rFonts w:ascii="Courier New" w:eastAsiaTheme="minorHAnsi" w:hAnsi="Courier New" w:cs="Courier New"/>
                <w:sz w:val="20"/>
                <w:lang w:eastAsia="en-US"/>
                <w:rPrChange w:id="6703" w:author="Анастасия ." w:date="2023-10-11T17:39:00Z">
                  <w:rPr>
                    <w:del w:id="6704" w:author="Анастасия ." w:date="2023-10-11T17:39:00Z"/>
                    <w:rFonts w:ascii="Courier New" w:eastAsiaTheme="minorHAnsi" w:hAnsi="Courier New" w:cs="Courier New"/>
                    <w:sz w:val="20"/>
                    <w:lang w:val="en-US" w:eastAsia="en-US"/>
                  </w:rPr>
                </w:rPrChange>
              </w:rPr>
              <w:pPrChange w:id="6705" w:author="Анастасия ." w:date="2023-10-11T17:39:00Z">
                <w:pPr>
                  <w:ind w:firstLine="0"/>
                  <w:jc w:val="left"/>
                </w:pPr>
              </w:pPrChange>
            </w:pPr>
            <w:del w:id="6706" w:author="Анастасия ." w:date="2023-10-11T17:39:00Z">
              <w:r w:rsidRPr="00866AF5" w:rsidDel="00866AF5">
                <w:rPr>
                  <w:rFonts w:ascii="Courier New" w:eastAsiaTheme="minorHAnsi" w:hAnsi="Courier New" w:cs="Courier New"/>
                  <w:sz w:val="20"/>
                  <w:lang w:eastAsia="en-US"/>
                  <w:rPrChange w:id="6707"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708" w:author="Анастасия ." w:date="2023-10-11T17:39:00Z">
                    <w:rPr>
                      <w:rFonts w:ascii="Courier New" w:eastAsiaTheme="minorHAnsi" w:hAnsi="Courier New" w:cs="Courier New"/>
                      <w:sz w:val="20"/>
                      <w:lang w:val="en-US" w:eastAsia="en-US"/>
                    </w:rPr>
                  </w:rPrChange>
                </w:rPr>
                <w:delText xml:space="preserve"> </w:delText>
              </w:r>
              <w:r w:rsidRPr="00C9711F"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709"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10" w:author="Анастасия ." w:date="2023-10-11T17:39:00Z"/>
                <w:rFonts w:eastAsiaTheme="minorHAnsi"/>
                <w:lang w:eastAsia="en-US"/>
                <w:rPrChange w:id="6711" w:author="Анастасия ." w:date="2023-10-11T17:39:00Z">
                  <w:rPr>
                    <w:del w:id="6712" w:author="Анастасия ." w:date="2023-10-11T17:39:00Z"/>
                    <w:rFonts w:eastAsiaTheme="minorHAnsi"/>
                    <w:lang w:val="en-US" w:eastAsia="en-US"/>
                  </w:rPr>
                </w:rPrChange>
              </w:rPr>
              <w:pPrChange w:id="6713" w:author="Анастасия ." w:date="2023-10-11T17:39:00Z">
                <w:pPr>
                  <w:ind w:firstLine="0"/>
                  <w:jc w:val="left"/>
                </w:pPr>
              </w:pPrChange>
            </w:pPr>
            <w:del w:id="6714" w:author="Анастасия ." w:date="2023-10-11T17:39:00Z">
              <w:r w:rsidRPr="00C9711F"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715" w:author="Анастасия ." w:date="2023-10-11T17:39:00Z">
                    <w:rPr>
                      <w:rFonts w:ascii="Courier New" w:eastAsiaTheme="minorHAnsi" w:hAnsi="Courier New" w:cs="Courier New"/>
                      <w:sz w:val="20"/>
                      <w:lang w:val="en-US" w:eastAsia="en-US"/>
                    </w:rPr>
                  </w:rPrChange>
                </w:rPr>
                <w:delText>;</w:delText>
              </w:r>
            </w:del>
          </w:p>
        </w:tc>
      </w:tr>
    </w:tbl>
    <w:p w:rsidR="004005FD" w:rsidRPr="00941774" w:rsidDel="00866AF5" w:rsidRDefault="004005FD" w:rsidP="00866AF5">
      <w:pPr>
        <w:pStyle w:val="a6"/>
        <w:numPr>
          <w:ilvl w:val="0"/>
          <w:numId w:val="1"/>
        </w:numPr>
        <w:spacing w:after="200"/>
        <w:ind w:left="0" w:firstLine="709"/>
        <w:contextualSpacing w:val="0"/>
        <w:jc w:val="left"/>
        <w:outlineLvl w:val="0"/>
        <w:rPr>
          <w:del w:id="6716" w:author="Анастасия ." w:date="2023-10-11T17:39:00Z"/>
          <w:rFonts w:eastAsiaTheme="minorHAnsi"/>
          <w:i/>
          <w:sz w:val="24"/>
          <w:lang w:eastAsia="en-US"/>
        </w:rPr>
        <w:pPrChange w:id="6717" w:author="Анастасия ." w:date="2023-10-11T17:39:00Z">
          <w:pPr>
            <w:spacing w:before="120" w:line="240" w:lineRule="auto"/>
            <w:ind w:firstLine="0"/>
            <w:jc w:val="left"/>
          </w:pPr>
        </w:pPrChange>
      </w:pPr>
      <w:del w:id="6718" w:author="Анастасия ." w:date="2023-10-11T17:39:00Z">
        <w:r w:rsidRPr="000E03D1" w:rsidDel="00866AF5">
          <w:rPr>
            <w:rFonts w:eastAsiaTheme="minorHAnsi"/>
            <w:i/>
            <w:sz w:val="24"/>
            <w:lang w:eastAsia="en-US"/>
          </w:rPr>
          <w:delText xml:space="preserve">Листинг </w:delText>
        </w:r>
      </w:del>
      <w:del w:id="6719" w:author="Анастасия ." w:date="2023-05-21T13:15:00Z">
        <w:r w:rsidDel="002C7FA3">
          <w:rPr>
            <w:rFonts w:eastAsiaTheme="minorHAnsi"/>
            <w:i/>
            <w:sz w:val="24"/>
            <w:lang w:eastAsia="en-US"/>
          </w:rPr>
          <w:delText>А</w:delText>
        </w:r>
      </w:del>
      <w:del w:id="6720"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6</w:delText>
        </w:r>
        <w:r w:rsidRPr="000E03D1" w:rsidDel="00866AF5">
          <w:rPr>
            <w:rFonts w:eastAsiaTheme="minorHAnsi"/>
            <w:i/>
            <w:sz w:val="24"/>
            <w:lang w:eastAsia="en-US"/>
          </w:rPr>
          <w:delText xml:space="preserve"> — </w:delText>
        </w:r>
        <w:r w:rsidDel="00866AF5">
          <w:rPr>
            <w:rFonts w:eastAsiaTheme="minorHAnsi"/>
            <w:i/>
            <w:sz w:val="24"/>
            <w:lang w:eastAsia="en-US"/>
          </w:rPr>
          <w:delText>Вычисление срока ликвидности шины</w:delText>
        </w:r>
      </w:del>
    </w:p>
    <w:tbl>
      <w:tblPr>
        <w:tblStyle w:val="a7"/>
        <w:tblW w:w="0" w:type="auto"/>
        <w:tblLook w:val="04A0" w:firstRow="1" w:lastRow="0" w:firstColumn="1" w:lastColumn="0" w:noHBand="0" w:noVBand="1"/>
      </w:tblPr>
      <w:tblGrid>
        <w:gridCol w:w="9854"/>
      </w:tblGrid>
      <w:tr w:rsidR="004005FD" w:rsidRPr="00866AF5" w:rsidDel="00866AF5" w:rsidTr="00D76A82">
        <w:trPr>
          <w:del w:id="6721"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722" w:author="Анастасия ." w:date="2023-10-11T17:39:00Z"/>
                <w:rFonts w:ascii="Courier New" w:eastAsiaTheme="minorHAnsi" w:hAnsi="Courier New" w:cs="Courier New"/>
                <w:sz w:val="20"/>
                <w:lang w:eastAsia="en-US"/>
                <w:rPrChange w:id="6723" w:author="Анастасия ." w:date="2023-10-11T17:39:00Z">
                  <w:rPr>
                    <w:del w:id="6724" w:author="Анастасия ." w:date="2023-10-11T17:39:00Z"/>
                    <w:rFonts w:ascii="Courier New" w:eastAsiaTheme="minorHAnsi" w:hAnsi="Courier New" w:cs="Courier New"/>
                    <w:sz w:val="20"/>
                    <w:lang w:val="en-US" w:eastAsia="en-US"/>
                  </w:rPr>
                </w:rPrChange>
              </w:rPr>
              <w:pPrChange w:id="6725" w:author="Анастасия ." w:date="2023-10-11T17:39:00Z">
                <w:pPr>
                  <w:ind w:firstLine="0"/>
                  <w:jc w:val="left"/>
                </w:pPr>
              </w:pPrChange>
            </w:pPr>
            <w:del w:id="6726" w:author="Анастасия ." w:date="2023-10-11T17:39:00Z">
              <w:r w:rsidRPr="00941774"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727"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72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72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673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6731"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SET</w:delText>
              </w:r>
              <w:r w:rsidRPr="00866AF5" w:rsidDel="00866AF5">
                <w:rPr>
                  <w:rFonts w:ascii="Courier New" w:eastAsiaTheme="minorHAnsi" w:hAnsi="Courier New" w:cs="Courier New"/>
                  <w:sz w:val="20"/>
                  <w:lang w:eastAsia="en-US"/>
                  <w:rPrChange w:id="6732"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DOW</w:delText>
              </w:r>
              <w:r w:rsidRPr="00866AF5" w:rsidDel="00866AF5">
                <w:rPr>
                  <w:rFonts w:ascii="Courier New" w:eastAsiaTheme="minorHAnsi" w:hAnsi="Courier New" w:cs="Courier New"/>
                  <w:sz w:val="20"/>
                  <w:lang w:eastAsia="en-US"/>
                  <w:rPrChange w:id="6733"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34" w:author="Анастасия ." w:date="2023-10-11T17:39:00Z"/>
                <w:rFonts w:ascii="Courier New" w:eastAsiaTheme="minorHAnsi" w:hAnsi="Courier New" w:cs="Courier New"/>
                <w:sz w:val="20"/>
                <w:lang w:eastAsia="en-US"/>
                <w:rPrChange w:id="6735" w:author="Анастасия ." w:date="2023-10-11T17:39:00Z">
                  <w:rPr>
                    <w:del w:id="6736" w:author="Анастасия ." w:date="2023-10-11T17:39:00Z"/>
                    <w:rFonts w:ascii="Courier New" w:eastAsiaTheme="minorHAnsi" w:hAnsi="Courier New" w:cs="Courier New"/>
                    <w:sz w:val="20"/>
                    <w:lang w:val="en-US" w:eastAsia="en-US"/>
                  </w:rPr>
                </w:rPrChange>
              </w:rPr>
              <w:pPrChange w:id="6737" w:author="Анастасия ." w:date="2023-10-11T17:39:00Z">
                <w:pPr>
                  <w:ind w:firstLine="0"/>
                  <w:jc w:val="left"/>
                </w:pPr>
              </w:pPrChange>
            </w:pPr>
            <w:del w:id="6738" w:author="Анастасия ." w:date="2023-10-11T17:39:00Z">
              <w:r w:rsidRPr="00941774" w:rsidDel="00866AF5">
                <w:rPr>
                  <w:rFonts w:ascii="Courier New" w:eastAsiaTheme="minorHAnsi" w:hAnsi="Courier New" w:cs="Courier New"/>
                  <w:sz w:val="20"/>
                  <w:lang w:val="en-US" w:eastAsia="en-US"/>
                </w:rPr>
                <w:delText>AFTER</w:delText>
              </w:r>
              <w:r w:rsidRPr="00866AF5" w:rsidDel="00866AF5">
                <w:rPr>
                  <w:rFonts w:ascii="Courier New" w:eastAsiaTheme="minorHAnsi" w:hAnsi="Courier New" w:cs="Courier New"/>
                  <w:sz w:val="20"/>
                  <w:lang w:eastAsia="en-US"/>
                  <w:rPrChange w:id="673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74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74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SYSTEMPROCESSING</w:delText>
              </w:r>
              <w:r w:rsidRPr="00866AF5" w:rsidDel="00866AF5">
                <w:rPr>
                  <w:rFonts w:ascii="Courier New" w:eastAsiaTheme="minorHAnsi" w:hAnsi="Courier New" w:cs="Courier New"/>
                  <w:sz w:val="20"/>
                  <w:lang w:eastAsia="en-US"/>
                  <w:rPrChange w:id="6742"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43" w:author="Анастасия ." w:date="2023-10-11T17:39:00Z"/>
                <w:rFonts w:ascii="Courier New" w:eastAsiaTheme="minorHAnsi" w:hAnsi="Courier New" w:cs="Courier New"/>
                <w:sz w:val="20"/>
                <w:lang w:eastAsia="en-US"/>
                <w:rPrChange w:id="6744" w:author="Анастасия ." w:date="2023-10-11T17:39:00Z">
                  <w:rPr>
                    <w:del w:id="6745" w:author="Анастасия ." w:date="2023-10-11T17:39:00Z"/>
                    <w:rFonts w:ascii="Courier New" w:eastAsiaTheme="minorHAnsi" w:hAnsi="Courier New" w:cs="Courier New"/>
                    <w:sz w:val="20"/>
                    <w:lang w:val="en-US" w:eastAsia="en-US"/>
                  </w:rPr>
                </w:rPrChange>
              </w:rPr>
              <w:pPrChange w:id="6746" w:author="Анастасия ." w:date="2023-10-11T17:39:00Z">
                <w:pPr>
                  <w:ind w:firstLine="0"/>
                  <w:jc w:val="left"/>
                </w:pPr>
              </w:pPrChange>
            </w:pPr>
            <w:del w:id="6747" w:author="Анастасия ." w:date="2023-10-11T17:39:00Z">
              <w:r w:rsidRPr="00941774"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674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674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ROW</w:delText>
              </w:r>
              <w:r w:rsidRPr="00866AF5" w:rsidDel="00866AF5">
                <w:rPr>
                  <w:rFonts w:ascii="Courier New" w:eastAsiaTheme="minorHAnsi" w:hAnsi="Courier New" w:cs="Courier New"/>
                  <w:sz w:val="20"/>
                  <w:lang w:eastAsia="en-US"/>
                  <w:rPrChange w:id="6750"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51" w:author="Анастасия ." w:date="2023-10-11T17:39:00Z"/>
                <w:rFonts w:ascii="Courier New" w:eastAsiaTheme="minorHAnsi" w:hAnsi="Courier New" w:cs="Courier New"/>
                <w:sz w:val="20"/>
                <w:lang w:eastAsia="en-US"/>
                <w:rPrChange w:id="6752" w:author="Анастасия ." w:date="2023-10-11T17:39:00Z">
                  <w:rPr>
                    <w:del w:id="6753" w:author="Анастасия ." w:date="2023-10-11T17:39:00Z"/>
                    <w:rFonts w:ascii="Courier New" w:eastAsiaTheme="minorHAnsi" w:hAnsi="Courier New" w:cs="Courier New"/>
                    <w:sz w:val="20"/>
                    <w:lang w:val="en-US" w:eastAsia="en-US"/>
                  </w:rPr>
                </w:rPrChange>
              </w:rPr>
              <w:pPrChange w:id="6754" w:author="Анастасия ." w:date="2023-10-11T17:39:00Z">
                <w:pPr>
                  <w:ind w:firstLine="0"/>
                  <w:jc w:val="left"/>
                </w:pPr>
              </w:pPrChange>
            </w:pPr>
            <w:del w:id="6755" w:author="Анастасия ." w:date="2023-10-11T17:39:00Z">
              <w:r w:rsidRPr="00941774"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675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757"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CONTROLRESULT</w:delText>
              </w:r>
              <w:r w:rsidRPr="00866AF5" w:rsidDel="00866AF5">
                <w:rPr>
                  <w:rFonts w:ascii="Courier New" w:eastAsiaTheme="minorHAnsi" w:hAnsi="Courier New" w:cs="Courier New"/>
                  <w:sz w:val="20"/>
                  <w:lang w:eastAsia="en-US"/>
                  <w:rPrChange w:id="6758" w:author="Анастасия ." w:date="2023-10-11T17:39:00Z">
                    <w:rPr>
                      <w:rFonts w:ascii="Courier New" w:eastAsiaTheme="minorHAnsi" w:hAnsi="Courier New" w:cs="Courier New"/>
                      <w:sz w:val="20"/>
                      <w:lang w:val="en-US" w:eastAsia="en-US"/>
                    </w:rPr>
                  </w:rPrChange>
                </w:rPr>
                <w:delText xml:space="preserve">=1)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59" w:author="Анастасия ." w:date="2023-10-11T17:39:00Z"/>
                <w:rFonts w:ascii="Courier New" w:eastAsiaTheme="minorHAnsi" w:hAnsi="Courier New" w:cs="Courier New"/>
                <w:sz w:val="20"/>
                <w:lang w:eastAsia="en-US"/>
                <w:rPrChange w:id="6760" w:author="Анастасия ." w:date="2023-10-11T17:39:00Z">
                  <w:rPr>
                    <w:del w:id="6761" w:author="Анастасия ." w:date="2023-10-11T17:39:00Z"/>
                    <w:rFonts w:ascii="Courier New" w:eastAsiaTheme="minorHAnsi" w:hAnsi="Courier New" w:cs="Courier New"/>
                    <w:sz w:val="20"/>
                    <w:lang w:val="en-US" w:eastAsia="en-US"/>
                  </w:rPr>
                </w:rPrChange>
              </w:rPr>
              <w:pPrChange w:id="6762" w:author="Анастасия ." w:date="2023-10-11T17:39:00Z">
                <w:pPr>
                  <w:ind w:firstLine="0"/>
                  <w:jc w:val="left"/>
                </w:pPr>
              </w:pPrChange>
            </w:pPr>
            <w:del w:id="6763" w:author="Анастасия ." w:date="2023-10-11T17:39:00Z">
              <w:r w:rsidRPr="00941774"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64" w:author="Анастасия ." w:date="2023-10-11T17:39:00Z"/>
                <w:rFonts w:ascii="Courier New" w:eastAsiaTheme="minorHAnsi" w:hAnsi="Courier New" w:cs="Courier New"/>
                <w:sz w:val="20"/>
                <w:lang w:eastAsia="en-US"/>
                <w:rPrChange w:id="6765" w:author="Анастасия ." w:date="2023-10-11T17:39:00Z">
                  <w:rPr>
                    <w:del w:id="6766" w:author="Анастасия ." w:date="2023-10-11T17:39:00Z"/>
                    <w:rFonts w:ascii="Courier New" w:eastAsiaTheme="minorHAnsi" w:hAnsi="Courier New" w:cs="Courier New"/>
                    <w:sz w:val="20"/>
                    <w:lang w:val="en-US" w:eastAsia="en-US"/>
                  </w:rPr>
                </w:rPrChange>
              </w:rPr>
              <w:pPrChange w:id="6767" w:author="Анастасия ." w:date="2023-10-11T17:39:00Z">
                <w:pPr>
                  <w:ind w:firstLine="0"/>
                  <w:jc w:val="left"/>
                </w:pPr>
              </w:pPrChange>
            </w:pPr>
            <w:del w:id="6768" w:author="Анастасия ." w:date="2023-10-11T17:39:00Z">
              <w:r w:rsidRPr="00941774"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76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ADDITIONALCALCULATIONS</w:delText>
              </w:r>
              <w:r w:rsidRPr="00866AF5" w:rsidDel="00866AF5">
                <w:rPr>
                  <w:rFonts w:ascii="Courier New" w:eastAsiaTheme="minorHAnsi" w:hAnsi="Courier New" w:cs="Courier New"/>
                  <w:sz w:val="20"/>
                  <w:lang w:eastAsia="en-US"/>
                  <w:rPrChange w:id="6770"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71" w:author="Анастасия ." w:date="2023-10-11T17:39:00Z"/>
                <w:rFonts w:ascii="Courier New" w:eastAsiaTheme="minorHAnsi" w:hAnsi="Courier New" w:cs="Courier New"/>
                <w:sz w:val="20"/>
                <w:lang w:eastAsia="en-US"/>
                <w:rPrChange w:id="6772" w:author="Анастасия ." w:date="2023-10-11T17:39:00Z">
                  <w:rPr>
                    <w:del w:id="6773" w:author="Анастасия ." w:date="2023-10-11T17:39:00Z"/>
                    <w:rFonts w:ascii="Courier New" w:eastAsiaTheme="minorHAnsi" w:hAnsi="Courier New" w:cs="Courier New"/>
                    <w:sz w:val="20"/>
                    <w:lang w:val="en-US" w:eastAsia="en-US"/>
                  </w:rPr>
                </w:rPrChange>
              </w:rPr>
              <w:pPrChange w:id="6774" w:author="Анастасия ." w:date="2023-10-11T17:39:00Z">
                <w:pPr>
                  <w:ind w:firstLine="0"/>
                  <w:jc w:val="left"/>
                </w:pPr>
              </w:pPrChange>
            </w:pPr>
            <w:del w:id="6775" w:author="Анастасия ." w:date="2023-10-11T17:39:00Z">
              <w:r w:rsidRPr="00941774" w:rsidDel="00866AF5">
                <w:rPr>
                  <w:rFonts w:ascii="Courier New" w:eastAsiaTheme="minorHAnsi" w:hAnsi="Courier New" w:cs="Courier New"/>
                  <w:sz w:val="20"/>
                  <w:lang w:val="en-US" w:eastAsia="en-US"/>
                </w:rPr>
                <w:delText>SET</w:delText>
              </w:r>
              <w:r w:rsidRPr="00866AF5" w:rsidDel="00866AF5">
                <w:rPr>
                  <w:rFonts w:ascii="Courier New" w:eastAsiaTheme="minorHAnsi" w:hAnsi="Courier New" w:cs="Courier New"/>
                  <w:sz w:val="20"/>
                  <w:lang w:eastAsia="en-US"/>
                  <w:rPrChange w:id="677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DATEBEFOREWEAR</w:delText>
              </w:r>
              <w:r w:rsidRPr="00866AF5" w:rsidDel="00866AF5">
                <w:rPr>
                  <w:rFonts w:ascii="Courier New" w:eastAsiaTheme="minorHAnsi" w:hAnsi="Courier New" w:cs="Courier New"/>
                  <w:sz w:val="20"/>
                  <w:lang w:eastAsia="en-US"/>
                  <w:rPrChange w:id="6777" w:author="Анастасия ." w:date="2023-10-11T17:39:00Z">
                    <w:rPr>
                      <w:rFonts w:ascii="Courier New" w:eastAsiaTheme="minorHAnsi" w:hAnsi="Courier New" w:cs="Courier New"/>
                      <w:sz w:val="20"/>
                      <w:lang w:val="en-US" w:eastAsia="en-US"/>
                    </w:rPr>
                  </w:rPrChange>
                </w:rPr>
                <w:delText xml:space="preserve"> =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78" w:author="Анастасия ." w:date="2023-10-11T17:39:00Z"/>
                <w:rFonts w:ascii="Courier New" w:eastAsiaTheme="minorHAnsi" w:hAnsi="Courier New" w:cs="Courier New"/>
                <w:sz w:val="20"/>
                <w:lang w:eastAsia="en-US"/>
                <w:rPrChange w:id="6779" w:author="Анастасия ." w:date="2023-10-11T17:39:00Z">
                  <w:rPr>
                    <w:del w:id="6780" w:author="Анастасия ." w:date="2023-10-11T17:39:00Z"/>
                    <w:rFonts w:ascii="Courier New" w:eastAsiaTheme="minorHAnsi" w:hAnsi="Courier New" w:cs="Courier New"/>
                    <w:sz w:val="20"/>
                    <w:lang w:val="en-US" w:eastAsia="en-US"/>
                  </w:rPr>
                </w:rPrChange>
              </w:rPr>
              <w:pPrChange w:id="6781" w:author="Анастасия ." w:date="2023-10-11T17:39:00Z">
                <w:pPr>
                  <w:ind w:firstLine="0"/>
                  <w:jc w:val="left"/>
                </w:pPr>
              </w:pPrChange>
            </w:pPr>
            <w:del w:id="6782" w:author="Анастасия ." w:date="2023-10-11T17:39:00Z">
              <w:r w:rsidRPr="00866AF5" w:rsidDel="00866AF5">
                <w:rPr>
                  <w:rFonts w:ascii="Courier New" w:eastAsiaTheme="minorHAnsi" w:hAnsi="Courier New" w:cs="Courier New"/>
                  <w:sz w:val="20"/>
                  <w:lang w:eastAsia="en-US"/>
                  <w:rPrChange w:id="678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784"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785"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6786"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ADD</w:delText>
              </w:r>
              <w:r w:rsidRPr="00866AF5" w:rsidDel="00866AF5">
                <w:rPr>
                  <w:rFonts w:ascii="Courier New" w:eastAsiaTheme="minorHAnsi" w:hAnsi="Courier New" w:cs="Courier New"/>
                  <w:sz w:val="20"/>
                  <w:lang w:eastAsia="en-US"/>
                  <w:rPrChange w:id="6787"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MONTHS</w:delText>
              </w:r>
              <w:r w:rsidRPr="00866AF5" w:rsidDel="00866AF5">
                <w:rPr>
                  <w:rFonts w:ascii="Courier New" w:eastAsiaTheme="minorHAnsi" w:hAnsi="Courier New" w:cs="Courier New"/>
                  <w:sz w:val="20"/>
                  <w:lang w:eastAsia="en-US"/>
                  <w:rPrChange w:id="6788"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789"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DATE</w:delText>
              </w:r>
              <w:r w:rsidRPr="00866AF5" w:rsidDel="00866AF5">
                <w:rPr>
                  <w:rFonts w:ascii="Courier New" w:eastAsiaTheme="minorHAnsi" w:hAnsi="Courier New" w:cs="Courier New"/>
                  <w:sz w:val="20"/>
                  <w:lang w:eastAsia="en-US"/>
                  <w:rPrChange w:id="6790"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DATEOFMANUFACTURE</w:delText>
              </w:r>
              <w:r w:rsidRPr="00866AF5" w:rsidDel="00866AF5">
                <w:rPr>
                  <w:rFonts w:ascii="Courier New" w:eastAsiaTheme="minorHAnsi" w:hAnsi="Courier New" w:cs="Courier New"/>
                  <w:sz w:val="20"/>
                  <w:lang w:eastAsia="en-US"/>
                  <w:rPrChange w:id="6791" w:author="Анастасия ." w:date="2023-10-11T17:39:00Z">
                    <w:rPr>
                      <w:rFonts w:ascii="Courier New" w:eastAsiaTheme="minorHAnsi" w:hAnsi="Courier New" w:cs="Courier New"/>
                      <w:sz w:val="20"/>
                      <w:lang w:val="en-US" w:eastAsia="en-US"/>
                    </w:rPr>
                  </w:rPrChange>
                </w:rPr>
                <w:delText>, '</w:delText>
              </w:r>
              <w:r w:rsidRPr="00941774" w:rsidDel="00866AF5">
                <w:rPr>
                  <w:rFonts w:ascii="Courier New" w:eastAsiaTheme="minorHAnsi" w:hAnsi="Courier New" w:cs="Courier New"/>
                  <w:sz w:val="20"/>
                  <w:lang w:val="en-US" w:eastAsia="en-US"/>
                </w:rPr>
                <w:delText>YYYY</w:delText>
              </w:r>
              <w:r w:rsidRPr="00866AF5" w:rsidDel="00866AF5">
                <w:rPr>
                  <w:rFonts w:ascii="Courier New" w:eastAsiaTheme="minorHAnsi" w:hAnsi="Courier New" w:cs="Courier New"/>
                  <w:sz w:val="20"/>
                  <w:lang w:eastAsia="en-US"/>
                  <w:rPrChange w:id="6792"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MM</w:delText>
              </w:r>
              <w:r w:rsidRPr="00866AF5" w:rsidDel="00866AF5">
                <w:rPr>
                  <w:rFonts w:ascii="Courier New" w:eastAsiaTheme="minorHAnsi" w:hAnsi="Courier New" w:cs="Courier New"/>
                  <w:sz w:val="20"/>
                  <w:lang w:eastAsia="en-US"/>
                  <w:rPrChange w:id="6793" w:author="Анастасия ." w:date="2023-10-11T17:39:00Z">
                    <w:rPr>
                      <w:rFonts w:ascii="Courier New" w:eastAsiaTheme="minorHAnsi" w:hAnsi="Courier New" w:cs="Courier New"/>
                      <w:sz w:val="20"/>
                      <w:lang w:val="en-US" w:eastAsia="en-US"/>
                    </w:rPr>
                  </w:rPrChange>
                </w:rPr>
                <w:delText>'),60), '</w:delText>
              </w:r>
              <w:r w:rsidRPr="00941774" w:rsidDel="00866AF5">
                <w:rPr>
                  <w:rFonts w:ascii="Courier New" w:eastAsiaTheme="minorHAnsi" w:hAnsi="Courier New" w:cs="Courier New"/>
                  <w:sz w:val="20"/>
                  <w:lang w:val="en-US" w:eastAsia="en-US"/>
                </w:rPr>
                <w:delText>YYYY</w:delText>
              </w:r>
              <w:r w:rsidRPr="00866AF5" w:rsidDel="00866AF5">
                <w:rPr>
                  <w:rFonts w:ascii="Courier New" w:eastAsiaTheme="minorHAnsi" w:hAnsi="Courier New" w:cs="Courier New"/>
                  <w:sz w:val="20"/>
                  <w:lang w:eastAsia="en-US"/>
                  <w:rPrChange w:id="6794"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MM</w:delText>
              </w:r>
              <w:r w:rsidRPr="00866AF5" w:rsidDel="00866AF5">
                <w:rPr>
                  <w:rFonts w:ascii="Courier New" w:eastAsiaTheme="minorHAnsi" w:hAnsi="Courier New" w:cs="Courier New"/>
                  <w:sz w:val="20"/>
                  <w:lang w:eastAsia="en-US"/>
                  <w:rPrChange w:id="6795"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796" w:author="Анастасия ." w:date="2023-10-11T17:39:00Z"/>
                <w:rFonts w:ascii="Courier New" w:eastAsiaTheme="minorHAnsi" w:hAnsi="Courier New" w:cs="Courier New"/>
                <w:sz w:val="20"/>
                <w:lang w:eastAsia="en-US"/>
                <w:rPrChange w:id="6797" w:author="Анастасия ." w:date="2023-10-11T17:39:00Z">
                  <w:rPr>
                    <w:del w:id="6798" w:author="Анастасия ." w:date="2023-10-11T17:39:00Z"/>
                    <w:rFonts w:ascii="Courier New" w:eastAsiaTheme="minorHAnsi" w:hAnsi="Courier New" w:cs="Courier New"/>
                    <w:sz w:val="20"/>
                    <w:lang w:val="en-US" w:eastAsia="en-US"/>
                  </w:rPr>
                </w:rPrChange>
              </w:rPr>
              <w:pPrChange w:id="6799" w:author="Анастасия ." w:date="2023-10-11T17:39:00Z">
                <w:pPr>
                  <w:ind w:firstLine="0"/>
                  <w:jc w:val="left"/>
                </w:pPr>
              </w:pPrChange>
            </w:pPr>
            <w:del w:id="6800" w:author="Анастасия ." w:date="2023-10-11T17:39:00Z">
              <w:r w:rsidRPr="00866AF5" w:rsidDel="00866AF5">
                <w:rPr>
                  <w:rFonts w:ascii="Courier New" w:eastAsiaTheme="minorHAnsi" w:hAnsi="Courier New" w:cs="Courier New"/>
                  <w:sz w:val="20"/>
                  <w:lang w:eastAsia="en-US"/>
                  <w:rPrChange w:id="680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80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DUAL</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03" w:author="Анастасия ." w:date="2023-10-11T17:39:00Z"/>
                <w:rFonts w:ascii="Courier New" w:eastAsiaTheme="minorHAnsi" w:hAnsi="Courier New" w:cs="Courier New"/>
                <w:sz w:val="20"/>
                <w:lang w:eastAsia="en-US"/>
                <w:rPrChange w:id="6804" w:author="Анастасия ." w:date="2023-10-11T17:39:00Z">
                  <w:rPr>
                    <w:del w:id="6805" w:author="Анастасия ." w:date="2023-10-11T17:39:00Z"/>
                    <w:rFonts w:ascii="Courier New" w:eastAsiaTheme="minorHAnsi" w:hAnsi="Courier New" w:cs="Courier New"/>
                    <w:sz w:val="20"/>
                    <w:lang w:val="en-US" w:eastAsia="en-US"/>
                  </w:rPr>
                </w:rPrChange>
              </w:rPr>
              <w:pPrChange w:id="6806" w:author="Анастасия ." w:date="2023-10-11T17:39:00Z">
                <w:pPr>
                  <w:ind w:firstLine="0"/>
                  <w:jc w:val="left"/>
                </w:pPr>
              </w:pPrChange>
            </w:pPr>
            <w:del w:id="6807" w:author="Анастасия ." w:date="2023-10-11T17:39:00Z">
              <w:r w:rsidRPr="00866AF5" w:rsidDel="00866AF5">
                <w:rPr>
                  <w:rFonts w:ascii="Courier New" w:eastAsiaTheme="minorHAnsi" w:hAnsi="Courier New" w:cs="Courier New"/>
                  <w:sz w:val="20"/>
                  <w:lang w:eastAsia="en-US"/>
                  <w:rPrChange w:id="680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80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ADDITIONALCALCULATIONS</w:delText>
              </w:r>
              <w:r w:rsidRPr="00866AF5" w:rsidDel="00866AF5">
                <w:rPr>
                  <w:rFonts w:ascii="Courier New" w:eastAsiaTheme="minorHAnsi" w:hAnsi="Courier New" w:cs="Courier New"/>
                  <w:sz w:val="20"/>
                  <w:lang w:eastAsia="en-US"/>
                  <w:rPrChange w:id="6810"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811" w:author="Анастасия ." w:date="2023-10-11T17:39:00Z">
                    <w:rPr>
                      <w:rFonts w:ascii="Courier New" w:eastAsiaTheme="minorHAnsi" w:hAnsi="Courier New" w:cs="Courier New"/>
                      <w:sz w:val="20"/>
                      <w:lang w:val="en-US" w:eastAsia="en-US"/>
                    </w:rPr>
                  </w:rPrChange>
                </w:rPr>
                <w:delText xml:space="preserve"> = </w:delText>
              </w:r>
              <w:r w:rsidRPr="00941774"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812"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13" w:author="Анастасия ." w:date="2023-10-11T17:39:00Z"/>
                <w:rFonts w:ascii="Courier New" w:eastAsiaTheme="minorHAnsi" w:hAnsi="Courier New" w:cs="Courier New"/>
                <w:sz w:val="20"/>
                <w:lang w:eastAsia="en-US"/>
                <w:rPrChange w:id="6814" w:author="Анастасия ." w:date="2023-10-11T17:39:00Z">
                  <w:rPr>
                    <w:del w:id="6815" w:author="Анастасия ." w:date="2023-10-11T17:39:00Z"/>
                    <w:rFonts w:ascii="Courier New" w:eastAsiaTheme="minorHAnsi" w:hAnsi="Courier New" w:cs="Courier New"/>
                    <w:sz w:val="20"/>
                    <w:lang w:val="en-US" w:eastAsia="en-US"/>
                  </w:rPr>
                </w:rPrChange>
              </w:rPr>
              <w:pPrChange w:id="6816" w:author="Анастасия ." w:date="2023-10-11T17:39:00Z">
                <w:pPr>
                  <w:ind w:firstLine="0"/>
                  <w:jc w:val="left"/>
                </w:pPr>
              </w:pPrChange>
            </w:pPr>
            <w:del w:id="6817" w:author="Анастасия ." w:date="2023-10-11T17:39:00Z">
              <w:r w:rsidRPr="007D4BD9"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818" w:author="Анастасия ." w:date="2023-10-11T17:39:00Z">
                    <w:rPr>
                      <w:rFonts w:ascii="Courier New" w:eastAsiaTheme="minorHAnsi" w:hAnsi="Courier New" w:cs="Courier New"/>
                      <w:sz w:val="20"/>
                      <w:lang w:val="en-US" w:eastAsia="en-US"/>
                    </w:rPr>
                  </w:rPrChange>
                </w:rPr>
                <w:delText xml:space="preserve"> </w:delText>
              </w:r>
              <w:r w:rsidRPr="007D4BD9" w:rsidDel="00866AF5">
                <w:rPr>
                  <w:rFonts w:ascii="Courier New" w:eastAsiaTheme="minorHAnsi" w:hAnsi="Courier New" w:cs="Courier New"/>
                  <w:sz w:val="20"/>
                  <w:lang w:val="en-US" w:eastAsia="en-US"/>
                </w:rPr>
                <w:delText>DATEBEFOREWEAR</w:delText>
              </w:r>
              <w:r w:rsidRPr="00866AF5" w:rsidDel="00866AF5">
                <w:rPr>
                  <w:rFonts w:ascii="Courier New" w:eastAsiaTheme="minorHAnsi" w:hAnsi="Courier New" w:cs="Courier New"/>
                  <w:sz w:val="20"/>
                  <w:lang w:eastAsia="en-US"/>
                  <w:rPrChange w:id="6819" w:author="Анастасия ." w:date="2023-10-11T17:39:00Z">
                    <w:rPr>
                      <w:rFonts w:ascii="Courier New" w:eastAsiaTheme="minorHAnsi" w:hAnsi="Courier New" w:cs="Courier New"/>
                      <w:sz w:val="20"/>
                      <w:lang w:val="en-US" w:eastAsia="en-US"/>
                    </w:rPr>
                  </w:rPrChange>
                </w:rPr>
                <w:delText xml:space="preserve"> </w:delText>
              </w:r>
              <w:r w:rsidRPr="007D4BD9"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6820" w:author="Анастасия ." w:date="2023-10-11T17:39:00Z">
                    <w:rPr>
                      <w:rFonts w:ascii="Courier New" w:eastAsiaTheme="minorHAnsi" w:hAnsi="Courier New" w:cs="Courier New"/>
                      <w:sz w:val="20"/>
                      <w:lang w:val="en-US" w:eastAsia="en-US"/>
                    </w:rPr>
                  </w:rPrChange>
                </w:rPr>
                <w:delText xml:space="preserve"> </w:delText>
              </w:r>
              <w:r w:rsidRPr="007D4BD9"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6821"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22" w:author="Анастасия ." w:date="2023-10-11T17:39:00Z"/>
                <w:rFonts w:eastAsiaTheme="minorHAnsi"/>
                <w:lang w:eastAsia="en-US"/>
                <w:rPrChange w:id="6823" w:author="Анастасия ." w:date="2023-10-11T17:39:00Z">
                  <w:rPr>
                    <w:del w:id="6824" w:author="Анастасия ." w:date="2023-10-11T17:39:00Z"/>
                    <w:rFonts w:eastAsiaTheme="minorHAnsi"/>
                    <w:lang w:val="en-US" w:eastAsia="en-US"/>
                  </w:rPr>
                </w:rPrChange>
              </w:rPr>
              <w:pPrChange w:id="6825" w:author="Анастасия ." w:date="2023-10-11T17:39:00Z">
                <w:pPr>
                  <w:ind w:firstLine="0"/>
                  <w:jc w:val="left"/>
                </w:pPr>
              </w:pPrChange>
            </w:pPr>
            <w:del w:id="6826" w:author="Анастасия ." w:date="2023-10-11T17:39:00Z">
              <w:r w:rsidRPr="007D4BD9"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6827" w:author="Анастасия ." w:date="2023-10-11T17:39:00Z">
                    <w:rPr>
                      <w:rFonts w:ascii="Courier New" w:eastAsiaTheme="minorHAnsi" w:hAnsi="Courier New" w:cs="Courier New"/>
                      <w:sz w:val="20"/>
                      <w:lang w:val="en-US" w:eastAsia="en-US"/>
                    </w:rPr>
                  </w:rPrChange>
                </w:rPr>
                <w:delText>;</w:delText>
              </w:r>
            </w:del>
          </w:p>
        </w:tc>
      </w:tr>
    </w:tbl>
    <w:p w:rsidR="004005FD" w:rsidRPr="00941774" w:rsidDel="00866AF5" w:rsidRDefault="004005FD" w:rsidP="00866AF5">
      <w:pPr>
        <w:pStyle w:val="a6"/>
        <w:numPr>
          <w:ilvl w:val="0"/>
          <w:numId w:val="1"/>
        </w:numPr>
        <w:spacing w:after="200"/>
        <w:ind w:left="0" w:firstLine="709"/>
        <w:contextualSpacing w:val="0"/>
        <w:jc w:val="left"/>
        <w:outlineLvl w:val="0"/>
        <w:rPr>
          <w:del w:id="6828" w:author="Анастасия ." w:date="2023-10-11T17:39:00Z"/>
          <w:rFonts w:eastAsiaTheme="minorHAnsi"/>
          <w:i/>
          <w:sz w:val="24"/>
          <w:lang w:eastAsia="en-US"/>
        </w:rPr>
        <w:pPrChange w:id="6829" w:author="Анастасия ." w:date="2023-10-11T17:39:00Z">
          <w:pPr>
            <w:spacing w:before="120" w:line="240" w:lineRule="auto"/>
            <w:ind w:firstLine="0"/>
            <w:jc w:val="left"/>
          </w:pPr>
        </w:pPrChange>
      </w:pPr>
      <w:del w:id="6830" w:author="Анастасия ." w:date="2023-10-11T17:39:00Z">
        <w:r w:rsidRPr="000E03D1" w:rsidDel="00866AF5">
          <w:rPr>
            <w:rFonts w:eastAsiaTheme="minorHAnsi"/>
            <w:i/>
            <w:sz w:val="24"/>
            <w:lang w:eastAsia="en-US"/>
          </w:rPr>
          <w:delText xml:space="preserve">Листинг </w:delText>
        </w:r>
      </w:del>
      <w:del w:id="6831" w:author="Анастасия ." w:date="2023-05-21T13:15:00Z">
        <w:r w:rsidDel="002C7FA3">
          <w:rPr>
            <w:rFonts w:eastAsiaTheme="minorHAnsi"/>
            <w:i/>
            <w:sz w:val="24"/>
            <w:lang w:eastAsia="en-US"/>
          </w:rPr>
          <w:delText>А</w:delText>
        </w:r>
      </w:del>
      <w:del w:id="6832"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7</w:delText>
        </w:r>
        <w:r w:rsidRPr="000E03D1" w:rsidDel="00866AF5">
          <w:rPr>
            <w:rFonts w:eastAsiaTheme="minorHAnsi"/>
            <w:i/>
            <w:sz w:val="24"/>
            <w:lang w:eastAsia="en-US"/>
          </w:rPr>
          <w:delText xml:space="preserve"> — </w:delText>
        </w:r>
        <w:r w:rsidDel="00866AF5">
          <w:rPr>
            <w:rFonts w:eastAsiaTheme="minorHAnsi"/>
            <w:i/>
            <w:sz w:val="24"/>
            <w:lang w:eastAsia="en-US"/>
          </w:rPr>
          <w:delText>Обработка вычислительной ошибки</w:delText>
        </w:r>
      </w:del>
    </w:p>
    <w:tbl>
      <w:tblPr>
        <w:tblStyle w:val="a7"/>
        <w:tblW w:w="0" w:type="auto"/>
        <w:tblLook w:val="04A0" w:firstRow="1" w:lastRow="0" w:firstColumn="1" w:lastColumn="0" w:noHBand="0" w:noVBand="1"/>
      </w:tblPr>
      <w:tblGrid>
        <w:gridCol w:w="9854"/>
      </w:tblGrid>
      <w:tr w:rsidR="004005FD" w:rsidRPr="00866AF5" w:rsidDel="00866AF5" w:rsidTr="00D76A82">
        <w:trPr>
          <w:del w:id="6833"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834" w:author="Анастасия ." w:date="2023-10-11T17:39:00Z"/>
                <w:rFonts w:ascii="Courier New" w:eastAsiaTheme="minorHAnsi" w:hAnsi="Courier New" w:cs="Courier New"/>
                <w:sz w:val="20"/>
                <w:lang w:eastAsia="en-US"/>
                <w:rPrChange w:id="6835" w:author="Анастасия ." w:date="2023-10-11T17:39:00Z">
                  <w:rPr>
                    <w:del w:id="6836" w:author="Анастасия ." w:date="2023-10-11T17:39:00Z"/>
                    <w:rFonts w:ascii="Courier New" w:eastAsiaTheme="minorHAnsi" w:hAnsi="Courier New" w:cs="Courier New"/>
                    <w:sz w:val="20"/>
                    <w:lang w:val="en-US" w:eastAsia="en-US"/>
                  </w:rPr>
                </w:rPrChange>
              </w:rPr>
              <w:pPrChange w:id="6837" w:author="Анастасия ." w:date="2023-10-11T17:39:00Z">
                <w:pPr>
                  <w:ind w:firstLine="0"/>
                  <w:jc w:val="left"/>
                </w:pPr>
              </w:pPrChange>
            </w:pPr>
            <w:del w:id="6838" w:author="Анастасия ." w:date="2023-10-11T17:39:00Z">
              <w:r w:rsidRPr="00941774"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83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84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84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684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TO</w:delText>
              </w:r>
              <w:r w:rsidRPr="00866AF5" w:rsidDel="00866AF5">
                <w:rPr>
                  <w:rFonts w:ascii="Courier New" w:eastAsiaTheme="minorHAnsi" w:hAnsi="Courier New" w:cs="Courier New"/>
                  <w:sz w:val="20"/>
                  <w:lang w:eastAsia="en-US"/>
                  <w:rPrChange w:id="6843"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CHECK</w:delText>
              </w:r>
              <w:r w:rsidRPr="00866AF5" w:rsidDel="00866AF5">
                <w:rPr>
                  <w:rFonts w:ascii="Courier New" w:eastAsiaTheme="minorHAnsi" w:hAnsi="Courier New" w:cs="Courier New"/>
                  <w:sz w:val="20"/>
                  <w:lang w:eastAsia="en-US"/>
                  <w:rPrChange w:id="6844"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MARKERRESULT</w:delText>
              </w:r>
              <w:r w:rsidRPr="00866AF5" w:rsidDel="00866AF5">
                <w:rPr>
                  <w:rFonts w:ascii="Courier New" w:eastAsiaTheme="minorHAnsi" w:hAnsi="Courier New" w:cs="Courier New"/>
                  <w:sz w:val="20"/>
                  <w:lang w:eastAsia="en-US"/>
                  <w:rPrChange w:id="6845"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46" w:author="Анастасия ." w:date="2023-10-11T17:39:00Z"/>
                <w:rFonts w:ascii="Courier New" w:eastAsiaTheme="minorHAnsi" w:hAnsi="Courier New" w:cs="Courier New"/>
                <w:sz w:val="20"/>
                <w:lang w:eastAsia="en-US"/>
                <w:rPrChange w:id="6847" w:author="Анастасия ." w:date="2023-10-11T17:39:00Z">
                  <w:rPr>
                    <w:del w:id="6848" w:author="Анастасия ." w:date="2023-10-11T17:39:00Z"/>
                    <w:rFonts w:ascii="Courier New" w:eastAsiaTheme="minorHAnsi" w:hAnsi="Courier New" w:cs="Courier New"/>
                    <w:sz w:val="20"/>
                    <w:lang w:val="en-US" w:eastAsia="en-US"/>
                  </w:rPr>
                </w:rPrChange>
              </w:rPr>
              <w:pPrChange w:id="6849" w:author="Анастасия ." w:date="2023-10-11T17:39:00Z">
                <w:pPr>
                  <w:ind w:firstLine="0"/>
                  <w:jc w:val="left"/>
                </w:pPr>
              </w:pPrChange>
            </w:pPr>
            <w:del w:id="6850" w:author="Анастасия ." w:date="2023-10-11T17:39:00Z">
              <w:r w:rsidRPr="00941774" w:rsidDel="00866AF5">
                <w:rPr>
                  <w:rFonts w:ascii="Courier New" w:eastAsiaTheme="minorHAnsi" w:hAnsi="Courier New" w:cs="Courier New"/>
                  <w:sz w:val="20"/>
                  <w:lang w:val="en-US" w:eastAsia="en-US"/>
                </w:rPr>
                <w:delText>BEFORE</w:delText>
              </w:r>
              <w:r w:rsidRPr="00866AF5" w:rsidDel="00866AF5">
                <w:rPr>
                  <w:rFonts w:ascii="Courier New" w:eastAsiaTheme="minorHAnsi" w:hAnsi="Courier New" w:cs="Courier New"/>
                  <w:sz w:val="20"/>
                  <w:lang w:eastAsia="en-US"/>
                  <w:rPrChange w:id="685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UPDATE</w:delText>
              </w:r>
              <w:r w:rsidRPr="00866AF5" w:rsidDel="00866AF5">
                <w:rPr>
                  <w:rFonts w:ascii="Courier New" w:eastAsiaTheme="minorHAnsi" w:hAnsi="Courier New" w:cs="Courier New"/>
                  <w:sz w:val="20"/>
                  <w:lang w:eastAsia="en-US"/>
                  <w:rPrChange w:id="685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OF</w:delText>
              </w:r>
              <w:r w:rsidRPr="00866AF5" w:rsidDel="00866AF5">
                <w:rPr>
                  <w:rFonts w:ascii="Courier New" w:eastAsiaTheme="minorHAnsi" w:hAnsi="Courier New" w:cs="Courier New"/>
                  <w:sz w:val="20"/>
                  <w:lang w:eastAsia="en-US"/>
                  <w:rPrChange w:id="685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MARKERRESULT</w:delText>
              </w:r>
              <w:r w:rsidRPr="00866AF5" w:rsidDel="00866AF5">
                <w:rPr>
                  <w:rFonts w:ascii="Courier New" w:eastAsiaTheme="minorHAnsi" w:hAnsi="Courier New" w:cs="Courier New"/>
                  <w:sz w:val="20"/>
                  <w:lang w:eastAsia="en-US"/>
                  <w:rPrChange w:id="6854"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6855"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SYSTEMPROCESSING</w:delText>
              </w:r>
              <w:r w:rsidRPr="00866AF5" w:rsidDel="00866AF5">
                <w:rPr>
                  <w:rFonts w:ascii="Courier New" w:eastAsiaTheme="minorHAnsi" w:hAnsi="Courier New" w:cs="Courier New"/>
                  <w:sz w:val="20"/>
                  <w:lang w:eastAsia="en-US"/>
                  <w:rPrChange w:id="6856"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57" w:author="Анастасия ." w:date="2023-10-11T17:39:00Z"/>
                <w:rFonts w:ascii="Courier New" w:eastAsiaTheme="minorHAnsi" w:hAnsi="Courier New" w:cs="Courier New"/>
                <w:sz w:val="20"/>
                <w:lang w:eastAsia="en-US"/>
                <w:rPrChange w:id="6858" w:author="Анастасия ." w:date="2023-10-11T17:39:00Z">
                  <w:rPr>
                    <w:del w:id="6859" w:author="Анастасия ." w:date="2023-10-11T17:39:00Z"/>
                    <w:rFonts w:ascii="Courier New" w:eastAsiaTheme="minorHAnsi" w:hAnsi="Courier New" w:cs="Courier New"/>
                    <w:sz w:val="20"/>
                    <w:lang w:val="en-US" w:eastAsia="en-US"/>
                  </w:rPr>
                </w:rPrChange>
              </w:rPr>
              <w:pPrChange w:id="6860" w:author="Анастасия ." w:date="2023-10-11T17:39:00Z">
                <w:pPr>
                  <w:ind w:firstLine="0"/>
                  <w:jc w:val="left"/>
                </w:pPr>
              </w:pPrChange>
            </w:pPr>
            <w:del w:id="6861" w:author="Анастасия ." w:date="2023-10-11T17:39:00Z">
              <w:r w:rsidRPr="00941774"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686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686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ROW</w:delText>
              </w:r>
              <w:r w:rsidRPr="00866AF5" w:rsidDel="00866AF5">
                <w:rPr>
                  <w:rFonts w:ascii="Courier New" w:eastAsiaTheme="minorHAnsi" w:hAnsi="Courier New" w:cs="Courier New"/>
                  <w:sz w:val="20"/>
                  <w:lang w:eastAsia="en-US"/>
                  <w:rPrChange w:id="6864"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65" w:author="Анастасия ." w:date="2023-10-11T17:39:00Z"/>
                <w:rFonts w:ascii="Courier New" w:eastAsiaTheme="minorHAnsi" w:hAnsi="Courier New" w:cs="Courier New"/>
                <w:sz w:val="20"/>
                <w:lang w:eastAsia="en-US"/>
                <w:rPrChange w:id="6866" w:author="Анастасия ." w:date="2023-10-11T17:39:00Z">
                  <w:rPr>
                    <w:del w:id="6867" w:author="Анастасия ." w:date="2023-10-11T17:39:00Z"/>
                    <w:rFonts w:ascii="Courier New" w:eastAsiaTheme="minorHAnsi" w:hAnsi="Courier New" w:cs="Courier New"/>
                    <w:sz w:val="20"/>
                    <w:lang w:val="en-US" w:eastAsia="en-US"/>
                  </w:rPr>
                </w:rPrChange>
              </w:rPr>
              <w:pPrChange w:id="6868" w:author="Анастасия ." w:date="2023-10-11T17:39:00Z">
                <w:pPr>
                  <w:ind w:firstLine="0"/>
                  <w:jc w:val="left"/>
                </w:pPr>
              </w:pPrChange>
            </w:pPr>
            <w:del w:id="6869" w:author="Анастасия ." w:date="2023-10-11T17:39:00Z">
              <w:r w:rsidRPr="00941774" w:rsidDel="00866AF5">
                <w:rPr>
                  <w:rFonts w:ascii="Courier New" w:eastAsiaTheme="minorHAnsi" w:hAnsi="Courier New" w:cs="Courier New"/>
                  <w:sz w:val="20"/>
                  <w:lang w:val="en-US" w:eastAsia="en-US"/>
                </w:rPr>
                <w:delText>DECLARE</w:delText>
              </w:r>
              <w:r w:rsidRPr="00866AF5" w:rsidDel="00866AF5">
                <w:rPr>
                  <w:rFonts w:ascii="Courier New" w:eastAsiaTheme="minorHAnsi" w:hAnsi="Courier New" w:cs="Courier New"/>
                  <w:sz w:val="20"/>
                  <w:lang w:eastAsia="en-US"/>
                  <w:rPrChange w:id="6870"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71" w:author="Анастасия ." w:date="2023-10-11T17:39:00Z"/>
                <w:rFonts w:ascii="Courier New" w:eastAsiaTheme="minorHAnsi" w:hAnsi="Courier New" w:cs="Courier New"/>
                <w:sz w:val="20"/>
                <w:lang w:eastAsia="en-US"/>
                <w:rPrChange w:id="6872" w:author="Анастасия ." w:date="2023-10-11T17:39:00Z">
                  <w:rPr>
                    <w:del w:id="6873" w:author="Анастасия ." w:date="2023-10-11T17:39:00Z"/>
                    <w:rFonts w:ascii="Courier New" w:eastAsiaTheme="minorHAnsi" w:hAnsi="Courier New" w:cs="Courier New"/>
                    <w:sz w:val="20"/>
                    <w:lang w:val="en-US" w:eastAsia="en-US"/>
                  </w:rPr>
                </w:rPrChange>
              </w:rPr>
              <w:pPrChange w:id="6874" w:author="Анастасия ." w:date="2023-10-11T17:39:00Z">
                <w:pPr>
                  <w:ind w:firstLine="0"/>
                  <w:jc w:val="left"/>
                </w:pPr>
              </w:pPrChange>
            </w:pPr>
            <w:del w:id="6875" w:author="Анастасия ." w:date="2023-10-11T17:39:00Z">
              <w:r w:rsidRPr="00941774" w:rsidDel="00866AF5">
                <w:rPr>
                  <w:rFonts w:ascii="Courier New" w:eastAsiaTheme="minorHAnsi" w:hAnsi="Courier New" w:cs="Courier New"/>
                  <w:sz w:val="20"/>
                  <w:lang w:val="en-US" w:eastAsia="en-US"/>
                </w:rPr>
                <w:delText>MRESULT</w:delText>
              </w:r>
              <w:r w:rsidRPr="00866AF5" w:rsidDel="00866AF5">
                <w:rPr>
                  <w:rFonts w:ascii="Courier New" w:eastAsiaTheme="minorHAnsi" w:hAnsi="Courier New" w:cs="Courier New"/>
                  <w:sz w:val="20"/>
                  <w:lang w:eastAsia="en-US"/>
                  <w:rPrChange w:id="687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877" w:author="Анастасия ." w:date="2023-10-11T17:39:00Z">
                    <w:rPr>
                      <w:rFonts w:ascii="Courier New" w:eastAsiaTheme="minorHAnsi" w:hAnsi="Courier New" w:cs="Courier New"/>
                      <w:sz w:val="20"/>
                      <w:lang w:val="en-US" w:eastAsia="en-US"/>
                    </w:rPr>
                  </w:rPrChange>
                </w:rPr>
                <w:delText>(1,0);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78" w:author="Анастасия ." w:date="2023-10-11T17:39:00Z"/>
                <w:rFonts w:ascii="Courier New" w:eastAsiaTheme="minorHAnsi" w:hAnsi="Courier New" w:cs="Courier New"/>
                <w:sz w:val="20"/>
                <w:lang w:eastAsia="en-US"/>
                <w:rPrChange w:id="6879" w:author="Анастасия ." w:date="2023-10-11T17:39:00Z">
                  <w:rPr>
                    <w:del w:id="6880" w:author="Анастасия ." w:date="2023-10-11T17:39:00Z"/>
                    <w:rFonts w:ascii="Courier New" w:eastAsiaTheme="minorHAnsi" w:hAnsi="Courier New" w:cs="Courier New"/>
                    <w:sz w:val="20"/>
                    <w:lang w:val="en-US" w:eastAsia="en-US"/>
                  </w:rPr>
                </w:rPrChange>
              </w:rPr>
              <w:pPrChange w:id="6881" w:author="Анастасия ." w:date="2023-10-11T17:39:00Z">
                <w:pPr>
                  <w:ind w:firstLine="0"/>
                  <w:jc w:val="left"/>
                </w:pPr>
              </w:pPrChange>
            </w:pPr>
            <w:del w:id="6882" w:author="Анастасия ." w:date="2023-10-11T17:39:00Z">
              <w:r w:rsidRPr="00941774" w:rsidDel="00866AF5">
                <w:rPr>
                  <w:rFonts w:ascii="Courier New" w:eastAsiaTheme="minorHAnsi" w:hAnsi="Courier New" w:cs="Courier New"/>
                  <w:sz w:val="20"/>
                  <w:lang w:val="en-US" w:eastAsia="en-US"/>
                </w:rPr>
                <w:delText>ERRORMESSAGE</w:delText>
              </w:r>
              <w:r w:rsidRPr="00866AF5" w:rsidDel="00866AF5">
                <w:rPr>
                  <w:rFonts w:ascii="Courier New" w:eastAsiaTheme="minorHAnsi" w:hAnsi="Courier New" w:cs="Courier New"/>
                  <w:sz w:val="20"/>
                  <w:lang w:eastAsia="en-US"/>
                  <w:rPrChange w:id="688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VARCHAR</w:delText>
              </w:r>
              <w:r w:rsidRPr="00866AF5" w:rsidDel="00866AF5">
                <w:rPr>
                  <w:rFonts w:ascii="Courier New" w:eastAsiaTheme="minorHAnsi" w:hAnsi="Courier New" w:cs="Courier New"/>
                  <w:sz w:val="20"/>
                  <w:lang w:eastAsia="en-US"/>
                  <w:rPrChange w:id="6884" w:author="Анастасия ." w:date="2023-10-11T17:39:00Z">
                    <w:rPr>
                      <w:rFonts w:ascii="Courier New" w:eastAsiaTheme="minorHAnsi" w:hAnsi="Courier New" w:cs="Courier New"/>
                      <w:sz w:val="20"/>
                      <w:lang w:val="en-US" w:eastAsia="en-US"/>
                    </w:rPr>
                  </w:rPrChange>
                </w:rPr>
                <w:delText xml:space="preserve">2(100 </w:delText>
              </w:r>
              <w:r w:rsidRPr="00941774"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6885"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86" w:author="Анастасия ." w:date="2023-10-11T17:39:00Z"/>
                <w:rFonts w:ascii="Courier New" w:eastAsiaTheme="minorHAnsi" w:hAnsi="Courier New" w:cs="Courier New"/>
                <w:sz w:val="20"/>
                <w:lang w:eastAsia="en-US"/>
                <w:rPrChange w:id="6887" w:author="Анастасия ." w:date="2023-10-11T17:39:00Z">
                  <w:rPr>
                    <w:del w:id="6888" w:author="Анастасия ." w:date="2023-10-11T17:39:00Z"/>
                    <w:rFonts w:ascii="Courier New" w:eastAsiaTheme="minorHAnsi" w:hAnsi="Courier New" w:cs="Courier New"/>
                    <w:sz w:val="20"/>
                    <w:lang w:val="en-US" w:eastAsia="en-US"/>
                  </w:rPr>
                </w:rPrChange>
              </w:rPr>
              <w:pPrChange w:id="6889" w:author="Анастасия ." w:date="2023-10-11T17:39:00Z">
                <w:pPr>
                  <w:ind w:firstLine="0"/>
                  <w:jc w:val="left"/>
                </w:pPr>
              </w:pPrChange>
            </w:pPr>
            <w:del w:id="6890" w:author="Анастасия ." w:date="2023-10-11T17:39:00Z">
              <w:r w:rsidRPr="00941774"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891" w:author="Анастасия ." w:date="2023-10-11T17:39:00Z"/>
                <w:rFonts w:ascii="Courier New" w:eastAsiaTheme="minorHAnsi" w:hAnsi="Courier New" w:cs="Courier New"/>
                <w:sz w:val="20"/>
                <w:lang w:eastAsia="en-US"/>
                <w:rPrChange w:id="6892" w:author="Анастасия ." w:date="2023-10-11T17:39:00Z">
                  <w:rPr>
                    <w:del w:id="6893" w:author="Анастасия ." w:date="2023-10-11T17:39:00Z"/>
                    <w:rFonts w:ascii="Courier New" w:eastAsiaTheme="minorHAnsi" w:hAnsi="Courier New" w:cs="Courier New"/>
                    <w:sz w:val="20"/>
                    <w:lang w:val="en-US" w:eastAsia="en-US"/>
                  </w:rPr>
                </w:rPrChange>
              </w:rPr>
              <w:pPrChange w:id="6894" w:author="Анастасия ." w:date="2023-10-11T17:39:00Z">
                <w:pPr>
                  <w:ind w:firstLine="0"/>
                  <w:jc w:val="left"/>
                </w:pPr>
              </w:pPrChange>
            </w:pPr>
            <w:del w:id="6895" w:author="Анастасия ." w:date="2023-10-11T17:39:00Z">
              <w:r w:rsidRPr="00866AF5" w:rsidDel="00866AF5">
                <w:rPr>
                  <w:rFonts w:ascii="Courier New" w:eastAsiaTheme="minorHAnsi" w:hAnsi="Courier New" w:cs="Courier New"/>
                  <w:sz w:val="20"/>
                  <w:lang w:eastAsia="en-US"/>
                  <w:rPrChange w:id="689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errormessage</w:delText>
              </w:r>
              <w:r w:rsidRPr="00866AF5" w:rsidDel="00866AF5">
                <w:rPr>
                  <w:rFonts w:ascii="Courier New" w:eastAsiaTheme="minorHAnsi" w:hAnsi="Courier New" w:cs="Courier New"/>
                  <w:sz w:val="20"/>
                  <w:lang w:eastAsia="en-US"/>
                  <w:rPrChange w:id="6897" w:author="Анастасия ." w:date="2023-10-11T17:39:00Z">
                    <w:rPr>
                      <w:rFonts w:ascii="Courier New" w:eastAsiaTheme="minorHAnsi" w:hAnsi="Courier New" w:cs="Courier New"/>
                      <w:sz w:val="20"/>
                      <w:lang w:val="en-US" w:eastAsia="en-US"/>
                    </w:rPr>
                  </w:rPrChange>
                </w:rPr>
                <w:delText>:= '</w:delText>
              </w:r>
              <w:r w:rsidRPr="00941774" w:rsidDel="00866AF5">
                <w:rPr>
                  <w:rFonts w:ascii="Courier New" w:eastAsiaTheme="minorHAnsi" w:hAnsi="Courier New" w:cs="Courier New"/>
                  <w:sz w:val="20"/>
                  <w:lang w:eastAsia="en-US"/>
                </w:rPr>
                <w:delText>Код</w:delText>
              </w:r>
              <w:r w:rsidRPr="00866AF5" w:rsidDel="00866AF5">
                <w:rPr>
                  <w:rFonts w:ascii="Courier New" w:eastAsiaTheme="minorHAnsi" w:hAnsi="Courier New" w:cs="Courier New"/>
                  <w:sz w:val="20"/>
                  <w:lang w:eastAsia="en-US"/>
                  <w:rPrChange w:id="689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eastAsia="en-US"/>
                </w:rPr>
                <w:delText>для</w:delText>
              </w:r>
              <w:r w:rsidRPr="00866AF5" w:rsidDel="00866AF5">
                <w:rPr>
                  <w:rFonts w:ascii="Courier New" w:eastAsiaTheme="minorHAnsi" w:hAnsi="Courier New" w:cs="Courier New"/>
                  <w:sz w:val="20"/>
                  <w:lang w:eastAsia="en-US"/>
                  <w:rPrChange w:id="689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eastAsia="en-US"/>
                </w:rPr>
                <w:delText>шины</w:delText>
              </w:r>
              <w:r w:rsidRPr="00866AF5" w:rsidDel="00866AF5">
                <w:rPr>
                  <w:rFonts w:ascii="Courier New" w:eastAsiaTheme="minorHAnsi" w:hAnsi="Courier New" w:cs="Courier New"/>
                  <w:sz w:val="20"/>
                  <w:lang w:eastAsia="en-US"/>
                  <w:rPrChange w:id="690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901"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902" w:author="Анастасия ." w:date="2023-10-11T17:39:00Z">
                    <w:rPr>
                      <w:rFonts w:ascii="Courier New" w:eastAsiaTheme="minorHAnsi" w:hAnsi="Courier New" w:cs="Courier New"/>
                      <w:sz w:val="20"/>
                      <w:lang w:val="en-US" w:eastAsia="en-US"/>
                    </w:rPr>
                  </w:rPrChange>
                </w:rPr>
                <w:delText xml:space="preserve"> ||' </w:delText>
              </w:r>
              <w:r w:rsidRPr="00941774" w:rsidDel="00866AF5">
                <w:rPr>
                  <w:rFonts w:ascii="Courier New" w:eastAsiaTheme="minorHAnsi" w:hAnsi="Courier New" w:cs="Courier New"/>
                  <w:sz w:val="20"/>
                  <w:lang w:eastAsia="en-US"/>
                </w:rPr>
                <w:delText>не</w:delText>
              </w:r>
              <w:r w:rsidRPr="00866AF5" w:rsidDel="00866AF5">
                <w:rPr>
                  <w:rFonts w:ascii="Courier New" w:eastAsiaTheme="minorHAnsi" w:hAnsi="Courier New" w:cs="Courier New"/>
                  <w:sz w:val="20"/>
                  <w:lang w:eastAsia="en-US"/>
                  <w:rPrChange w:id="690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eastAsia="en-US"/>
                </w:rPr>
                <w:delText>сформирован</w:delText>
              </w:r>
              <w:r w:rsidRPr="00866AF5" w:rsidDel="00866AF5">
                <w:rPr>
                  <w:rFonts w:ascii="Courier New" w:eastAsiaTheme="minorHAnsi" w:hAnsi="Courier New" w:cs="Courier New"/>
                  <w:sz w:val="20"/>
                  <w:lang w:eastAsia="en-US"/>
                  <w:rPrChange w:id="6904"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905" w:author="Анастасия ." w:date="2023-10-11T17:39:00Z"/>
                <w:rFonts w:ascii="Courier New" w:eastAsiaTheme="minorHAnsi" w:hAnsi="Courier New" w:cs="Courier New"/>
                <w:sz w:val="20"/>
                <w:lang w:eastAsia="en-US"/>
                <w:rPrChange w:id="6906" w:author="Анастасия ." w:date="2023-10-11T17:39:00Z">
                  <w:rPr>
                    <w:del w:id="6907" w:author="Анастасия ." w:date="2023-10-11T17:39:00Z"/>
                    <w:rFonts w:ascii="Courier New" w:eastAsiaTheme="minorHAnsi" w:hAnsi="Courier New" w:cs="Courier New"/>
                    <w:sz w:val="20"/>
                    <w:lang w:val="en-US" w:eastAsia="en-US"/>
                  </w:rPr>
                </w:rPrChange>
              </w:rPr>
              <w:pPrChange w:id="6908" w:author="Анастасия ." w:date="2023-10-11T17:39:00Z">
                <w:pPr>
                  <w:ind w:firstLine="0"/>
                  <w:jc w:val="left"/>
                </w:pPr>
              </w:pPrChange>
            </w:pPr>
            <w:del w:id="6909" w:author="Анастасия ." w:date="2023-10-11T17:39:00Z">
              <w:r w:rsidRPr="00866AF5" w:rsidDel="00866AF5">
                <w:rPr>
                  <w:rFonts w:ascii="Courier New" w:eastAsiaTheme="minorHAnsi" w:hAnsi="Courier New" w:cs="Courier New"/>
                  <w:sz w:val="20"/>
                  <w:lang w:eastAsia="en-US"/>
                  <w:rPrChange w:id="691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91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6912"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MARKERRESULT</w:delText>
              </w:r>
              <w:r w:rsidRPr="00866AF5" w:rsidDel="00866AF5">
                <w:rPr>
                  <w:rFonts w:ascii="Courier New" w:eastAsiaTheme="minorHAnsi" w:hAnsi="Courier New" w:cs="Courier New"/>
                  <w:sz w:val="20"/>
                  <w:lang w:eastAsia="en-US"/>
                  <w:rPrChange w:id="691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6914"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MRESULT</w:delText>
              </w:r>
              <w:r w:rsidRPr="00866AF5" w:rsidDel="00866AF5">
                <w:rPr>
                  <w:rFonts w:ascii="Courier New" w:eastAsiaTheme="minorHAnsi" w:hAnsi="Courier New" w:cs="Courier New"/>
                  <w:sz w:val="20"/>
                  <w:lang w:eastAsia="en-US"/>
                  <w:rPrChange w:id="6915"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91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DUAL</w:delText>
              </w:r>
              <w:r w:rsidRPr="00866AF5" w:rsidDel="00866AF5">
                <w:rPr>
                  <w:rFonts w:ascii="Courier New" w:eastAsiaTheme="minorHAnsi" w:hAnsi="Courier New" w:cs="Courier New"/>
                  <w:sz w:val="20"/>
                  <w:lang w:eastAsia="en-US"/>
                  <w:rPrChange w:id="6917"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918" w:author="Анастасия ." w:date="2023-10-11T17:39:00Z"/>
                <w:rFonts w:ascii="Courier New" w:eastAsiaTheme="minorHAnsi" w:hAnsi="Courier New" w:cs="Courier New"/>
                <w:sz w:val="20"/>
                <w:lang w:eastAsia="en-US"/>
                <w:rPrChange w:id="6919" w:author="Анастасия ." w:date="2023-10-11T17:39:00Z">
                  <w:rPr>
                    <w:del w:id="6920" w:author="Анастасия ." w:date="2023-10-11T17:39:00Z"/>
                    <w:rFonts w:ascii="Courier New" w:eastAsiaTheme="minorHAnsi" w:hAnsi="Courier New" w:cs="Courier New"/>
                    <w:sz w:val="20"/>
                    <w:lang w:val="en-US" w:eastAsia="en-US"/>
                  </w:rPr>
                </w:rPrChange>
              </w:rPr>
              <w:pPrChange w:id="6921" w:author="Анастасия ." w:date="2023-10-11T17:39:00Z">
                <w:pPr>
                  <w:ind w:firstLine="0"/>
                  <w:jc w:val="left"/>
                </w:pPr>
              </w:pPrChange>
            </w:pPr>
            <w:del w:id="6922" w:author="Анастасия ." w:date="2023-10-11T17:39:00Z">
              <w:r w:rsidRPr="00866AF5" w:rsidDel="00866AF5">
                <w:rPr>
                  <w:rFonts w:ascii="Courier New" w:eastAsiaTheme="minorHAnsi" w:hAnsi="Courier New" w:cs="Courier New"/>
                  <w:sz w:val="20"/>
                  <w:lang w:eastAsia="en-US"/>
                  <w:rPrChange w:id="692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6924"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MRESULT</w:delText>
              </w:r>
              <w:r w:rsidRPr="00866AF5" w:rsidDel="00866AF5">
                <w:rPr>
                  <w:rFonts w:ascii="Courier New" w:eastAsiaTheme="minorHAnsi" w:hAnsi="Courier New" w:cs="Courier New"/>
                  <w:sz w:val="20"/>
                  <w:lang w:eastAsia="en-US"/>
                  <w:rPrChange w:id="6925" w:author="Анастасия ." w:date="2023-10-11T17:39:00Z">
                    <w:rPr>
                      <w:rFonts w:ascii="Courier New" w:eastAsiaTheme="minorHAnsi" w:hAnsi="Courier New" w:cs="Courier New"/>
                      <w:sz w:val="20"/>
                      <w:lang w:val="en-US" w:eastAsia="en-US"/>
                    </w:rPr>
                  </w:rPrChange>
                </w:rPr>
                <w:delText xml:space="preserve"> = 0 </w:delText>
              </w:r>
              <w:r w:rsidRPr="00941774" w:rsidDel="00866AF5">
                <w:rPr>
                  <w:rFonts w:ascii="Courier New" w:eastAsiaTheme="minorHAnsi" w:hAnsi="Courier New" w:cs="Courier New"/>
                  <w:sz w:val="20"/>
                  <w:lang w:val="en-US" w:eastAsia="en-US"/>
                </w:rPr>
                <w:delText>THEN</w:delText>
              </w:r>
              <w:r w:rsidRPr="00866AF5" w:rsidDel="00866AF5">
                <w:rPr>
                  <w:rFonts w:ascii="Courier New" w:eastAsiaTheme="minorHAnsi" w:hAnsi="Courier New" w:cs="Courier New"/>
                  <w:sz w:val="20"/>
                  <w:lang w:eastAsia="en-US"/>
                  <w:rPrChange w:id="6926"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6927"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692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692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93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693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ESTATUS</w:delText>
              </w:r>
              <w:r w:rsidRPr="00866AF5" w:rsidDel="00866AF5">
                <w:rPr>
                  <w:rFonts w:ascii="Courier New" w:eastAsiaTheme="minorHAnsi" w:hAnsi="Courier New" w:cs="Courier New"/>
                  <w:sz w:val="20"/>
                  <w:lang w:eastAsia="en-US"/>
                  <w:rPrChange w:id="693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6933" w:author="Анастасия ." w:date="2023-10-11T17:39:00Z">
                    <w:rPr>
                      <w:rFonts w:ascii="Courier New" w:eastAsiaTheme="minorHAnsi" w:hAnsi="Courier New" w:cs="Courier New"/>
                      <w:sz w:val="20"/>
                      <w:lang w:val="en-US" w:eastAsia="en-US"/>
                    </w:rPr>
                  </w:rPrChange>
                </w:rPr>
                <w:delText>)</w:delText>
              </w:r>
            </w:del>
          </w:p>
        </w:tc>
      </w:tr>
    </w:tbl>
    <w:p w:rsidR="004005FD" w:rsidRPr="00941774" w:rsidDel="00866AF5" w:rsidRDefault="004005FD" w:rsidP="00866AF5">
      <w:pPr>
        <w:pStyle w:val="a6"/>
        <w:numPr>
          <w:ilvl w:val="0"/>
          <w:numId w:val="1"/>
        </w:numPr>
        <w:spacing w:after="200"/>
        <w:ind w:left="0" w:firstLine="709"/>
        <w:contextualSpacing w:val="0"/>
        <w:jc w:val="left"/>
        <w:outlineLvl w:val="0"/>
        <w:rPr>
          <w:del w:id="6934" w:author="Анастасия ." w:date="2023-10-11T17:39:00Z"/>
          <w:rFonts w:eastAsiaTheme="minorHAnsi"/>
          <w:i/>
          <w:sz w:val="24"/>
          <w:lang w:eastAsia="en-US"/>
        </w:rPr>
        <w:pPrChange w:id="6935" w:author="Анастасия ." w:date="2023-10-11T17:39:00Z">
          <w:pPr>
            <w:spacing w:before="120" w:line="240" w:lineRule="auto"/>
            <w:ind w:firstLine="0"/>
            <w:jc w:val="left"/>
          </w:pPr>
        </w:pPrChange>
      </w:pPr>
      <w:del w:id="6936" w:author="Анастасия ." w:date="2023-10-11T17:39:00Z">
        <w:r w:rsidDel="00866AF5">
          <w:rPr>
            <w:rFonts w:eastAsiaTheme="minorHAnsi"/>
            <w:i/>
            <w:sz w:val="24"/>
            <w:lang w:eastAsia="en-US"/>
          </w:rPr>
          <w:delText xml:space="preserve">Окончание </w:delText>
        </w:r>
        <w:r w:rsidRPr="000E03D1" w:rsidDel="00866AF5">
          <w:rPr>
            <w:rFonts w:eastAsiaTheme="minorHAnsi"/>
            <w:i/>
            <w:sz w:val="24"/>
            <w:lang w:eastAsia="en-US"/>
          </w:rPr>
          <w:delText>Листинг</w:delText>
        </w:r>
        <w:r w:rsidDel="00866AF5">
          <w:rPr>
            <w:rFonts w:eastAsiaTheme="minorHAnsi"/>
            <w:i/>
            <w:sz w:val="24"/>
            <w:lang w:eastAsia="en-US"/>
          </w:rPr>
          <w:delText>а</w:delText>
        </w:r>
        <w:r w:rsidRPr="000E03D1" w:rsidDel="00866AF5">
          <w:rPr>
            <w:rFonts w:eastAsiaTheme="minorHAnsi"/>
            <w:i/>
            <w:sz w:val="24"/>
            <w:lang w:eastAsia="en-US"/>
          </w:rPr>
          <w:delText xml:space="preserve"> </w:delText>
        </w:r>
      </w:del>
      <w:del w:id="6937" w:author="Анастасия ." w:date="2023-05-21T13:14:00Z">
        <w:r w:rsidDel="002C7FA3">
          <w:rPr>
            <w:rFonts w:eastAsiaTheme="minorHAnsi"/>
            <w:i/>
            <w:sz w:val="24"/>
            <w:lang w:eastAsia="en-US"/>
          </w:rPr>
          <w:delText>А</w:delText>
        </w:r>
      </w:del>
      <w:del w:id="6938"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7</w:delText>
        </w:r>
        <w:r w:rsidRPr="000E03D1" w:rsidDel="00866AF5">
          <w:rPr>
            <w:rFonts w:eastAsiaTheme="minorHAnsi"/>
            <w:i/>
            <w:sz w:val="24"/>
            <w:lang w:eastAsia="en-US"/>
          </w:rPr>
          <w:delText xml:space="preserve"> — </w:delText>
        </w:r>
        <w:r w:rsidDel="00866AF5">
          <w:rPr>
            <w:rFonts w:eastAsiaTheme="minorHAnsi"/>
            <w:i/>
            <w:sz w:val="24"/>
            <w:lang w:eastAsia="en-US"/>
          </w:rPr>
          <w:delText>Обработка вычислительной ошибки</w:delText>
        </w:r>
      </w:del>
    </w:p>
    <w:tbl>
      <w:tblPr>
        <w:tblStyle w:val="a7"/>
        <w:tblW w:w="0" w:type="auto"/>
        <w:tblLook w:val="04A0" w:firstRow="1" w:lastRow="0" w:firstColumn="1" w:lastColumn="0" w:noHBand="0" w:noVBand="1"/>
      </w:tblPr>
      <w:tblGrid>
        <w:gridCol w:w="9854"/>
      </w:tblGrid>
      <w:tr w:rsidR="004005FD" w:rsidDel="00866AF5" w:rsidTr="00D76A82">
        <w:trPr>
          <w:del w:id="6939"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940" w:author="Анастасия ." w:date="2023-10-11T17:39:00Z"/>
                <w:rFonts w:ascii="Courier New" w:eastAsiaTheme="minorHAnsi" w:hAnsi="Courier New" w:cs="Courier New"/>
                <w:sz w:val="20"/>
                <w:lang w:eastAsia="en-US"/>
                <w:rPrChange w:id="6941" w:author="Анастасия ." w:date="2023-10-11T17:39:00Z">
                  <w:rPr>
                    <w:del w:id="6942" w:author="Анастасия ." w:date="2023-10-11T17:39:00Z"/>
                    <w:rFonts w:ascii="Courier New" w:eastAsiaTheme="minorHAnsi" w:hAnsi="Courier New" w:cs="Courier New"/>
                    <w:sz w:val="20"/>
                    <w:lang w:val="en-US" w:eastAsia="en-US"/>
                  </w:rPr>
                </w:rPrChange>
              </w:rPr>
              <w:pPrChange w:id="6943" w:author="Анастасия ." w:date="2023-10-11T17:39:00Z">
                <w:pPr>
                  <w:ind w:firstLine="0"/>
                  <w:jc w:val="left"/>
                </w:pPr>
              </w:pPrChange>
            </w:pPr>
            <w:del w:id="6944" w:author="Анастасия ." w:date="2023-10-11T17:39:00Z">
              <w:r w:rsidRPr="00941774" w:rsidDel="00866AF5">
                <w:rPr>
                  <w:rFonts w:ascii="Courier New" w:eastAsiaTheme="minorHAnsi" w:hAnsi="Courier New" w:cs="Courier New"/>
                  <w:sz w:val="20"/>
                  <w:lang w:val="en-US" w:eastAsia="en-US"/>
                </w:rPr>
                <w:delText>SELECT</w:delText>
              </w:r>
              <w:r w:rsidRPr="00866AF5" w:rsidDel="00866AF5">
                <w:rPr>
                  <w:rFonts w:ascii="Courier New" w:eastAsiaTheme="minorHAnsi" w:hAnsi="Courier New" w:cs="Courier New"/>
                  <w:sz w:val="20"/>
                  <w:lang w:eastAsia="en-US"/>
                  <w:rPrChange w:id="6945"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946"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947"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BATCH</w:delText>
              </w:r>
              <w:r w:rsidRPr="00866AF5" w:rsidDel="00866AF5">
                <w:rPr>
                  <w:rFonts w:ascii="Courier New" w:eastAsiaTheme="minorHAnsi" w:hAnsi="Courier New" w:cs="Courier New"/>
                  <w:sz w:val="20"/>
                  <w:lang w:eastAsia="en-US"/>
                  <w:rPrChange w:id="6948" w:author="Анастасия ." w:date="2023-10-11T17:39:00Z">
                    <w:rPr>
                      <w:rFonts w:ascii="Courier New" w:eastAsiaTheme="minorHAnsi" w:hAnsi="Courier New" w:cs="Courier New"/>
                      <w:sz w:val="20"/>
                      <w:lang w:val="en-US" w:eastAsia="en-US"/>
                    </w:rPr>
                  </w:rPrChange>
                </w:rPr>
                <w:delText>_</w:delText>
              </w:r>
              <w:r w:rsidRPr="00941774" w:rsidDel="00866AF5">
                <w:rPr>
                  <w:rFonts w:ascii="Courier New" w:eastAsiaTheme="minorHAnsi" w:hAnsi="Courier New" w:cs="Courier New"/>
                  <w:sz w:val="20"/>
                  <w:lang w:val="en-US" w:eastAsia="en-US"/>
                </w:rPr>
                <w:delText>NUMBER</w:delText>
              </w:r>
              <w:r w:rsidRPr="00866AF5" w:rsidDel="00866AF5">
                <w:rPr>
                  <w:rFonts w:ascii="Courier New" w:eastAsiaTheme="minorHAnsi" w:hAnsi="Courier New" w:cs="Courier New"/>
                  <w:sz w:val="20"/>
                  <w:lang w:eastAsia="en-US"/>
                  <w:rPrChange w:id="694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695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TIME</w:delText>
              </w:r>
              <w:r w:rsidRPr="00866AF5" w:rsidDel="00866AF5">
                <w:rPr>
                  <w:rFonts w:ascii="Courier New" w:eastAsiaTheme="minorHAnsi" w:hAnsi="Courier New" w:cs="Courier New"/>
                  <w:sz w:val="20"/>
                  <w:lang w:eastAsia="en-US"/>
                  <w:rPrChange w:id="6951" w:author="Анастасия ." w:date="2023-10-11T17:39:00Z">
                    <w:rPr>
                      <w:rFonts w:ascii="Courier New" w:eastAsiaTheme="minorHAnsi" w:hAnsi="Courier New" w:cs="Courier New"/>
                      <w:sz w:val="20"/>
                      <w:lang w:val="en-US" w:eastAsia="en-US"/>
                    </w:rPr>
                  </w:rPrChange>
                </w:rPr>
                <w:delText>, '</w:delText>
              </w:r>
              <w:r w:rsidRPr="00941774" w:rsidDel="00866AF5">
                <w:rPr>
                  <w:rFonts w:ascii="Courier New" w:eastAsiaTheme="minorHAnsi" w:hAnsi="Courier New" w:cs="Courier New"/>
                  <w:sz w:val="20"/>
                  <w:lang w:eastAsia="en-US"/>
                </w:rPr>
                <w:delText>Вычислительная</w:delText>
              </w:r>
              <w:r w:rsidRPr="00866AF5" w:rsidDel="00866AF5">
                <w:rPr>
                  <w:rFonts w:ascii="Courier New" w:eastAsiaTheme="minorHAnsi" w:hAnsi="Courier New" w:cs="Courier New"/>
                  <w:sz w:val="20"/>
                  <w:lang w:eastAsia="en-US"/>
                  <w:rPrChange w:id="695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eastAsia="en-US"/>
                </w:rPr>
                <w:delText>ошибка</w:delText>
              </w:r>
              <w:r w:rsidRPr="00866AF5" w:rsidDel="00866AF5">
                <w:rPr>
                  <w:rFonts w:ascii="Courier New" w:eastAsiaTheme="minorHAnsi" w:hAnsi="Courier New" w:cs="Courier New"/>
                  <w:sz w:val="20"/>
                  <w:lang w:eastAsia="en-US"/>
                  <w:rPrChange w:id="6953"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errormessage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954" w:author="Анастасия ." w:date="2023-10-11T17:39:00Z"/>
                <w:rFonts w:ascii="Courier New" w:eastAsiaTheme="minorHAnsi" w:hAnsi="Courier New" w:cs="Courier New"/>
                <w:sz w:val="20"/>
                <w:lang w:eastAsia="en-US"/>
                <w:rPrChange w:id="6955" w:author="Анастасия ." w:date="2023-10-11T17:39:00Z">
                  <w:rPr>
                    <w:del w:id="6956" w:author="Анастасия ." w:date="2023-10-11T17:39:00Z"/>
                    <w:rFonts w:ascii="Courier New" w:eastAsiaTheme="minorHAnsi" w:hAnsi="Courier New" w:cs="Courier New"/>
                    <w:sz w:val="20"/>
                    <w:lang w:val="en-US" w:eastAsia="en-US"/>
                  </w:rPr>
                </w:rPrChange>
              </w:rPr>
              <w:pPrChange w:id="6957" w:author="Анастасия ." w:date="2023-10-11T17:39:00Z">
                <w:pPr>
                  <w:ind w:firstLine="0"/>
                  <w:jc w:val="left"/>
                </w:pPr>
              </w:pPrChange>
            </w:pPr>
            <w:del w:id="6958" w:author="Анастасия ." w:date="2023-10-11T17:39:00Z">
              <w:r w:rsidRPr="00866AF5" w:rsidDel="00866AF5">
                <w:rPr>
                  <w:rFonts w:ascii="Courier New" w:eastAsiaTheme="minorHAnsi" w:hAnsi="Courier New" w:cs="Courier New"/>
                  <w:sz w:val="20"/>
                  <w:lang w:eastAsia="en-US"/>
                  <w:rPrChange w:id="695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FROM</w:delText>
              </w:r>
              <w:r w:rsidRPr="00866AF5" w:rsidDel="00866AF5">
                <w:rPr>
                  <w:rFonts w:ascii="Courier New" w:eastAsiaTheme="minorHAnsi" w:hAnsi="Courier New" w:cs="Courier New"/>
                  <w:sz w:val="20"/>
                  <w:lang w:eastAsia="en-US"/>
                  <w:rPrChange w:id="6960"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TYREERPPLAN</w:delText>
              </w:r>
              <w:r w:rsidRPr="00866AF5" w:rsidDel="00866AF5">
                <w:rPr>
                  <w:rFonts w:ascii="Courier New" w:eastAsiaTheme="minorHAnsi" w:hAnsi="Courier New" w:cs="Courier New"/>
                  <w:sz w:val="20"/>
                  <w:lang w:eastAsia="en-US"/>
                  <w:rPrChange w:id="6961"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962"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6963" w:author="Анастасия ." w:date="2023-10-11T17:39:00Z"/>
                <w:rFonts w:ascii="Courier New" w:eastAsiaTheme="minorHAnsi" w:hAnsi="Courier New" w:cs="Courier New"/>
                <w:sz w:val="20"/>
                <w:lang w:eastAsia="en-US"/>
                <w:rPrChange w:id="6964" w:author="Анастасия ." w:date="2023-10-11T17:39:00Z">
                  <w:rPr>
                    <w:del w:id="6965" w:author="Анастасия ." w:date="2023-10-11T17:39:00Z"/>
                    <w:rFonts w:ascii="Courier New" w:eastAsiaTheme="minorHAnsi" w:hAnsi="Courier New" w:cs="Courier New"/>
                    <w:sz w:val="20"/>
                    <w:lang w:val="en-US" w:eastAsia="en-US"/>
                  </w:rPr>
                </w:rPrChange>
              </w:rPr>
              <w:pPrChange w:id="6966" w:author="Анастасия ." w:date="2023-10-11T17:39:00Z">
                <w:pPr>
                  <w:ind w:firstLine="0"/>
                  <w:jc w:val="left"/>
                </w:pPr>
              </w:pPrChange>
            </w:pPr>
            <w:del w:id="6967" w:author="Анастасия ." w:date="2023-10-11T17:39:00Z">
              <w:r w:rsidRPr="00866AF5" w:rsidDel="00866AF5">
                <w:rPr>
                  <w:rFonts w:ascii="Courier New" w:eastAsiaTheme="minorHAnsi" w:hAnsi="Courier New" w:cs="Courier New"/>
                  <w:sz w:val="20"/>
                  <w:lang w:eastAsia="en-US"/>
                  <w:rPrChange w:id="6968"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WHERE</w:delText>
              </w:r>
              <w:r w:rsidRPr="00866AF5" w:rsidDel="00866AF5">
                <w:rPr>
                  <w:rFonts w:ascii="Courier New" w:eastAsiaTheme="minorHAnsi" w:hAnsi="Courier New" w:cs="Courier New"/>
                  <w:sz w:val="20"/>
                  <w:lang w:eastAsia="en-US"/>
                  <w:rPrChange w:id="6969"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970" w:author="Анастасия ." w:date="2023-10-11T17:39:00Z">
                    <w:rPr>
                      <w:rFonts w:ascii="Courier New" w:eastAsiaTheme="minorHAnsi" w:hAnsi="Courier New" w:cs="Courier New"/>
                      <w:sz w:val="20"/>
                      <w:lang w:val="en-US" w:eastAsia="en-US"/>
                    </w:rPr>
                  </w:rPrChange>
                </w:rPr>
                <w:delText>.</w:delText>
              </w:r>
              <w:r w:rsidRPr="00941774"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971" w:author="Анастасия ." w:date="2023-10-11T17:39:00Z">
                    <w:rPr>
                      <w:rFonts w:ascii="Courier New" w:eastAsiaTheme="minorHAnsi" w:hAnsi="Courier New" w:cs="Courier New"/>
                      <w:sz w:val="20"/>
                      <w:lang w:val="en-US" w:eastAsia="en-US"/>
                    </w:rPr>
                  </w:rPrChange>
                </w:rPr>
                <w:delText xml:space="preserve"> = :</w:delText>
              </w:r>
              <w:r w:rsidRPr="00941774" w:rsidDel="00866AF5">
                <w:rPr>
                  <w:rFonts w:ascii="Courier New" w:eastAsiaTheme="minorHAnsi" w:hAnsi="Courier New" w:cs="Courier New"/>
                  <w:sz w:val="20"/>
                  <w:lang w:val="en-US" w:eastAsia="en-US"/>
                </w:rPr>
                <w:delText>NE</w:delText>
              </w:r>
              <w:r w:rsidDel="00866AF5">
                <w:rPr>
                  <w:rFonts w:ascii="Courier New" w:eastAsiaTheme="minorHAnsi" w:hAnsi="Courier New" w:cs="Courier New"/>
                  <w:sz w:val="20"/>
                  <w:lang w:val="en-US" w:eastAsia="en-US"/>
                </w:rPr>
                <w:delText>W</w:delText>
              </w:r>
              <w:r w:rsidRPr="00866AF5" w:rsidDel="00866AF5">
                <w:rPr>
                  <w:rFonts w:ascii="Courier New" w:eastAsiaTheme="minorHAnsi" w:hAnsi="Courier New" w:cs="Courier New"/>
                  <w:sz w:val="20"/>
                  <w:lang w:eastAsia="en-US"/>
                  <w:rPrChange w:id="6972"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973" w:author="Анастасия ." w:date="2023-10-11T17:39:00Z">
                    <w:rPr>
                      <w:rFonts w:ascii="Courier New" w:eastAsiaTheme="minorHAnsi" w:hAnsi="Courier New" w:cs="Courier New"/>
                      <w:sz w:val="20"/>
                      <w:lang w:val="en-US" w:eastAsia="en-US"/>
                    </w:rPr>
                  </w:rPrChange>
                </w:rPr>
                <w:delText xml:space="preserve"> </w:delText>
              </w:r>
              <w:r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974" w:author="Анастасия ." w:date="2023-10-11T17:39:00Z">
                    <w:rPr>
                      <w:rFonts w:ascii="Courier New" w:eastAsiaTheme="minorHAnsi" w:hAnsi="Courier New" w:cs="Courier New"/>
                      <w:sz w:val="20"/>
                      <w:lang w:val="en-US" w:eastAsia="en-US"/>
                    </w:rPr>
                  </w:rPrChange>
                </w:rPr>
                <w:delText xml:space="preserve"> </w:delText>
              </w:r>
              <w:r w:rsidDel="00866AF5">
                <w:rPr>
                  <w:rFonts w:ascii="Courier New" w:eastAsiaTheme="minorHAnsi" w:hAnsi="Courier New" w:cs="Courier New"/>
                  <w:sz w:val="20"/>
                  <w:lang w:val="en-US" w:eastAsia="en-US"/>
                </w:rPr>
                <w:delText>T</w:delText>
              </w:r>
              <w:r w:rsidRPr="00866AF5" w:rsidDel="00866AF5">
                <w:rPr>
                  <w:rFonts w:ascii="Courier New" w:eastAsiaTheme="minorHAnsi" w:hAnsi="Courier New" w:cs="Courier New"/>
                  <w:sz w:val="20"/>
                  <w:lang w:eastAsia="en-US"/>
                  <w:rPrChange w:id="6975"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6976" w:author="Анастасия ." w:date="2023-10-11T17:39:00Z">
                    <w:rPr>
                      <w:rFonts w:ascii="Courier New" w:eastAsiaTheme="minorHAnsi" w:hAnsi="Courier New" w:cs="Courier New"/>
                      <w:sz w:val="20"/>
                      <w:lang w:val="en-US" w:eastAsia="en-US"/>
                    </w:rPr>
                  </w:rPrChange>
                </w:rPr>
                <w:delText>= :</w:delText>
              </w:r>
              <w:r w:rsidDel="00866AF5">
                <w:rPr>
                  <w:rFonts w:ascii="Courier New" w:eastAsiaTheme="minorHAnsi" w:hAnsi="Courier New" w:cs="Courier New"/>
                  <w:sz w:val="20"/>
                  <w:lang w:val="en-US" w:eastAsia="en-US"/>
                </w:rPr>
                <w:delText>OLD</w:delText>
              </w:r>
              <w:r w:rsidRPr="00866AF5" w:rsidDel="00866AF5">
                <w:rPr>
                  <w:rFonts w:ascii="Courier New" w:eastAsiaTheme="minorHAnsi" w:hAnsi="Courier New" w:cs="Courier New"/>
                  <w:sz w:val="20"/>
                  <w:lang w:eastAsia="en-US"/>
                  <w:rPrChange w:id="6977" w:author="Анастасия ." w:date="2023-10-11T17:39:00Z">
                    <w:rPr>
                      <w:rFonts w:ascii="Courier New" w:eastAsiaTheme="minorHAnsi" w:hAnsi="Courier New" w:cs="Courier New"/>
                      <w:sz w:val="20"/>
                      <w:lang w:val="en-US" w:eastAsia="en-US"/>
                    </w:rPr>
                  </w:rPrChange>
                </w:rPr>
                <w:delText>.</w:delText>
              </w:r>
              <w:r w:rsidDel="00866AF5">
                <w:rPr>
                  <w:rFonts w:ascii="Courier New" w:eastAsiaTheme="minorHAnsi" w:hAnsi="Courier New" w:cs="Courier New"/>
                  <w:sz w:val="20"/>
                  <w:lang w:val="en-US" w:eastAsia="en-US"/>
                </w:rPr>
                <w:delText>TBATCHNUMBER</w:delText>
              </w:r>
              <w:r w:rsidRPr="00866AF5" w:rsidDel="00866AF5">
                <w:rPr>
                  <w:rFonts w:ascii="Courier New" w:eastAsiaTheme="minorHAnsi" w:hAnsi="Courier New" w:cs="Courier New"/>
                  <w:sz w:val="20"/>
                  <w:lang w:eastAsia="en-US"/>
                  <w:rPrChange w:id="6978" w:author="Анастасия ." w:date="2023-10-11T17:39:00Z">
                    <w:rPr>
                      <w:rFonts w:ascii="Courier New" w:eastAsiaTheme="minorHAnsi" w:hAnsi="Courier New" w:cs="Courier New"/>
                      <w:sz w:val="20"/>
                      <w:lang w:val="en-US" w:eastAsia="en-US"/>
                    </w:rPr>
                  </w:rPrChange>
                </w:rPr>
                <w:delText>;</w:delText>
              </w:r>
            </w:del>
          </w:p>
          <w:p w:rsidR="004005FD" w:rsidRPr="00941774" w:rsidDel="00866AF5" w:rsidRDefault="004005FD" w:rsidP="00866AF5">
            <w:pPr>
              <w:pStyle w:val="a6"/>
              <w:numPr>
                <w:ilvl w:val="0"/>
                <w:numId w:val="1"/>
              </w:numPr>
              <w:spacing w:after="200"/>
              <w:ind w:left="0" w:firstLine="709"/>
              <w:contextualSpacing w:val="0"/>
              <w:jc w:val="left"/>
              <w:outlineLvl w:val="0"/>
              <w:rPr>
                <w:del w:id="6979" w:author="Анастасия ." w:date="2023-10-11T17:39:00Z"/>
                <w:rFonts w:ascii="Courier New" w:eastAsiaTheme="minorHAnsi" w:hAnsi="Courier New" w:cs="Courier New"/>
                <w:sz w:val="20"/>
                <w:lang w:eastAsia="en-US"/>
              </w:rPr>
              <w:pPrChange w:id="6980" w:author="Анастасия ." w:date="2023-10-11T17:39:00Z">
                <w:pPr>
                  <w:ind w:firstLine="0"/>
                  <w:jc w:val="left"/>
                </w:pPr>
              </w:pPrChange>
            </w:pPr>
            <w:del w:id="6981" w:author="Анастасия ." w:date="2023-10-11T17:39:00Z">
              <w:r w:rsidRPr="00866AF5" w:rsidDel="00866AF5">
                <w:rPr>
                  <w:rFonts w:ascii="Courier New" w:eastAsiaTheme="minorHAnsi" w:hAnsi="Courier New" w:cs="Courier New"/>
                  <w:sz w:val="20"/>
                  <w:lang w:eastAsia="en-US"/>
                  <w:rPrChange w:id="6982" w:author="Анастасия ." w:date="2023-10-11T17:39:00Z">
                    <w:rPr>
                      <w:rFonts w:ascii="Courier New" w:eastAsiaTheme="minorHAnsi" w:hAnsi="Courier New" w:cs="Courier New"/>
                      <w:sz w:val="20"/>
                      <w:lang w:val="en-US" w:eastAsia="en-US"/>
                    </w:rPr>
                  </w:rPrChange>
                </w:rPr>
                <w:delText xml:space="preserve">  </w:delText>
              </w:r>
              <w:r w:rsidRPr="00941774" w:rsidDel="00866AF5">
                <w:rPr>
                  <w:rFonts w:ascii="Courier New" w:eastAsiaTheme="minorHAnsi" w:hAnsi="Courier New" w:cs="Courier New"/>
                  <w:sz w:val="20"/>
                  <w:lang w:eastAsia="en-US"/>
                </w:rPr>
                <w:delText>END IF;</w:delText>
              </w:r>
            </w:del>
          </w:p>
          <w:p w:rsidR="004005FD" w:rsidDel="00866AF5" w:rsidRDefault="004005FD" w:rsidP="00866AF5">
            <w:pPr>
              <w:pStyle w:val="a6"/>
              <w:numPr>
                <w:ilvl w:val="0"/>
                <w:numId w:val="1"/>
              </w:numPr>
              <w:spacing w:after="200"/>
              <w:ind w:left="0" w:firstLine="709"/>
              <w:contextualSpacing w:val="0"/>
              <w:jc w:val="left"/>
              <w:outlineLvl w:val="0"/>
              <w:rPr>
                <w:del w:id="6983" w:author="Анастасия ." w:date="2023-10-11T17:39:00Z"/>
                <w:rFonts w:eastAsiaTheme="minorHAnsi"/>
                <w:lang w:eastAsia="en-US"/>
              </w:rPr>
              <w:pPrChange w:id="6984" w:author="Анастасия ." w:date="2023-10-11T17:39:00Z">
                <w:pPr>
                  <w:ind w:firstLine="0"/>
                </w:pPr>
              </w:pPrChange>
            </w:pPr>
            <w:del w:id="6985" w:author="Анастасия ." w:date="2023-10-11T17:39:00Z">
              <w:r w:rsidRPr="00941774" w:rsidDel="00866AF5">
                <w:rPr>
                  <w:rFonts w:ascii="Courier New" w:eastAsiaTheme="minorHAnsi" w:hAnsi="Courier New" w:cs="Courier New"/>
                  <w:sz w:val="20"/>
                  <w:lang w:eastAsia="en-US"/>
                </w:rPr>
                <w:delText>END;</w:delText>
              </w:r>
            </w:del>
          </w:p>
        </w:tc>
      </w:tr>
    </w:tbl>
    <w:p w:rsidR="004005FD" w:rsidRPr="00941774" w:rsidDel="00866AF5" w:rsidRDefault="004005FD" w:rsidP="00866AF5">
      <w:pPr>
        <w:pStyle w:val="a6"/>
        <w:numPr>
          <w:ilvl w:val="0"/>
          <w:numId w:val="1"/>
        </w:numPr>
        <w:spacing w:after="200"/>
        <w:ind w:left="0" w:firstLine="709"/>
        <w:contextualSpacing w:val="0"/>
        <w:jc w:val="left"/>
        <w:outlineLvl w:val="0"/>
        <w:rPr>
          <w:del w:id="6986" w:author="Анастасия ." w:date="2023-10-11T17:39:00Z"/>
          <w:rFonts w:eastAsiaTheme="minorHAnsi"/>
          <w:i/>
          <w:sz w:val="24"/>
          <w:lang w:eastAsia="en-US"/>
        </w:rPr>
        <w:pPrChange w:id="6987" w:author="Анастасия ." w:date="2023-10-11T17:39:00Z">
          <w:pPr>
            <w:spacing w:before="120" w:line="240" w:lineRule="auto"/>
            <w:ind w:firstLine="0"/>
            <w:jc w:val="left"/>
          </w:pPr>
        </w:pPrChange>
      </w:pPr>
      <w:del w:id="6988" w:author="Анастасия ." w:date="2023-10-11T17:39:00Z">
        <w:r w:rsidRPr="000E03D1" w:rsidDel="00866AF5">
          <w:rPr>
            <w:rFonts w:eastAsiaTheme="minorHAnsi"/>
            <w:i/>
            <w:sz w:val="24"/>
            <w:lang w:eastAsia="en-US"/>
          </w:rPr>
          <w:delText xml:space="preserve">Листинг </w:delText>
        </w:r>
      </w:del>
      <w:del w:id="6989" w:author="Анастасия ." w:date="2023-05-21T13:14:00Z">
        <w:r w:rsidDel="002C7FA3">
          <w:rPr>
            <w:rFonts w:eastAsiaTheme="minorHAnsi"/>
            <w:i/>
            <w:sz w:val="24"/>
            <w:lang w:eastAsia="en-US"/>
          </w:rPr>
          <w:delText>А</w:delText>
        </w:r>
      </w:del>
      <w:del w:id="6990"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8</w:delText>
        </w:r>
        <w:r w:rsidRPr="000E03D1" w:rsidDel="00866AF5">
          <w:rPr>
            <w:rFonts w:eastAsiaTheme="minorHAnsi"/>
            <w:i/>
            <w:sz w:val="24"/>
            <w:lang w:eastAsia="en-US"/>
          </w:rPr>
          <w:delText xml:space="preserve"> — </w:delText>
        </w:r>
        <w:r w:rsidDel="00866AF5">
          <w:rPr>
            <w:rFonts w:eastAsiaTheme="minorHAnsi"/>
            <w:i/>
            <w:sz w:val="24"/>
            <w:lang w:eastAsia="en-US"/>
          </w:rPr>
          <w:delText>Предотвращение записи пустых значений</w:delText>
        </w:r>
      </w:del>
    </w:p>
    <w:tbl>
      <w:tblPr>
        <w:tblStyle w:val="a7"/>
        <w:tblW w:w="0" w:type="auto"/>
        <w:tblLook w:val="04A0" w:firstRow="1" w:lastRow="0" w:firstColumn="1" w:lastColumn="0" w:noHBand="0" w:noVBand="1"/>
      </w:tblPr>
      <w:tblGrid>
        <w:gridCol w:w="9854"/>
      </w:tblGrid>
      <w:tr w:rsidR="004005FD" w:rsidDel="00866AF5" w:rsidTr="00D76A82">
        <w:trPr>
          <w:del w:id="6991"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6992" w:author="Анастасия ." w:date="2023-10-11T17:39:00Z"/>
                <w:rFonts w:ascii="Courier New" w:eastAsiaTheme="minorHAnsi" w:hAnsi="Courier New" w:cs="Courier New"/>
                <w:sz w:val="20"/>
                <w:lang w:eastAsia="en-US"/>
                <w:rPrChange w:id="6993" w:author="Анастасия ." w:date="2023-10-11T17:39:00Z">
                  <w:rPr>
                    <w:del w:id="6994" w:author="Анастасия ." w:date="2023-10-11T17:39:00Z"/>
                    <w:rFonts w:ascii="Courier New" w:eastAsiaTheme="minorHAnsi" w:hAnsi="Courier New" w:cs="Courier New"/>
                    <w:sz w:val="20"/>
                    <w:lang w:val="en-US" w:eastAsia="en-US"/>
                  </w:rPr>
                </w:rPrChange>
              </w:rPr>
              <w:pPrChange w:id="6995" w:author="Анастасия ." w:date="2023-10-11T17:39:00Z">
                <w:pPr>
                  <w:ind w:firstLine="0"/>
                  <w:jc w:val="left"/>
                </w:pPr>
              </w:pPrChange>
            </w:pPr>
            <w:del w:id="6996" w:author="Анастасия ." w:date="2023-10-11T17:39:00Z">
              <w:r w:rsidRPr="002F58AC" w:rsidDel="00866AF5">
                <w:rPr>
                  <w:rFonts w:ascii="Courier New" w:eastAsiaTheme="minorHAnsi" w:hAnsi="Courier New" w:cs="Courier New"/>
                  <w:sz w:val="20"/>
                  <w:lang w:val="en-US" w:eastAsia="en-US"/>
                </w:rPr>
                <w:delText>create</w:delText>
              </w:r>
              <w:r w:rsidRPr="00866AF5" w:rsidDel="00866AF5">
                <w:rPr>
                  <w:rFonts w:ascii="Courier New" w:eastAsiaTheme="minorHAnsi" w:hAnsi="Courier New" w:cs="Courier New"/>
                  <w:sz w:val="20"/>
                  <w:lang w:eastAsia="en-US"/>
                  <w:rPrChange w:id="699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699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replace</w:delText>
              </w:r>
              <w:r w:rsidRPr="00866AF5" w:rsidDel="00866AF5">
                <w:rPr>
                  <w:rFonts w:ascii="Courier New" w:eastAsiaTheme="minorHAnsi" w:hAnsi="Courier New" w:cs="Courier New"/>
                  <w:sz w:val="20"/>
                  <w:lang w:eastAsia="en-US"/>
                  <w:rPrChange w:id="699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TRIGGER</w:delText>
              </w:r>
              <w:r w:rsidRPr="00866AF5" w:rsidDel="00866AF5">
                <w:rPr>
                  <w:rFonts w:ascii="Courier New" w:eastAsiaTheme="minorHAnsi" w:hAnsi="Courier New" w:cs="Courier New"/>
                  <w:sz w:val="20"/>
                  <w:lang w:eastAsia="en-US"/>
                  <w:rPrChange w:id="700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TG</w:delText>
              </w:r>
              <w:r w:rsidRPr="00866AF5" w:rsidDel="00866AF5">
                <w:rPr>
                  <w:rFonts w:ascii="Courier New" w:eastAsiaTheme="minorHAnsi" w:hAnsi="Courier New" w:cs="Courier New"/>
                  <w:sz w:val="20"/>
                  <w:lang w:eastAsia="en-US"/>
                  <w:rPrChange w:id="7001"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CHECK</w:delText>
              </w:r>
              <w:r w:rsidRPr="00866AF5" w:rsidDel="00866AF5">
                <w:rPr>
                  <w:rFonts w:ascii="Courier New" w:eastAsiaTheme="minorHAnsi" w:hAnsi="Courier New" w:cs="Courier New"/>
                  <w:sz w:val="20"/>
                  <w:lang w:eastAsia="en-US"/>
                  <w:rPrChange w:id="7002"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TYNOT</w:delText>
              </w:r>
              <w:r w:rsidRPr="00866AF5" w:rsidDel="00866AF5">
                <w:rPr>
                  <w:rFonts w:ascii="Courier New" w:eastAsiaTheme="minorHAnsi" w:hAnsi="Courier New" w:cs="Courier New"/>
                  <w:sz w:val="20"/>
                  <w:lang w:eastAsia="en-US"/>
                  <w:rPrChange w:id="7003"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NULL</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04" w:author="Анастасия ." w:date="2023-10-11T17:39:00Z"/>
                <w:rFonts w:ascii="Courier New" w:eastAsiaTheme="minorHAnsi" w:hAnsi="Courier New" w:cs="Courier New"/>
                <w:sz w:val="20"/>
                <w:lang w:eastAsia="en-US"/>
                <w:rPrChange w:id="7005" w:author="Анастасия ." w:date="2023-10-11T17:39:00Z">
                  <w:rPr>
                    <w:del w:id="7006" w:author="Анастасия ." w:date="2023-10-11T17:39:00Z"/>
                    <w:rFonts w:ascii="Courier New" w:eastAsiaTheme="minorHAnsi" w:hAnsi="Courier New" w:cs="Courier New"/>
                    <w:sz w:val="20"/>
                    <w:lang w:val="en-US" w:eastAsia="en-US"/>
                  </w:rPr>
                </w:rPrChange>
              </w:rPr>
              <w:pPrChange w:id="7007" w:author="Анастасия ." w:date="2023-10-11T17:39:00Z">
                <w:pPr>
                  <w:ind w:firstLine="0"/>
                  <w:jc w:val="left"/>
                </w:pPr>
              </w:pPrChange>
            </w:pPr>
            <w:del w:id="7008" w:author="Анастасия ." w:date="2023-10-11T17:39:00Z">
              <w:r w:rsidRPr="002F58AC" w:rsidDel="00866AF5">
                <w:rPr>
                  <w:rFonts w:ascii="Courier New" w:eastAsiaTheme="minorHAnsi" w:hAnsi="Courier New" w:cs="Courier New"/>
                  <w:sz w:val="20"/>
                  <w:lang w:val="en-US" w:eastAsia="en-US"/>
                </w:rPr>
                <w:delText>BEFORE</w:delText>
              </w:r>
              <w:r w:rsidRPr="00866AF5" w:rsidDel="00866AF5">
                <w:rPr>
                  <w:rFonts w:ascii="Courier New" w:eastAsiaTheme="minorHAnsi" w:hAnsi="Courier New" w:cs="Courier New"/>
                  <w:sz w:val="20"/>
                  <w:lang w:eastAsia="en-US"/>
                  <w:rPrChange w:id="700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701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ON</w:delText>
              </w:r>
              <w:r w:rsidRPr="00866AF5" w:rsidDel="00866AF5">
                <w:rPr>
                  <w:rFonts w:ascii="Courier New" w:eastAsiaTheme="minorHAnsi" w:hAnsi="Courier New" w:cs="Courier New"/>
                  <w:sz w:val="20"/>
                  <w:lang w:eastAsia="en-US"/>
                  <w:rPrChange w:id="701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TYREERPPLAN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12" w:author="Анастасия ." w:date="2023-10-11T17:39:00Z"/>
                <w:rFonts w:ascii="Courier New" w:eastAsiaTheme="minorHAnsi" w:hAnsi="Courier New" w:cs="Courier New"/>
                <w:sz w:val="20"/>
                <w:lang w:eastAsia="en-US"/>
                <w:rPrChange w:id="7013" w:author="Анастасия ." w:date="2023-10-11T17:39:00Z">
                  <w:rPr>
                    <w:del w:id="7014" w:author="Анастасия ." w:date="2023-10-11T17:39:00Z"/>
                    <w:rFonts w:ascii="Courier New" w:eastAsiaTheme="minorHAnsi" w:hAnsi="Courier New" w:cs="Courier New"/>
                    <w:sz w:val="20"/>
                    <w:lang w:val="en-US" w:eastAsia="en-US"/>
                  </w:rPr>
                </w:rPrChange>
              </w:rPr>
              <w:pPrChange w:id="7015" w:author="Анастасия ." w:date="2023-10-11T17:39:00Z">
                <w:pPr>
                  <w:ind w:firstLine="0"/>
                  <w:jc w:val="left"/>
                </w:pPr>
              </w:pPrChange>
            </w:pPr>
            <w:del w:id="7016" w:author="Анастасия ." w:date="2023-10-11T17:39:00Z">
              <w:r w:rsidRPr="002F58AC" w:rsidDel="00866AF5">
                <w:rPr>
                  <w:rFonts w:ascii="Courier New" w:eastAsiaTheme="minorHAnsi" w:hAnsi="Courier New" w:cs="Courier New"/>
                  <w:sz w:val="20"/>
                  <w:lang w:val="en-US" w:eastAsia="en-US"/>
                </w:rPr>
                <w:delText>FOR</w:delText>
              </w:r>
              <w:r w:rsidRPr="00866AF5" w:rsidDel="00866AF5">
                <w:rPr>
                  <w:rFonts w:ascii="Courier New" w:eastAsiaTheme="minorHAnsi" w:hAnsi="Courier New" w:cs="Courier New"/>
                  <w:sz w:val="20"/>
                  <w:lang w:eastAsia="en-US"/>
                  <w:rPrChange w:id="701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EACH</w:delText>
              </w:r>
              <w:r w:rsidRPr="00866AF5" w:rsidDel="00866AF5">
                <w:rPr>
                  <w:rFonts w:ascii="Courier New" w:eastAsiaTheme="minorHAnsi" w:hAnsi="Courier New" w:cs="Courier New"/>
                  <w:sz w:val="20"/>
                  <w:lang w:eastAsia="en-US"/>
                  <w:rPrChange w:id="701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ROW</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19" w:author="Анастасия ." w:date="2023-10-11T17:39:00Z"/>
                <w:rFonts w:ascii="Courier New" w:eastAsiaTheme="minorHAnsi" w:hAnsi="Courier New" w:cs="Courier New"/>
                <w:sz w:val="20"/>
                <w:lang w:eastAsia="en-US"/>
                <w:rPrChange w:id="7020" w:author="Анастасия ." w:date="2023-10-11T17:39:00Z">
                  <w:rPr>
                    <w:del w:id="7021" w:author="Анастасия ." w:date="2023-10-11T17:39:00Z"/>
                    <w:rFonts w:ascii="Courier New" w:eastAsiaTheme="minorHAnsi" w:hAnsi="Courier New" w:cs="Courier New"/>
                    <w:sz w:val="20"/>
                    <w:lang w:val="en-US" w:eastAsia="en-US"/>
                  </w:rPr>
                </w:rPrChange>
              </w:rPr>
              <w:pPrChange w:id="7022" w:author="Анастасия ." w:date="2023-10-11T17:39:00Z">
                <w:pPr>
                  <w:ind w:firstLine="0"/>
                  <w:jc w:val="left"/>
                </w:pPr>
              </w:pPrChange>
            </w:pPr>
            <w:del w:id="7023" w:author="Анастасия ." w:date="2023-10-11T17:39:00Z">
              <w:r w:rsidRPr="002F58AC" w:rsidDel="00866AF5">
                <w:rPr>
                  <w:rFonts w:ascii="Courier New" w:eastAsiaTheme="minorHAnsi" w:hAnsi="Courier New" w:cs="Courier New"/>
                  <w:sz w:val="20"/>
                  <w:lang w:val="en-US" w:eastAsia="en-US"/>
                </w:rPr>
                <w:delText>DECLARE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24" w:author="Анастасия ." w:date="2023-10-11T17:39:00Z"/>
                <w:rFonts w:ascii="Courier New" w:eastAsiaTheme="minorHAnsi" w:hAnsi="Courier New" w:cs="Courier New"/>
                <w:sz w:val="20"/>
                <w:lang w:eastAsia="en-US"/>
                <w:rPrChange w:id="7025" w:author="Анастасия ." w:date="2023-10-11T17:39:00Z">
                  <w:rPr>
                    <w:del w:id="7026" w:author="Анастасия ." w:date="2023-10-11T17:39:00Z"/>
                    <w:rFonts w:ascii="Courier New" w:eastAsiaTheme="minorHAnsi" w:hAnsi="Courier New" w:cs="Courier New"/>
                    <w:sz w:val="20"/>
                    <w:lang w:val="en-US" w:eastAsia="en-US"/>
                  </w:rPr>
                </w:rPrChange>
              </w:rPr>
              <w:pPrChange w:id="7027" w:author="Анастасия ." w:date="2023-10-11T17:39:00Z">
                <w:pPr>
                  <w:ind w:firstLine="0"/>
                  <w:jc w:val="left"/>
                </w:pPr>
              </w:pPrChange>
            </w:pPr>
            <w:del w:id="7028" w:author="Анастасия ." w:date="2023-10-11T17:39:00Z">
              <w:r w:rsidRPr="00866AF5" w:rsidDel="00866AF5">
                <w:rPr>
                  <w:rFonts w:ascii="Courier New" w:eastAsiaTheme="minorHAnsi" w:hAnsi="Courier New" w:cs="Courier New"/>
                  <w:sz w:val="20"/>
                  <w:lang w:eastAsia="en-US"/>
                  <w:rPrChange w:id="702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w:delText>
              </w:r>
              <w:r w:rsidRPr="00866AF5" w:rsidDel="00866AF5">
                <w:rPr>
                  <w:rFonts w:ascii="Courier New" w:eastAsiaTheme="minorHAnsi" w:hAnsi="Courier New" w:cs="Courier New"/>
                  <w:sz w:val="20"/>
                  <w:lang w:eastAsia="en-US"/>
                  <w:rPrChange w:id="7030"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msg</w:delText>
              </w:r>
              <w:r w:rsidRPr="00866AF5" w:rsidDel="00866AF5">
                <w:rPr>
                  <w:rFonts w:ascii="Courier New" w:eastAsiaTheme="minorHAnsi" w:hAnsi="Courier New" w:cs="Courier New"/>
                  <w:sz w:val="20"/>
                  <w:lang w:eastAsia="en-US"/>
                  <w:rPrChange w:id="703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VARCHAR</w:delText>
              </w:r>
              <w:r w:rsidRPr="00866AF5" w:rsidDel="00866AF5">
                <w:rPr>
                  <w:rFonts w:ascii="Courier New" w:eastAsiaTheme="minorHAnsi" w:hAnsi="Courier New" w:cs="Courier New"/>
                  <w:sz w:val="20"/>
                  <w:lang w:eastAsia="en-US"/>
                  <w:rPrChange w:id="7032" w:author="Анастасия ." w:date="2023-10-11T17:39:00Z">
                    <w:rPr>
                      <w:rFonts w:ascii="Courier New" w:eastAsiaTheme="minorHAnsi" w:hAnsi="Courier New" w:cs="Courier New"/>
                      <w:sz w:val="20"/>
                      <w:lang w:val="en-US" w:eastAsia="en-US"/>
                    </w:rPr>
                  </w:rPrChange>
                </w:rPr>
                <w:delText xml:space="preserve">2(200 </w:delText>
              </w:r>
              <w:r w:rsidRPr="002F58AC" w:rsidDel="00866AF5">
                <w:rPr>
                  <w:rFonts w:ascii="Courier New" w:eastAsiaTheme="minorHAnsi" w:hAnsi="Courier New" w:cs="Courier New"/>
                  <w:sz w:val="20"/>
                  <w:lang w:val="en-US" w:eastAsia="en-US"/>
                </w:rPr>
                <w:delText>CHAR</w:delText>
              </w:r>
              <w:r w:rsidRPr="00866AF5" w:rsidDel="00866AF5">
                <w:rPr>
                  <w:rFonts w:ascii="Courier New" w:eastAsiaTheme="minorHAnsi" w:hAnsi="Courier New" w:cs="Courier New"/>
                  <w:sz w:val="20"/>
                  <w:lang w:eastAsia="en-US"/>
                  <w:rPrChange w:id="7033"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34" w:author="Анастасия ." w:date="2023-10-11T17:39:00Z"/>
                <w:rFonts w:ascii="Courier New" w:eastAsiaTheme="minorHAnsi" w:hAnsi="Courier New" w:cs="Courier New"/>
                <w:sz w:val="20"/>
                <w:lang w:eastAsia="en-US"/>
                <w:rPrChange w:id="7035" w:author="Анастасия ." w:date="2023-10-11T17:39:00Z">
                  <w:rPr>
                    <w:del w:id="7036" w:author="Анастасия ." w:date="2023-10-11T17:39:00Z"/>
                    <w:rFonts w:ascii="Courier New" w:eastAsiaTheme="minorHAnsi" w:hAnsi="Courier New" w:cs="Courier New"/>
                    <w:sz w:val="20"/>
                    <w:lang w:val="en-US" w:eastAsia="en-US"/>
                  </w:rPr>
                </w:rPrChange>
              </w:rPr>
              <w:pPrChange w:id="7037" w:author="Анастасия ." w:date="2023-10-11T17:39:00Z">
                <w:pPr>
                  <w:ind w:firstLine="0"/>
                  <w:jc w:val="left"/>
                </w:pPr>
              </w:pPrChange>
            </w:pPr>
            <w:del w:id="7038" w:author="Анастасия ." w:date="2023-10-11T17:39:00Z">
              <w:r w:rsidRPr="002F58AC" w:rsidDel="00866AF5">
                <w:rPr>
                  <w:rFonts w:ascii="Courier New" w:eastAsiaTheme="minorHAnsi" w:hAnsi="Courier New" w:cs="Courier New"/>
                  <w:sz w:val="20"/>
                  <w:lang w:val="en-US" w:eastAsia="en-US"/>
                </w:rPr>
                <w:delText>BEGIN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39" w:author="Анастасия ." w:date="2023-10-11T17:39:00Z"/>
                <w:rFonts w:ascii="Courier New" w:eastAsiaTheme="minorHAnsi" w:hAnsi="Courier New" w:cs="Courier New"/>
                <w:sz w:val="20"/>
                <w:lang w:eastAsia="en-US"/>
                <w:rPrChange w:id="7040" w:author="Анастасия ." w:date="2023-10-11T17:39:00Z">
                  <w:rPr>
                    <w:del w:id="7041" w:author="Анастасия ." w:date="2023-10-11T17:39:00Z"/>
                    <w:rFonts w:ascii="Courier New" w:eastAsiaTheme="minorHAnsi" w:hAnsi="Courier New" w:cs="Courier New"/>
                    <w:sz w:val="20"/>
                    <w:lang w:val="en-US" w:eastAsia="en-US"/>
                  </w:rPr>
                </w:rPrChange>
              </w:rPr>
              <w:pPrChange w:id="7042" w:author="Анастасия ." w:date="2023-10-11T17:39:00Z">
                <w:pPr>
                  <w:ind w:firstLine="0"/>
                  <w:jc w:val="left"/>
                </w:pPr>
              </w:pPrChange>
            </w:pPr>
            <w:del w:id="7043" w:author="Анастасия ." w:date="2023-10-11T17:39:00Z">
              <w:r w:rsidRPr="00866AF5" w:rsidDel="00866AF5">
                <w:rPr>
                  <w:rFonts w:ascii="Courier New" w:eastAsiaTheme="minorHAnsi" w:hAnsi="Courier New" w:cs="Courier New"/>
                  <w:sz w:val="20"/>
                  <w:lang w:eastAsia="en-US"/>
                  <w:rPrChange w:id="704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704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4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BATCHNUMBER</w:delText>
              </w:r>
              <w:r w:rsidRPr="00866AF5" w:rsidDel="00866AF5">
                <w:rPr>
                  <w:rFonts w:ascii="Courier New" w:eastAsiaTheme="minorHAnsi" w:hAnsi="Courier New" w:cs="Courier New"/>
                  <w:sz w:val="20"/>
                  <w:lang w:eastAsia="en-US"/>
                  <w:rPrChange w:id="704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4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4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5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5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MODEL</w:delText>
              </w:r>
              <w:r w:rsidRPr="00866AF5" w:rsidDel="00866AF5">
                <w:rPr>
                  <w:rFonts w:ascii="Courier New" w:eastAsiaTheme="minorHAnsi" w:hAnsi="Courier New" w:cs="Courier New"/>
                  <w:sz w:val="20"/>
                  <w:lang w:eastAsia="en-US"/>
                  <w:rPrChange w:id="705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5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5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5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5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STANDATDSIZE</w:delText>
              </w:r>
              <w:r w:rsidRPr="00866AF5" w:rsidDel="00866AF5">
                <w:rPr>
                  <w:rFonts w:ascii="Courier New" w:eastAsiaTheme="minorHAnsi" w:hAnsi="Courier New" w:cs="Courier New"/>
                  <w:sz w:val="20"/>
                  <w:lang w:eastAsia="en-US"/>
                  <w:rPrChange w:id="705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5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5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6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6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TYRESTUDDED</w:delText>
              </w:r>
              <w:r w:rsidRPr="00866AF5" w:rsidDel="00866AF5">
                <w:rPr>
                  <w:rFonts w:ascii="Courier New" w:eastAsiaTheme="minorHAnsi" w:hAnsi="Courier New" w:cs="Courier New"/>
                  <w:sz w:val="20"/>
                  <w:lang w:eastAsia="en-US"/>
                  <w:rPrChange w:id="706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6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64" w:author="Анастасия ." w:date="2023-10-11T17:39:00Z"/>
                <w:rFonts w:ascii="Courier New" w:eastAsiaTheme="minorHAnsi" w:hAnsi="Courier New" w:cs="Courier New"/>
                <w:sz w:val="20"/>
                <w:lang w:eastAsia="en-US"/>
                <w:rPrChange w:id="7065" w:author="Анастасия ." w:date="2023-10-11T17:39:00Z">
                  <w:rPr>
                    <w:del w:id="7066" w:author="Анастасия ." w:date="2023-10-11T17:39:00Z"/>
                    <w:rFonts w:ascii="Courier New" w:eastAsiaTheme="minorHAnsi" w:hAnsi="Courier New" w:cs="Courier New"/>
                    <w:sz w:val="20"/>
                    <w:lang w:val="en-US" w:eastAsia="en-US"/>
                  </w:rPr>
                </w:rPrChange>
              </w:rPr>
              <w:pPrChange w:id="7067" w:author="Анастасия ." w:date="2023-10-11T17:39:00Z">
                <w:pPr>
                  <w:ind w:firstLine="0"/>
                  <w:jc w:val="left"/>
                </w:pPr>
              </w:pPrChange>
            </w:pPr>
            <w:del w:id="7068" w:author="Анастасия ." w:date="2023-10-11T17:39:00Z">
              <w:r w:rsidRPr="00866AF5" w:rsidDel="00866AF5">
                <w:rPr>
                  <w:rFonts w:ascii="Courier New" w:eastAsiaTheme="minorHAnsi" w:hAnsi="Courier New" w:cs="Courier New"/>
                  <w:sz w:val="20"/>
                  <w:lang w:eastAsia="en-US"/>
                  <w:rPrChange w:id="706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7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7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TRANSPORT</w:delText>
              </w:r>
              <w:r w:rsidRPr="00866AF5" w:rsidDel="00866AF5">
                <w:rPr>
                  <w:rFonts w:ascii="Courier New" w:eastAsiaTheme="minorHAnsi" w:hAnsi="Courier New" w:cs="Courier New"/>
                  <w:sz w:val="20"/>
                  <w:lang w:eastAsia="en-US"/>
                  <w:rPrChange w:id="707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7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7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7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7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SEASON</w:delText>
              </w:r>
              <w:r w:rsidRPr="00866AF5" w:rsidDel="00866AF5">
                <w:rPr>
                  <w:rFonts w:ascii="Courier New" w:eastAsiaTheme="minorHAnsi" w:hAnsi="Courier New" w:cs="Courier New"/>
                  <w:sz w:val="20"/>
                  <w:lang w:eastAsia="en-US"/>
                  <w:rPrChange w:id="707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7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7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8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8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DIAMETER</w:delText>
              </w:r>
              <w:r w:rsidRPr="00866AF5" w:rsidDel="00866AF5">
                <w:rPr>
                  <w:rFonts w:ascii="Courier New" w:eastAsiaTheme="minorHAnsi" w:hAnsi="Courier New" w:cs="Courier New"/>
                  <w:sz w:val="20"/>
                  <w:lang w:eastAsia="en-US"/>
                  <w:rPrChange w:id="708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8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8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8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8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FRAMECONSTRUCTION</w:delText>
              </w:r>
              <w:r w:rsidRPr="00866AF5" w:rsidDel="00866AF5">
                <w:rPr>
                  <w:rFonts w:ascii="Courier New" w:eastAsiaTheme="minorHAnsi" w:hAnsi="Courier New" w:cs="Courier New"/>
                  <w:sz w:val="20"/>
                  <w:lang w:eastAsia="en-US"/>
                  <w:rPrChange w:id="708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8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089" w:author="Анастасия ." w:date="2023-10-11T17:39:00Z"/>
                <w:rFonts w:ascii="Courier New" w:eastAsiaTheme="minorHAnsi" w:hAnsi="Courier New" w:cs="Courier New"/>
                <w:sz w:val="20"/>
                <w:lang w:eastAsia="en-US"/>
                <w:rPrChange w:id="7090" w:author="Анастасия ." w:date="2023-10-11T17:39:00Z">
                  <w:rPr>
                    <w:del w:id="7091" w:author="Анастасия ." w:date="2023-10-11T17:39:00Z"/>
                    <w:rFonts w:ascii="Courier New" w:eastAsiaTheme="minorHAnsi" w:hAnsi="Courier New" w:cs="Courier New"/>
                    <w:sz w:val="20"/>
                    <w:lang w:val="en-US" w:eastAsia="en-US"/>
                  </w:rPr>
                </w:rPrChange>
              </w:rPr>
              <w:pPrChange w:id="7092" w:author="Анастасия ." w:date="2023-10-11T17:39:00Z">
                <w:pPr>
                  <w:ind w:firstLine="0"/>
                  <w:jc w:val="left"/>
                </w:pPr>
              </w:pPrChange>
            </w:pPr>
            <w:del w:id="7093" w:author="Анастасия ." w:date="2023-10-11T17:39:00Z">
              <w:r w:rsidRPr="00866AF5" w:rsidDel="00866AF5">
                <w:rPr>
                  <w:rFonts w:ascii="Courier New" w:eastAsiaTheme="minorHAnsi" w:hAnsi="Courier New" w:cs="Courier New"/>
                  <w:sz w:val="20"/>
                  <w:lang w:eastAsia="en-US"/>
                  <w:rPrChange w:id="709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09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09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SEALINGMETHOD</w:delText>
              </w:r>
              <w:r w:rsidRPr="00866AF5" w:rsidDel="00866AF5">
                <w:rPr>
                  <w:rFonts w:ascii="Courier New" w:eastAsiaTheme="minorHAnsi" w:hAnsi="Courier New" w:cs="Courier New"/>
                  <w:sz w:val="20"/>
                  <w:lang w:eastAsia="en-US"/>
                  <w:rPrChange w:id="709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09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09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10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10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MANUFACTURER</w:delText>
              </w:r>
              <w:r w:rsidRPr="00866AF5" w:rsidDel="00866AF5">
                <w:rPr>
                  <w:rFonts w:ascii="Courier New" w:eastAsiaTheme="minorHAnsi" w:hAnsi="Courier New" w:cs="Courier New"/>
                  <w:sz w:val="20"/>
                  <w:lang w:eastAsia="en-US"/>
                  <w:rPrChange w:id="710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10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0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10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106"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BRAND</w:delText>
              </w:r>
              <w:r w:rsidRPr="00866AF5" w:rsidDel="00866AF5">
                <w:rPr>
                  <w:rFonts w:ascii="Courier New" w:eastAsiaTheme="minorHAnsi" w:hAnsi="Courier New" w:cs="Courier New"/>
                  <w:sz w:val="20"/>
                  <w:lang w:eastAsia="en-US"/>
                  <w:rPrChange w:id="710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10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0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OR</w:delText>
              </w:r>
              <w:r w:rsidRPr="00866AF5" w:rsidDel="00866AF5">
                <w:rPr>
                  <w:rFonts w:ascii="Courier New" w:eastAsiaTheme="minorHAnsi" w:hAnsi="Courier New" w:cs="Courier New"/>
                  <w:sz w:val="20"/>
                  <w:lang w:eastAsia="en-US"/>
                  <w:rPrChange w:id="711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new</w:delText>
              </w:r>
              <w:r w:rsidRPr="00866AF5" w:rsidDel="00866AF5">
                <w:rPr>
                  <w:rFonts w:ascii="Courier New" w:eastAsiaTheme="minorHAnsi" w:hAnsi="Courier New" w:cs="Courier New"/>
                  <w:sz w:val="20"/>
                  <w:lang w:eastAsia="en-US"/>
                  <w:rPrChange w:id="7111"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PRODIDTYRE</w:delText>
              </w:r>
              <w:r w:rsidRPr="00866AF5" w:rsidDel="00866AF5">
                <w:rPr>
                  <w:rFonts w:ascii="Courier New" w:eastAsiaTheme="minorHAnsi" w:hAnsi="Courier New" w:cs="Courier New"/>
                  <w:sz w:val="20"/>
                  <w:lang w:eastAsia="en-US"/>
                  <w:rPrChange w:id="711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IS</w:delText>
              </w:r>
              <w:r w:rsidRPr="00866AF5" w:rsidDel="00866AF5">
                <w:rPr>
                  <w:rFonts w:ascii="Courier New" w:eastAsiaTheme="minorHAnsi" w:hAnsi="Courier New" w:cs="Courier New"/>
                  <w:sz w:val="20"/>
                  <w:lang w:eastAsia="en-US"/>
                  <w:rPrChange w:id="711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1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15" w:author="Анастасия ." w:date="2023-10-11T17:39:00Z"/>
                <w:rFonts w:ascii="Courier New" w:eastAsiaTheme="minorHAnsi" w:hAnsi="Courier New" w:cs="Courier New"/>
                <w:sz w:val="20"/>
                <w:lang w:eastAsia="en-US"/>
                <w:rPrChange w:id="7116" w:author="Анастасия ." w:date="2023-10-11T17:39:00Z">
                  <w:rPr>
                    <w:del w:id="7117" w:author="Анастасия ." w:date="2023-10-11T17:39:00Z"/>
                    <w:rFonts w:ascii="Courier New" w:eastAsiaTheme="minorHAnsi" w:hAnsi="Courier New" w:cs="Courier New"/>
                    <w:sz w:val="20"/>
                    <w:lang w:val="en-US" w:eastAsia="en-US"/>
                  </w:rPr>
                </w:rPrChange>
              </w:rPr>
              <w:pPrChange w:id="7118" w:author="Анастасия ." w:date="2023-10-11T17:39:00Z">
                <w:pPr>
                  <w:ind w:firstLine="0"/>
                  <w:jc w:val="left"/>
                </w:pPr>
              </w:pPrChange>
            </w:pPr>
            <w:del w:id="7119" w:author="Анастасия ." w:date="2023-10-11T17:39:00Z">
              <w:r w:rsidRPr="00866AF5" w:rsidDel="00866AF5">
                <w:rPr>
                  <w:rFonts w:ascii="Courier New" w:eastAsiaTheme="minorHAnsi" w:hAnsi="Courier New" w:cs="Courier New"/>
                  <w:sz w:val="20"/>
                  <w:lang w:eastAsia="en-US"/>
                  <w:rPrChange w:id="712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712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712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712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712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712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VALUES</w:delText>
              </w:r>
              <w:r w:rsidRPr="00866AF5" w:rsidDel="00866AF5">
                <w:rPr>
                  <w:rFonts w:ascii="Courier New" w:eastAsiaTheme="minorHAnsi" w:hAnsi="Courier New" w:cs="Courier New"/>
                  <w:sz w:val="20"/>
                  <w:lang w:eastAsia="en-US"/>
                  <w:rPrChange w:id="712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Одна</w:delText>
              </w:r>
              <w:r w:rsidRPr="00866AF5" w:rsidDel="00866AF5">
                <w:rPr>
                  <w:rFonts w:ascii="Courier New" w:eastAsiaTheme="minorHAnsi" w:hAnsi="Courier New" w:cs="Courier New"/>
                  <w:sz w:val="20"/>
                  <w:lang w:eastAsia="en-US"/>
                  <w:rPrChange w:id="712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или</w:delText>
              </w:r>
              <w:r w:rsidRPr="00866AF5" w:rsidDel="00866AF5">
                <w:rPr>
                  <w:rFonts w:ascii="Courier New" w:eastAsiaTheme="minorHAnsi" w:hAnsi="Courier New" w:cs="Courier New"/>
                  <w:sz w:val="20"/>
                  <w:lang w:eastAsia="en-US"/>
                  <w:rPrChange w:id="712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более</w:delText>
              </w:r>
              <w:r w:rsidRPr="00866AF5" w:rsidDel="00866AF5">
                <w:rPr>
                  <w:rFonts w:ascii="Courier New" w:eastAsiaTheme="minorHAnsi" w:hAnsi="Courier New" w:cs="Courier New"/>
                  <w:sz w:val="20"/>
                  <w:lang w:eastAsia="en-US"/>
                  <w:rPrChange w:id="712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not</w:delText>
              </w:r>
              <w:r w:rsidRPr="00866AF5" w:rsidDel="00866AF5">
                <w:rPr>
                  <w:rFonts w:ascii="Courier New" w:eastAsiaTheme="minorHAnsi" w:hAnsi="Courier New" w:cs="Courier New"/>
                  <w:sz w:val="20"/>
                  <w:lang w:eastAsia="en-US"/>
                  <w:rPrChange w:id="713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3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колонок</w:delText>
              </w:r>
              <w:r w:rsidRPr="00866AF5" w:rsidDel="00866AF5">
                <w:rPr>
                  <w:rFonts w:ascii="Courier New" w:eastAsiaTheme="minorHAnsi" w:hAnsi="Courier New" w:cs="Courier New"/>
                  <w:sz w:val="20"/>
                  <w:lang w:eastAsia="en-US"/>
                  <w:rPrChange w:id="713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содержат</w:delText>
              </w:r>
              <w:r w:rsidRPr="00866AF5" w:rsidDel="00866AF5">
                <w:rPr>
                  <w:rFonts w:ascii="Courier New" w:eastAsiaTheme="minorHAnsi" w:hAnsi="Courier New" w:cs="Courier New"/>
                  <w:sz w:val="20"/>
                  <w:lang w:eastAsia="en-US"/>
                  <w:rPrChange w:id="713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3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значения</w:delText>
              </w:r>
              <w:r w:rsidRPr="00866AF5" w:rsidDel="00866AF5">
                <w:rPr>
                  <w:rFonts w:ascii="Courier New" w:eastAsiaTheme="minorHAnsi" w:hAnsi="Courier New" w:cs="Courier New"/>
                  <w:sz w:val="20"/>
                  <w:lang w:eastAsia="en-US"/>
                  <w:rPrChange w:id="713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7136"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37" w:author="Анастасия ." w:date="2023-10-11T17:39:00Z"/>
                <w:rFonts w:ascii="Courier New" w:eastAsiaTheme="minorHAnsi" w:hAnsi="Courier New" w:cs="Courier New"/>
                <w:sz w:val="20"/>
                <w:lang w:eastAsia="en-US"/>
                <w:rPrChange w:id="7138" w:author="Анастасия ." w:date="2023-10-11T17:39:00Z">
                  <w:rPr>
                    <w:del w:id="7139" w:author="Анастасия ." w:date="2023-10-11T17:39:00Z"/>
                    <w:rFonts w:ascii="Courier New" w:eastAsiaTheme="minorHAnsi" w:hAnsi="Courier New" w:cs="Courier New"/>
                    <w:sz w:val="20"/>
                    <w:lang w:val="en-US" w:eastAsia="en-US"/>
                  </w:rPr>
                </w:rPrChange>
              </w:rPr>
              <w:pPrChange w:id="7140" w:author="Анастасия ." w:date="2023-10-11T17:39:00Z">
                <w:pPr>
                  <w:ind w:firstLine="0"/>
                  <w:jc w:val="left"/>
                </w:pPr>
              </w:pPrChange>
            </w:pPr>
            <w:del w:id="7141" w:author="Анастасия ." w:date="2023-10-11T17:39:00Z">
              <w:r w:rsidRPr="00866AF5" w:rsidDel="00866AF5">
                <w:rPr>
                  <w:rFonts w:ascii="Courier New" w:eastAsiaTheme="minorHAnsi" w:hAnsi="Courier New" w:cs="Courier New"/>
                  <w:sz w:val="20"/>
                  <w:lang w:eastAsia="en-US"/>
                  <w:rPrChange w:id="714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RAISE</w:delText>
              </w:r>
              <w:r w:rsidRPr="00866AF5" w:rsidDel="00866AF5">
                <w:rPr>
                  <w:rFonts w:ascii="Courier New" w:eastAsiaTheme="minorHAnsi" w:hAnsi="Courier New" w:cs="Courier New"/>
                  <w:sz w:val="20"/>
                  <w:lang w:eastAsia="en-US"/>
                  <w:rPrChange w:id="7143"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APPLICATION</w:delText>
              </w:r>
              <w:r w:rsidRPr="00866AF5" w:rsidDel="00866AF5">
                <w:rPr>
                  <w:rFonts w:ascii="Courier New" w:eastAsiaTheme="minorHAnsi" w:hAnsi="Courier New" w:cs="Courier New"/>
                  <w:sz w:val="20"/>
                  <w:lang w:eastAsia="en-US"/>
                  <w:rPrChange w:id="7144"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ERROR</w:delText>
              </w:r>
              <w:r w:rsidRPr="00866AF5" w:rsidDel="00866AF5">
                <w:rPr>
                  <w:rFonts w:ascii="Courier New" w:eastAsiaTheme="minorHAnsi" w:hAnsi="Courier New" w:cs="Courier New"/>
                  <w:sz w:val="20"/>
                  <w:lang w:eastAsia="en-US"/>
                  <w:rPrChange w:id="7145" w:author="Анастасия ." w:date="2023-10-11T17:39:00Z">
                    <w:rPr>
                      <w:rFonts w:ascii="Courier New" w:eastAsiaTheme="minorHAnsi" w:hAnsi="Courier New" w:cs="Courier New"/>
                      <w:sz w:val="20"/>
                      <w:lang w:val="en-US" w:eastAsia="en-US"/>
                    </w:rPr>
                  </w:rPrChange>
                </w:rPr>
                <w:delText>(-20001, '</w:delText>
              </w:r>
              <w:r w:rsidRPr="002F58AC" w:rsidDel="00866AF5">
                <w:rPr>
                  <w:rFonts w:ascii="Courier New" w:eastAsiaTheme="minorHAnsi" w:hAnsi="Courier New" w:cs="Courier New"/>
                  <w:sz w:val="20"/>
                  <w:lang w:eastAsia="en-US"/>
                </w:rPr>
                <w:delText>Одна</w:delText>
              </w:r>
              <w:r w:rsidRPr="00866AF5" w:rsidDel="00866AF5">
                <w:rPr>
                  <w:rFonts w:ascii="Courier New" w:eastAsiaTheme="minorHAnsi" w:hAnsi="Courier New" w:cs="Courier New"/>
                  <w:sz w:val="20"/>
                  <w:lang w:eastAsia="en-US"/>
                  <w:rPrChange w:id="714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или</w:delText>
              </w:r>
              <w:r w:rsidRPr="00866AF5" w:rsidDel="00866AF5">
                <w:rPr>
                  <w:rFonts w:ascii="Courier New" w:eastAsiaTheme="minorHAnsi" w:hAnsi="Courier New" w:cs="Courier New"/>
                  <w:sz w:val="20"/>
                  <w:lang w:eastAsia="en-US"/>
                  <w:rPrChange w:id="714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более</w:delText>
              </w:r>
              <w:r w:rsidRPr="00866AF5" w:rsidDel="00866AF5">
                <w:rPr>
                  <w:rFonts w:ascii="Courier New" w:eastAsiaTheme="minorHAnsi" w:hAnsi="Courier New" w:cs="Courier New"/>
                  <w:sz w:val="20"/>
                  <w:lang w:eastAsia="en-US"/>
                  <w:rPrChange w:id="714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not</w:delText>
              </w:r>
              <w:r w:rsidRPr="00866AF5" w:rsidDel="00866AF5">
                <w:rPr>
                  <w:rFonts w:ascii="Courier New" w:eastAsiaTheme="minorHAnsi" w:hAnsi="Courier New" w:cs="Courier New"/>
                  <w:sz w:val="20"/>
                  <w:lang w:eastAsia="en-US"/>
                  <w:rPrChange w:id="714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5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колонок</w:delText>
              </w:r>
              <w:r w:rsidRPr="00866AF5" w:rsidDel="00866AF5">
                <w:rPr>
                  <w:rFonts w:ascii="Courier New" w:eastAsiaTheme="minorHAnsi" w:hAnsi="Courier New" w:cs="Courier New"/>
                  <w:sz w:val="20"/>
                  <w:lang w:eastAsia="en-US"/>
                  <w:rPrChange w:id="715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содержат</w:delText>
              </w:r>
              <w:r w:rsidRPr="00866AF5" w:rsidDel="00866AF5">
                <w:rPr>
                  <w:rFonts w:ascii="Courier New" w:eastAsiaTheme="minorHAnsi" w:hAnsi="Courier New" w:cs="Courier New"/>
                  <w:sz w:val="20"/>
                  <w:lang w:eastAsia="en-US"/>
                  <w:rPrChange w:id="715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15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значения</w:delText>
              </w:r>
              <w:r w:rsidRPr="00866AF5" w:rsidDel="00866AF5">
                <w:rPr>
                  <w:rFonts w:ascii="Courier New" w:eastAsiaTheme="minorHAnsi" w:hAnsi="Courier New" w:cs="Courier New"/>
                  <w:sz w:val="20"/>
                  <w:lang w:eastAsia="en-US"/>
                  <w:rPrChange w:id="7154"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55" w:author="Анастасия ." w:date="2023-10-11T17:39:00Z"/>
                <w:rFonts w:ascii="Courier New" w:eastAsiaTheme="minorHAnsi" w:hAnsi="Courier New" w:cs="Courier New"/>
                <w:sz w:val="20"/>
                <w:lang w:eastAsia="en-US"/>
                <w:rPrChange w:id="7156" w:author="Анастасия ." w:date="2023-10-11T17:39:00Z">
                  <w:rPr>
                    <w:del w:id="7157" w:author="Анастасия ." w:date="2023-10-11T17:39:00Z"/>
                    <w:rFonts w:ascii="Courier New" w:eastAsiaTheme="minorHAnsi" w:hAnsi="Courier New" w:cs="Courier New"/>
                    <w:sz w:val="20"/>
                    <w:lang w:val="en-US" w:eastAsia="en-US"/>
                  </w:rPr>
                </w:rPrChange>
              </w:rPr>
              <w:pPrChange w:id="7158" w:author="Анастасия ." w:date="2023-10-11T17:39:00Z">
                <w:pPr>
                  <w:ind w:firstLine="0"/>
                  <w:jc w:val="left"/>
                </w:pPr>
              </w:pPrChange>
            </w:pPr>
            <w:del w:id="7159" w:author="Анастасия ." w:date="2023-10-11T17:39:00Z">
              <w:r w:rsidRPr="00866AF5" w:rsidDel="00866AF5">
                <w:rPr>
                  <w:rFonts w:ascii="Courier New" w:eastAsiaTheme="minorHAnsi" w:hAnsi="Courier New" w:cs="Courier New"/>
                  <w:sz w:val="20"/>
                  <w:lang w:eastAsia="en-US"/>
                  <w:rPrChange w:id="716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END</w:delText>
              </w:r>
              <w:r w:rsidRPr="00866AF5" w:rsidDel="00866AF5">
                <w:rPr>
                  <w:rFonts w:ascii="Courier New" w:eastAsiaTheme="minorHAnsi" w:hAnsi="Courier New" w:cs="Courier New"/>
                  <w:sz w:val="20"/>
                  <w:lang w:eastAsia="en-US"/>
                  <w:rPrChange w:id="716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7162"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63" w:author="Анастасия ." w:date="2023-10-11T17:39:00Z"/>
                <w:rFonts w:ascii="Courier New" w:eastAsiaTheme="minorHAnsi" w:hAnsi="Courier New" w:cs="Courier New"/>
                <w:sz w:val="20"/>
                <w:lang w:eastAsia="en-US"/>
                <w:rPrChange w:id="7164" w:author="Анастасия ." w:date="2023-10-11T17:39:00Z">
                  <w:rPr>
                    <w:del w:id="7165" w:author="Анастасия ." w:date="2023-10-11T17:39:00Z"/>
                    <w:rFonts w:ascii="Courier New" w:eastAsiaTheme="minorHAnsi" w:hAnsi="Courier New" w:cs="Courier New"/>
                    <w:sz w:val="20"/>
                    <w:lang w:val="en-US" w:eastAsia="en-US"/>
                  </w:rPr>
                </w:rPrChange>
              </w:rPr>
              <w:pPrChange w:id="7166" w:author="Анастасия ." w:date="2023-10-11T17:39:00Z">
                <w:pPr>
                  <w:ind w:firstLine="0"/>
                  <w:jc w:val="left"/>
                </w:pPr>
              </w:pPrChange>
            </w:pPr>
          </w:p>
          <w:p w:rsidR="004005FD" w:rsidRPr="00866AF5" w:rsidDel="00866AF5" w:rsidRDefault="004005FD" w:rsidP="00866AF5">
            <w:pPr>
              <w:pStyle w:val="a6"/>
              <w:numPr>
                <w:ilvl w:val="0"/>
                <w:numId w:val="1"/>
              </w:numPr>
              <w:spacing w:after="200"/>
              <w:ind w:left="0" w:firstLine="709"/>
              <w:contextualSpacing w:val="0"/>
              <w:jc w:val="left"/>
              <w:outlineLvl w:val="0"/>
              <w:rPr>
                <w:del w:id="7167" w:author="Анастасия ." w:date="2023-10-11T17:39:00Z"/>
                <w:rFonts w:ascii="Courier New" w:eastAsiaTheme="minorHAnsi" w:hAnsi="Courier New" w:cs="Courier New"/>
                <w:sz w:val="20"/>
                <w:lang w:eastAsia="en-US"/>
                <w:rPrChange w:id="7168" w:author="Анастасия ." w:date="2023-10-11T17:39:00Z">
                  <w:rPr>
                    <w:del w:id="7169" w:author="Анастасия ." w:date="2023-10-11T17:39:00Z"/>
                    <w:rFonts w:ascii="Courier New" w:eastAsiaTheme="minorHAnsi" w:hAnsi="Courier New" w:cs="Courier New"/>
                    <w:sz w:val="20"/>
                    <w:lang w:val="en-US" w:eastAsia="en-US"/>
                  </w:rPr>
                </w:rPrChange>
              </w:rPr>
              <w:pPrChange w:id="7170" w:author="Анастасия ." w:date="2023-10-11T17:39:00Z">
                <w:pPr>
                  <w:ind w:firstLine="0"/>
                  <w:jc w:val="left"/>
                </w:pPr>
              </w:pPrChange>
            </w:pPr>
            <w:del w:id="7171" w:author="Анастасия ." w:date="2023-10-11T17:39:00Z">
              <w:r w:rsidRPr="00866AF5" w:rsidDel="00866AF5">
                <w:rPr>
                  <w:rFonts w:ascii="Courier New" w:eastAsiaTheme="minorHAnsi" w:hAnsi="Courier New" w:cs="Courier New"/>
                  <w:sz w:val="20"/>
                  <w:lang w:eastAsia="en-US"/>
                  <w:rPrChange w:id="717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EXCEPTION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73" w:author="Анастасия ." w:date="2023-10-11T17:39:00Z"/>
                <w:rFonts w:ascii="Courier New" w:eastAsiaTheme="minorHAnsi" w:hAnsi="Courier New" w:cs="Courier New"/>
                <w:sz w:val="20"/>
                <w:lang w:eastAsia="en-US"/>
                <w:rPrChange w:id="7174" w:author="Анастасия ." w:date="2023-10-11T17:39:00Z">
                  <w:rPr>
                    <w:del w:id="7175" w:author="Анастасия ." w:date="2023-10-11T17:39:00Z"/>
                    <w:rFonts w:ascii="Courier New" w:eastAsiaTheme="minorHAnsi" w:hAnsi="Courier New" w:cs="Courier New"/>
                    <w:sz w:val="20"/>
                    <w:lang w:val="en-US" w:eastAsia="en-US"/>
                  </w:rPr>
                </w:rPrChange>
              </w:rPr>
              <w:pPrChange w:id="7176" w:author="Анастасия ." w:date="2023-10-11T17:39:00Z">
                <w:pPr>
                  <w:ind w:firstLine="0"/>
                  <w:jc w:val="left"/>
                </w:pPr>
              </w:pPrChange>
            </w:pPr>
            <w:del w:id="7177" w:author="Анастасия ." w:date="2023-10-11T17:39:00Z">
              <w:r w:rsidRPr="00866AF5" w:rsidDel="00866AF5">
                <w:rPr>
                  <w:rFonts w:ascii="Courier New" w:eastAsiaTheme="minorHAnsi" w:hAnsi="Courier New" w:cs="Courier New"/>
                  <w:sz w:val="20"/>
                  <w:lang w:eastAsia="en-US"/>
                  <w:rPrChange w:id="717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WHEN</w:delText>
              </w:r>
              <w:r w:rsidRPr="00866AF5" w:rsidDel="00866AF5">
                <w:rPr>
                  <w:rFonts w:ascii="Courier New" w:eastAsiaTheme="minorHAnsi" w:hAnsi="Courier New" w:cs="Courier New"/>
                  <w:sz w:val="20"/>
                  <w:lang w:eastAsia="en-US"/>
                  <w:rPrChange w:id="717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OTHERS</w:delText>
              </w:r>
              <w:r w:rsidRPr="00866AF5" w:rsidDel="00866AF5">
                <w:rPr>
                  <w:rFonts w:ascii="Courier New" w:eastAsiaTheme="minorHAnsi" w:hAnsi="Courier New" w:cs="Courier New"/>
                  <w:sz w:val="20"/>
                  <w:lang w:eastAsia="en-US"/>
                  <w:rPrChange w:id="718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81" w:author="Анастасия ." w:date="2023-10-11T17:39:00Z"/>
                <w:rFonts w:ascii="Courier New" w:eastAsiaTheme="minorHAnsi" w:hAnsi="Courier New" w:cs="Courier New"/>
                <w:sz w:val="20"/>
                <w:lang w:eastAsia="en-US"/>
                <w:rPrChange w:id="7182" w:author="Анастасия ." w:date="2023-10-11T17:39:00Z">
                  <w:rPr>
                    <w:del w:id="7183" w:author="Анастасия ." w:date="2023-10-11T17:39:00Z"/>
                    <w:rFonts w:ascii="Courier New" w:eastAsiaTheme="minorHAnsi" w:hAnsi="Courier New" w:cs="Courier New"/>
                    <w:sz w:val="20"/>
                    <w:lang w:val="en-US" w:eastAsia="en-US"/>
                  </w:rPr>
                </w:rPrChange>
              </w:rPr>
              <w:pPrChange w:id="7184" w:author="Анастасия ." w:date="2023-10-11T17:39:00Z">
                <w:pPr>
                  <w:ind w:firstLine="0"/>
                  <w:jc w:val="left"/>
                </w:pPr>
              </w:pPrChange>
            </w:pPr>
            <w:del w:id="7185" w:author="Анастасия ." w:date="2023-10-11T17:39:00Z">
              <w:r w:rsidRPr="00866AF5" w:rsidDel="00866AF5">
                <w:rPr>
                  <w:rFonts w:ascii="Courier New" w:eastAsiaTheme="minorHAnsi" w:hAnsi="Courier New" w:cs="Courier New"/>
                  <w:sz w:val="20"/>
                  <w:lang w:eastAsia="en-US"/>
                  <w:rPrChange w:id="718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IF</w:delText>
              </w:r>
              <w:r w:rsidRPr="00866AF5" w:rsidDel="00866AF5">
                <w:rPr>
                  <w:rFonts w:ascii="Courier New" w:eastAsiaTheme="minorHAnsi" w:hAnsi="Courier New" w:cs="Courier New"/>
                  <w:sz w:val="20"/>
                  <w:lang w:eastAsia="en-US"/>
                  <w:rPrChange w:id="718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SQLCODE</w:delText>
              </w:r>
              <w:r w:rsidRPr="00866AF5" w:rsidDel="00866AF5">
                <w:rPr>
                  <w:rFonts w:ascii="Courier New" w:eastAsiaTheme="minorHAnsi" w:hAnsi="Courier New" w:cs="Courier New"/>
                  <w:sz w:val="20"/>
                  <w:lang w:eastAsia="en-US"/>
                  <w:rPrChange w:id="7188" w:author="Анастасия ." w:date="2023-10-11T17:39:00Z">
                    <w:rPr>
                      <w:rFonts w:ascii="Courier New" w:eastAsiaTheme="minorHAnsi" w:hAnsi="Courier New" w:cs="Courier New"/>
                      <w:sz w:val="20"/>
                      <w:lang w:val="en-US" w:eastAsia="en-US"/>
                    </w:rPr>
                  </w:rPrChange>
                </w:rPr>
                <w:delText xml:space="preserve"> = -1400 </w:delText>
              </w:r>
              <w:r w:rsidRPr="002F58AC" w:rsidDel="00866AF5">
                <w:rPr>
                  <w:rFonts w:ascii="Courier New" w:eastAsiaTheme="minorHAnsi" w:hAnsi="Courier New" w:cs="Courier New"/>
                  <w:sz w:val="20"/>
                  <w:lang w:val="en-US" w:eastAsia="en-US"/>
                </w:rPr>
                <w:delText>THEN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189" w:author="Анастасия ." w:date="2023-10-11T17:39:00Z"/>
                <w:rFonts w:ascii="Courier New" w:eastAsiaTheme="minorHAnsi" w:hAnsi="Courier New" w:cs="Courier New"/>
                <w:sz w:val="20"/>
                <w:lang w:eastAsia="en-US"/>
                <w:rPrChange w:id="7190" w:author="Анастасия ." w:date="2023-10-11T17:39:00Z">
                  <w:rPr>
                    <w:del w:id="7191" w:author="Анастасия ." w:date="2023-10-11T17:39:00Z"/>
                    <w:rFonts w:ascii="Courier New" w:eastAsiaTheme="minorHAnsi" w:hAnsi="Courier New" w:cs="Courier New"/>
                    <w:sz w:val="20"/>
                    <w:lang w:val="en-US" w:eastAsia="en-US"/>
                  </w:rPr>
                </w:rPrChange>
              </w:rPr>
              <w:pPrChange w:id="7192" w:author="Анастасия ." w:date="2023-10-11T17:39:00Z">
                <w:pPr>
                  <w:ind w:firstLine="0"/>
                  <w:jc w:val="left"/>
                </w:pPr>
              </w:pPrChange>
            </w:pPr>
            <w:del w:id="7193" w:author="Анастасия ." w:date="2023-10-11T17:39:00Z">
              <w:r w:rsidRPr="00866AF5" w:rsidDel="00866AF5">
                <w:rPr>
                  <w:rFonts w:ascii="Courier New" w:eastAsiaTheme="minorHAnsi" w:hAnsi="Courier New" w:cs="Courier New"/>
                  <w:sz w:val="20"/>
                  <w:lang w:eastAsia="en-US"/>
                  <w:rPrChange w:id="719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719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719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719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719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719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VALUES</w:delText>
              </w:r>
              <w:r w:rsidRPr="00866AF5" w:rsidDel="00866AF5">
                <w:rPr>
                  <w:rFonts w:ascii="Courier New" w:eastAsiaTheme="minorHAnsi" w:hAnsi="Courier New" w:cs="Courier New"/>
                  <w:sz w:val="20"/>
                  <w:lang w:eastAsia="en-US"/>
                  <w:rPrChange w:id="7200"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Одна</w:delText>
              </w:r>
              <w:r w:rsidRPr="00866AF5" w:rsidDel="00866AF5">
                <w:rPr>
                  <w:rFonts w:ascii="Courier New" w:eastAsiaTheme="minorHAnsi" w:hAnsi="Courier New" w:cs="Courier New"/>
                  <w:sz w:val="20"/>
                  <w:lang w:eastAsia="en-US"/>
                  <w:rPrChange w:id="7201"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или</w:delText>
              </w:r>
              <w:r w:rsidRPr="00866AF5" w:rsidDel="00866AF5">
                <w:rPr>
                  <w:rFonts w:ascii="Courier New" w:eastAsiaTheme="minorHAnsi" w:hAnsi="Courier New" w:cs="Courier New"/>
                  <w:sz w:val="20"/>
                  <w:lang w:eastAsia="en-US"/>
                  <w:rPrChange w:id="720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более</w:delText>
              </w:r>
              <w:r w:rsidRPr="00866AF5" w:rsidDel="00866AF5">
                <w:rPr>
                  <w:rFonts w:ascii="Courier New" w:eastAsiaTheme="minorHAnsi" w:hAnsi="Courier New" w:cs="Courier New"/>
                  <w:sz w:val="20"/>
                  <w:lang w:eastAsia="en-US"/>
                  <w:rPrChange w:id="720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not</w:delText>
              </w:r>
              <w:r w:rsidRPr="00866AF5" w:rsidDel="00866AF5">
                <w:rPr>
                  <w:rFonts w:ascii="Courier New" w:eastAsiaTheme="minorHAnsi" w:hAnsi="Courier New" w:cs="Courier New"/>
                  <w:sz w:val="20"/>
                  <w:lang w:eastAsia="en-US"/>
                  <w:rPrChange w:id="720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20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колонок</w:delText>
              </w:r>
              <w:r w:rsidRPr="00866AF5" w:rsidDel="00866AF5">
                <w:rPr>
                  <w:rFonts w:ascii="Courier New" w:eastAsiaTheme="minorHAnsi" w:hAnsi="Courier New" w:cs="Courier New"/>
                  <w:sz w:val="20"/>
                  <w:lang w:eastAsia="en-US"/>
                  <w:rPrChange w:id="720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содержат</w:delText>
              </w:r>
              <w:r w:rsidRPr="00866AF5" w:rsidDel="00866AF5">
                <w:rPr>
                  <w:rFonts w:ascii="Courier New" w:eastAsiaTheme="minorHAnsi" w:hAnsi="Courier New" w:cs="Courier New"/>
                  <w:sz w:val="20"/>
                  <w:lang w:eastAsia="en-US"/>
                  <w:rPrChange w:id="7207"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null</w:delText>
              </w:r>
              <w:r w:rsidRPr="00866AF5" w:rsidDel="00866AF5">
                <w:rPr>
                  <w:rFonts w:ascii="Courier New" w:eastAsiaTheme="minorHAnsi" w:hAnsi="Courier New" w:cs="Courier New"/>
                  <w:sz w:val="20"/>
                  <w:lang w:eastAsia="en-US"/>
                  <w:rPrChange w:id="720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значения</w:delText>
              </w:r>
              <w:r w:rsidRPr="00866AF5" w:rsidDel="00866AF5">
                <w:rPr>
                  <w:rFonts w:ascii="Courier New" w:eastAsiaTheme="minorHAnsi" w:hAnsi="Courier New" w:cs="Courier New"/>
                  <w:sz w:val="20"/>
                  <w:lang w:eastAsia="en-US"/>
                  <w:rPrChange w:id="7209"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7210" w:author="Анастасия ." w:date="2023-10-11T17:39:00Z">
                    <w:rPr>
                      <w:rFonts w:ascii="Courier New" w:eastAsiaTheme="minorHAnsi" w:hAnsi="Courier New" w:cs="Courier New"/>
                      <w:sz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211" w:author="Анастасия ." w:date="2023-10-11T17:39:00Z"/>
                <w:rFonts w:ascii="Courier New" w:eastAsiaTheme="minorHAnsi" w:hAnsi="Courier New" w:cs="Courier New"/>
                <w:sz w:val="20"/>
                <w:lang w:eastAsia="en-US"/>
                <w:rPrChange w:id="7212" w:author="Анастасия ." w:date="2023-10-11T17:39:00Z">
                  <w:rPr>
                    <w:del w:id="7213" w:author="Анастасия ." w:date="2023-10-11T17:39:00Z"/>
                    <w:rFonts w:ascii="Courier New" w:eastAsiaTheme="minorHAnsi" w:hAnsi="Courier New" w:cs="Courier New"/>
                    <w:sz w:val="20"/>
                    <w:lang w:val="en-US" w:eastAsia="en-US"/>
                  </w:rPr>
                </w:rPrChange>
              </w:rPr>
              <w:pPrChange w:id="7214" w:author="Анастасия ." w:date="2023-10-11T17:39:00Z">
                <w:pPr>
                  <w:ind w:firstLine="0"/>
                  <w:jc w:val="left"/>
                </w:pPr>
              </w:pPrChange>
            </w:pPr>
            <w:del w:id="7215" w:author="Анастасия ." w:date="2023-10-11T17:39:00Z">
              <w:r w:rsidRPr="00866AF5" w:rsidDel="00866AF5">
                <w:rPr>
                  <w:rFonts w:ascii="Courier New" w:eastAsiaTheme="minorHAnsi" w:hAnsi="Courier New" w:cs="Courier New"/>
                  <w:sz w:val="20"/>
                  <w:lang w:eastAsia="en-US"/>
                  <w:rPrChange w:id="721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ELSE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217" w:author="Анастасия ." w:date="2023-10-11T17:39:00Z"/>
                <w:rFonts w:ascii="Courier New" w:eastAsiaTheme="minorHAnsi" w:hAnsi="Courier New" w:cs="Courier New"/>
                <w:sz w:val="20"/>
                <w:lang w:eastAsia="en-US"/>
                <w:rPrChange w:id="7218" w:author="Анастасия ." w:date="2023-10-11T17:39:00Z">
                  <w:rPr>
                    <w:del w:id="7219" w:author="Анастасия ." w:date="2023-10-11T17:39:00Z"/>
                    <w:rFonts w:ascii="Courier New" w:eastAsiaTheme="minorHAnsi" w:hAnsi="Courier New" w:cs="Courier New"/>
                    <w:sz w:val="20"/>
                    <w:lang w:val="en-US" w:eastAsia="en-US"/>
                  </w:rPr>
                </w:rPrChange>
              </w:rPr>
              <w:pPrChange w:id="7220" w:author="Анастасия ." w:date="2023-10-11T17:39:00Z">
                <w:pPr>
                  <w:ind w:firstLine="0"/>
                  <w:jc w:val="left"/>
                </w:pPr>
              </w:pPrChange>
            </w:pPr>
            <w:del w:id="7221" w:author="Анастасия ." w:date="2023-10-11T17:39:00Z">
              <w:r w:rsidRPr="00866AF5" w:rsidDel="00866AF5">
                <w:rPr>
                  <w:rFonts w:ascii="Courier New" w:eastAsiaTheme="minorHAnsi" w:hAnsi="Courier New" w:cs="Courier New"/>
                  <w:sz w:val="20"/>
                  <w:lang w:eastAsia="en-US"/>
                  <w:rPrChange w:id="722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w:delText>
              </w:r>
              <w:r w:rsidRPr="00866AF5" w:rsidDel="00866AF5">
                <w:rPr>
                  <w:rFonts w:ascii="Courier New" w:eastAsiaTheme="minorHAnsi" w:hAnsi="Courier New" w:cs="Courier New"/>
                  <w:sz w:val="20"/>
                  <w:lang w:eastAsia="en-US"/>
                  <w:rPrChange w:id="7223"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msg</w:delText>
              </w:r>
              <w:r w:rsidRPr="00866AF5" w:rsidDel="00866AF5">
                <w:rPr>
                  <w:rFonts w:ascii="Courier New" w:eastAsiaTheme="minorHAnsi" w:hAnsi="Courier New" w:cs="Courier New"/>
                  <w:sz w:val="20"/>
                  <w:lang w:eastAsia="en-US"/>
                  <w:rPrChange w:id="7224" w:author="Анастасия ." w:date="2023-10-11T17:39:00Z">
                    <w:rPr>
                      <w:rFonts w:ascii="Courier New" w:eastAsiaTheme="minorHAnsi" w:hAnsi="Courier New" w:cs="Courier New"/>
                      <w:sz w:val="20"/>
                      <w:lang w:val="en-US" w:eastAsia="en-US"/>
                    </w:rPr>
                  </w:rPrChange>
                </w:rPr>
                <w:delText xml:space="preserve"> := </w:delText>
              </w:r>
              <w:r w:rsidRPr="002F58AC" w:rsidDel="00866AF5">
                <w:rPr>
                  <w:rFonts w:ascii="Courier New" w:eastAsiaTheme="minorHAnsi" w:hAnsi="Courier New" w:cs="Courier New"/>
                  <w:sz w:val="20"/>
                  <w:lang w:val="en-US" w:eastAsia="en-US"/>
                </w:rPr>
                <w:delText>SUBSTR</w:delText>
              </w:r>
              <w:r w:rsidRPr="00866AF5" w:rsidDel="00866AF5">
                <w:rPr>
                  <w:rFonts w:ascii="Courier New" w:eastAsiaTheme="minorHAnsi" w:hAnsi="Courier New" w:cs="Courier New"/>
                  <w:sz w:val="20"/>
                  <w:lang w:eastAsia="en-US"/>
                  <w:rPrChange w:id="7225"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SQLERRM</w:delText>
              </w:r>
              <w:r w:rsidRPr="00866AF5" w:rsidDel="00866AF5">
                <w:rPr>
                  <w:rFonts w:ascii="Courier New" w:eastAsiaTheme="minorHAnsi" w:hAnsi="Courier New" w:cs="Courier New"/>
                  <w:sz w:val="20"/>
                  <w:lang w:eastAsia="en-US"/>
                  <w:rPrChange w:id="7226" w:author="Анастасия ." w:date="2023-10-11T17:39:00Z">
                    <w:rPr>
                      <w:rFonts w:ascii="Courier New" w:eastAsiaTheme="minorHAnsi" w:hAnsi="Courier New" w:cs="Courier New"/>
                      <w:sz w:val="20"/>
                      <w:lang w:val="en-US" w:eastAsia="en-US"/>
                    </w:rPr>
                  </w:rPrChange>
                </w:rPr>
                <w:delText>, 1, 200);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227" w:author="Анастасия ." w:date="2023-10-11T17:39:00Z"/>
                <w:rFonts w:ascii="Courier New" w:eastAsiaTheme="minorHAnsi" w:hAnsi="Courier New" w:cs="Courier New"/>
                <w:sz w:val="20"/>
                <w:lang w:eastAsia="en-US"/>
                <w:rPrChange w:id="7228" w:author="Анастасия ." w:date="2023-10-11T17:39:00Z">
                  <w:rPr>
                    <w:del w:id="7229" w:author="Анастасия ." w:date="2023-10-11T17:39:00Z"/>
                    <w:rFonts w:ascii="Courier New" w:eastAsiaTheme="minorHAnsi" w:hAnsi="Courier New" w:cs="Courier New"/>
                    <w:sz w:val="20"/>
                    <w:lang w:val="en-US" w:eastAsia="en-US"/>
                  </w:rPr>
                </w:rPrChange>
              </w:rPr>
              <w:pPrChange w:id="7230" w:author="Анастасия ." w:date="2023-10-11T17:39:00Z">
                <w:pPr>
                  <w:ind w:firstLine="0"/>
                  <w:jc w:val="left"/>
                </w:pPr>
              </w:pPrChange>
            </w:pPr>
            <w:del w:id="7231" w:author="Анастасия ." w:date="2023-10-11T17:39:00Z">
              <w:r w:rsidRPr="00866AF5" w:rsidDel="00866AF5">
                <w:rPr>
                  <w:rFonts w:ascii="Courier New" w:eastAsiaTheme="minorHAnsi" w:hAnsi="Courier New" w:cs="Courier New"/>
                  <w:sz w:val="20"/>
                  <w:lang w:eastAsia="en-US"/>
                  <w:rPrChange w:id="7232"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INSERT</w:delText>
              </w:r>
              <w:r w:rsidRPr="00866AF5" w:rsidDel="00866AF5">
                <w:rPr>
                  <w:rFonts w:ascii="Courier New" w:eastAsiaTheme="minorHAnsi" w:hAnsi="Courier New" w:cs="Courier New"/>
                  <w:sz w:val="20"/>
                  <w:lang w:eastAsia="en-US"/>
                  <w:rPrChange w:id="723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INTO</w:delText>
              </w:r>
              <w:r w:rsidRPr="00866AF5" w:rsidDel="00866AF5">
                <w:rPr>
                  <w:rFonts w:ascii="Courier New" w:eastAsiaTheme="minorHAnsi" w:hAnsi="Courier New" w:cs="Courier New"/>
                  <w:sz w:val="20"/>
                  <w:lang w:eastAsia="en-US"/>
                  <w:rPrChange w:id="723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ERRORS</w:delText>
              </w:r>
              <w:r w:rsidRPr="00866AF5" w:rsidDel="00866AF5">
                <w:rPr>
                  <w:rFonts w:ascii="Courier New" w:eastAsiaTheme="minorHAnsi" w:hAnsi="Courier New" w:cs="Courier New"/>
                  <w:sz w:val="20"/>
                  <w:lang w:eastAsia="en-US"/>
                  <w:rPrChange w:id="7235"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ETEXT</w:delText>
              </w:r>
              <w:r w:rsidRPr="00866AF5" w:rsidDel="00866AF5">
                <w:rPr>
                  <w:rFonts w:ascii="Courier New" w:eastAsiaTheme="minorHAnsi" w:hAnsi="Courier New" w:cs="Courier New"/>
                  <w:sz w:val="20"/>
                  <w:lang w:eastAsia="en-US"/>
                  <w:rPrChange w:id="7236"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ETIME</w:delText>
              </w:r>
              <w:r w:rsidRPr="00866AF5" w:rsidDel="00866AF5">
                <w:rPr>
                  <w:rFonts w:ascii="Courier New" w:eastAsiaTheme="minorHAnsi" w:hAnsi="Courier New" w:cs="Courier New"/>
                  <w:sz w:val="20"/>
                  <w:lang w:eastAsia="en-US"/>
                  <w:rPrChange w:id="7237" w:author="Анастасия ." w:date="2023-10-11T17:39:00Z">
                    <w:rPr>
                      <w:rFonts w:ascii="Courier New" w:eastAsiaTheme="minorHAnsi" w:hAnsi="Courier New" w:cs="Courier New"/>
                      <w:sz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238" w:author="Анастасия ." w:date="2023-10-11T17:39:00Z"/>
                <w:rFonts w:ascii="Courier New" w:eastAsiaTheme="minorHAnsi" w:hAnsi="Courier New" w:cs="Courier New"/>
                <w:sz w:val="20"/>
                <w:lang w:eastAsia="en-US"/>
                <w:rPrChange w:id="7239" w:author="Анастасия ." w:date="2023-10-11T17:39:00Z">
                  <w:rPr>
                    <w:del w:id="7240" w:author="Анастасия ." w:date="2023-10-11T17:39:00Z"/>
                    <w:rFonts w:ascii="Courier New" w:eastAsiaTheme="minorHAnsi" w:hAnsi="Courier New" w:cs="Courier New"/>
                    <w:sz w:val="20"/>
                    <w:lang w:val="en-US" w:eastAsia="en-US"/>
                  </w:rPr>
                </w:rPrChange>
              </w:rPr>
              <w:pPrChange w:id="7241" w:author="Анастасия ." w:date="2023-10-11T17:39:00Z">
                <w:pPr>
                  <w:ind w:firstLine="0"/>
                  <w:jc w:val="left"/>
                </w:pPr>
              </w:pPrChange>
            </w:pPr>
            <w:del w:id="7242" w:author="Анастасия ." w:date="2023-10-11T17:39:00Z">
              <w:r w:rsidRPr="00866AF5" w:rsidDel="00866AF5">
                <w:rPr>
                  <w:rFonts w:ascii="Courier New" w:eastAsiaTheme="minorHAnsi" w:hAnsi="Courier New" w:cs="Courier New"/>
                  <w:sz w:val="20"/>
                  <w:lang w:eastAsia="en-US"/>
                  <w:rPrChange w:id="724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VALUES</w:delText>
              </w:r>
              <w:r w:rsidRPr="00866AF5" w:rsidDel="00866AF5">
                <w:rPr>
                  <w:rFonts w:ascii="Courier New" w:eastAsiaTheme="minorHAnsi" w:hAnsi="Courier New" w:cs="Courier New"/>
                  <w:sz w:val="20"/>
                  <w:lang w:eastAsia="en-US"/>
                  <w:rPrChange w:id="7244"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err</w:delText>
              </w:r>
              <w:r w:rsidRPr="00866AF5" w:rsidDel="00866AF5">
                <w:rPr>
                  <w:rFonts w:ascii="Courier New" w:eastAsiaTheme="minorHAnsi" w:hAnsi="Courier New" w:cs="Courier New"/>
                  <w:sz w:val="20"/>
                  <w:lang w:eastAsia="en-US"/>
                  <w:rPrChange w:id="7245"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msg</w:delText>
              </w:r>
              <w:r w:rsidRPr="00866AF5" w:rsidDel="00866AF5">
                <w:rPr>
                  <w:rFonts w:ascii="Courier New" w:eastAsiaTheme="minorHAnsi" w:hAnsi="Courier New" w:cs="Courier New"/>
                  <w:sz w:val="20"/>
                  <w:lang w:eastAsia="en-US"/>
                  <w:rPrChange w:id="7246" w:author="Анастасия ." w:date="2023-10-11T17:39:00Z">
                    <w:rPr>
                      <w:rFonts w:ascii="Courier New" w:eastAsiaTheme="minorHAnsi" w:hAnsi="Courier New" w:cs="Courier New"/>
                      <w:sz w:val="20"/>
                      <w:lang w:val="en-US" w:eastAsia="en-US"/>
                    </w:rPr>
                  </w:rPrChange>
                </w:rPr>
                <w:delText xml:space="preserve"> || </w:delText>
              </w:r>
              <w:r w:rsidRPr="002F58AC" w:rsidDel="00866AF5">
                <w:rPr>
                  <w:rFonts w:ascii="Courier New" w:eastAsiaTheme="minorHAnsi" w:hAnsi="Courier New" w:cs="Courier New"/>
                  <w:sz w:val="20"/>
                  <w:lang w:val="en-US" w:eastAsia="en-US"/>
                </w:rPr>
                <w:delText>chr</w:delText>
              </w:r>
              <w:r w:rsidRPr="00866AF5" w:rsidDel="00866AF5">
                <w:rPr>
                  <w:rFonts w:ascii="Courier New" w:eastAsiaTheme="minorHAnsi" w:hAnsi="Courier New" w:cs="Courier New"/>
                  <w:sz w:val="20"/>
                  <w:lang w:eastAsia="en-US"/>
                  <w:rPrChange w:id="7247" w:author="Анастасия ." w:date="2023-10-11T17:39:00Z">
                    <w:rPr>
                      <w:rFonts w:ascii="Courier New" w:eastAsiaTheme="minorHAnsi" w:hAnsi="Courier New" w:cs="Courier New"/>
                      <w:sz w:val="20"/>
                      <w:lang w:val="en-US" w:eastAsia="en-US"/>
                    </w:rPr>
                  </w:rPrChange>
                </w:rPr>
                <w:delText xml:space="preserve">(10) || </w:delText>
              </w:r>
              <w:r w:rsidRPr="002F58AC" w:rsidDel="00866AF5">
                <w:rPr>
                  <w:rFonts w:ascii="Courier New" w:eastAsiaTheme="minorHAnsi" w:hAnsi="Courier New" w:cs="Courier New"/>
                  <w:sz w:val="20"/>
                  <w:lang w:val="en-US" w:eastAsia="en-US"/>
                </w:rPr>
                <w:delText>sys</w:delText>
              </w:r>
              <w:r w:rsidRPr="00866AF5" w:rsidDel="00866AF5">
                <w:rPr>
                  <w:rFonts w:ascii="Courier New" w:eastAsiaTheme="minorHAnsi" w:hAnsi="Courier New" w:cs="Courier New"/>
                  <w:sz w:val="20"/>
                  <w:lang w:eastAsia="en-US"/>
                  <w:rPrChange w:id="7248"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dbms</w:delText>
              </w:r>
              <w:r w:rsidRPr="00866AF5" w:rsidDel="00866AF5">
                <w:rPr>
                  <w:rFonts w:ascii="Courier New" w:eastAsiaTheme="minorHAnsi" w:hAnsi="Courier New" w:cs="Courier New"/>
                  <w:sz w:val="20"/>
                  <w:lang w:eastAsia="en-US"/>
                  <w:rPrChange w:id="7249"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utility</w:delText>
              </w:r>
              <w:r w:rsidRPr="00866AF5" w:rsidDel="00866AF5">
                <w:rPr>
                  <w:rFonts w:ascii="Courier New" w:eastAsiaTheme="minorHAnsi" w:hAnsi="Courier New" w:cs="Courier New"/>
                  <w:sz w:val="20"/>
                  <w:lang w:eastAsia="en-US"/>
                  <w:rPrChange w:id="7250" w:author="Анастасия ." w:date="2023-10-11T17:39:00Z">
                    <w:rPr>
                      <w:rFonts w:ascii="Courier New" w:eastAsiaTheme="minorHAnsi" w:hAnsi="Courier New" w:cs="Courier New"/>
                      <w:sz w:val="20"/>
                      <w:lang w:val="en-US" w:eastAsia="en-US"/>
                    </w:rPr>
                  </w:rPrChange>
                </w:rPr>
                <w:delText>.</w:delText>
              </w:r>
              <w:r w:rsidRPr="002F58AC" w:rsidDel="00866AF5">
                <w:rPr>
                  <w:rFonts w:ascii="Courier New" w:eastAsiaTheme="minorHAnsi" w:hAnsi="Courier New" w:cs="Courier New"/>
                  <w:sz w:val="20"/>
                  <w:lang w:val="en-US" w:eastAsia="en-US"/>
                </w:rPr>
                <w:delText>format</w:delText>
              </w:r>
              <w:r w:rsidRPr="00866AF5" w:rsidDel="00866AF5">
                <w:rPr>
                  <w:rFonts w:ascii="Courier New" w:eastAsiaTheme="minorHAnsi" w:hAnsi="Courier New" w:cs="Courier New"/>
                  <w:sz w:val="20"/>
                  <w:lang w:eastAsia="en-US"/>
                  <w:rPrChange w:id="7251"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error</w:delText>
              </w:r>
              <w:r w:rsidRPr="00866AF5" w:rsidDel="00866AF5">
                <w:rPr>
                  <w:rFonts w:ascii="Courier New" w:eastAsiaTheme="minorHAnsi" w:hAnsi="Courier New" w:cs="Courier New"/>
                  <w:sz w:val="20"/>
                  <w:lang w:eastAsia="en-US"/>
                  <w:rPrChange w:id="7252" w:author="Анастасия ." w:date="2023-10-11T17:39:00Z">
                    <w:rPr>
                      <w:rFonts w:ascii="Courier New" w:eastAsiaTheme="minorHAnsi" w:hAnsi="Courier New" w:cs="Courier New"/>
                      <w:sz w:val="20"/>
                      <w:lang w:val="en-US" w:eastAsia="en-US"/>
                    </w:rPr>
                  </w:rPrChange>
                </w:rPr>
                <w:delText>_</w:delText>
              </w:r>
              <w:r w:rsidRPr="002F58AC" w:rsidDel="00866AF5">
                <w:rPr>
                  <w:rFonts w:ascii="Courier New" w:eastAsiaTheme="minorHAnsi" w:hAnsi="Courier New" w:cs="Courier New"/>
                  <w:sz w:val="20"/>
                  <w:lang w:val="en-US" w:eastAsia="en-US"/>
                </w:rPr>
                <w:delText>backtrace</w:delText>
              </w:r>
              <w:r w:rsidRPr="00866AF5" w:rsidDel="00866AF5">
                <w:rPr>
                  <w:rFonts w:ascii="Courier New" w:eastAsiaTheme="minorHAnsi" w:hAnsi="Courier New" w:cs="Courier New"/>
                  <w:sz w:val="20"/>
                  <w:lang w:eastAsia="en-US"/>
                  <w:rPrChange w:id="7253"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val="en-US" w:eastAsia="en-US"/>
                </w:rPr>
                <w:delText>SYSDATE</w:delText>
              </w:r>
              <w:r w:rsidRPr="00866AF5" w:rsidDel="00866AF5">
                <w:rPr>
                  <w:rFonts w:ascii="Courier New" w:eastAsiaTheme="minorHAnsi" w:hAnsi="Courier New" w:cs="Courier New"/>
                  <w:sz w:val="20"/>
                  <w:lang w:eastAsia="en-US"/>
                  <w:rPrChange w:id="7254" w:author="Анастасия ." w:date="2023-10-11T17:39:00Z">
                    <w:rPr>
                      <w:rFonts w:ascii="Courier New" w:eastAsiaTheme="minorHAnsi" w:hAnsi="Courier New" w:cs="Courier New"/>
                      <w:sz w:val="20"/>
                      <w:lang w:val="en-US" w:eastAsia="en-US"/>
                    </w:rPr>
                  </w:rPrChange>
                </w:rPr>
                <w:delText>);</w:delText>
              </w:r>
            </w:del>
          </w:p>
          <w:p w:rsidR="004005FD" w:rsidRPr="002F58AC" w:rsidDel="00866AF5" w:rsidRDefault="004005FD" w:rsidP="00866AF5">
            <w:pPr>
              <w:pStyle w:val="a6"/>
              <w:numPr>
                <w:ilvl w:val="0"/>
                <w:numId w:val="1"/>
              </w:numPr>
              <w:spacing w:after="200"/>
              <w:ind w:left="0" w:firstLine="709"/>
              <w:contextualSpacing w:val="0"/>
              <w:jc w:val="left"/>
              <w:outlineLvl w:val="0"/>
              <w:rPr>
                <w:del w:id="7255" w:author="Анастасия ." w:date="2023-10-11T17:39:00Z"/>
                <w:rFonts w:ascii="Courier New" w:eastAsiaTheme="minorHAnsi" w:hAnsi="Courier New" w:cs="Courier New"/>
                <w:sz w:val="20"/>
                <w:lang w:eastAsia="en-US"/>
              </w:rPr>
              <w:pPrChange w:id="7256" w:author="Анастасия ." w:date="2023-10-11T17:39:00Z">
                <w:pPr>
                  <w:ind w:firstLine="0"/>
                  <w:jc w:val="left"/>
                </w:pPr>
              </w:pPrChange>
            </w:pPr>
            <w:del w:id="7257" w:author="Анастасия ." w:date="2023-10-11T17:39:00Z">
              <w:r w:rsidRPr="00866AF5" w:rsidDel="00866AF5">
                <w:rPr>
                  <w:rFonts w:ascii="Courier New" w:eastAsiaTheme="minorHAnsi" w:hAnsi="Courier New" w:cs="Courier New"/>
                  <w:sz w:val="20"/>
                  <w:lang w:eastAsia="en-US"/>
                  <w:rPrChange w:id="7258" w:author="Анастасия ." w:date="2023-10-11T17:39:00Z">
                    <w:rPr>
                      <w:rFonts w:ascii="Courier New" w:eastAsiaTheme="minorHAnsi" w:hAnsi="Courier New" w:cs="Courier New"/>
                      <w:sz w:val="20"/>
                      <w:lang w:val="en-US" w:eastAsia="en-US"/>
                    </w:rPr>
                  </w:rPrChange>
                </w:rPr>
                <w:delText xml:space="preserve">                </w:delText>
              </w:r>
              <w:r w:rsidRPr="002F58AC" w:rsidDel="00866AF5">
                <w:rPr>
                  <w:rFonts w:ascii="Courier New" w:eastAsiaTheme="minorHAnsi" w:hAnsi="Courier New" w:cs="Courier New"/>
                  <w:sz w:val="20"/>
                  <w:lang w:eastAsia="en-US"/>
                </w:rPr>
                <w:delText>RAISE;</w:delText>
              </w:r>
            </w:del>
          </w:p>
          <w:p w:rsidR="004005FD" w:rsidRPr="002F58AC" w:rsidDel="00866AF5" w:rsidRDefault="004005FD" w:rsidP="00866AF5">
            <w:pPr>
              <w:pStyle w:val="a6"/>
              <w:numPr>
                <w:ilvl w:val="0"/>
                <w:numId w:val="1"/>
              </w:numPr>
              <w:spacing w:after="200"/>
              <w:ind w:left="0" w:firstLine="709"/>
              <w:contextualSpacing w:val="0"/>
              <w:jc w:val="left"/>
              <w:outlineLvl w:val="0"/>
              <w:rPr>
                <w:del w:id="7259" w:author="Анастасия ." w:date="2023-10-11T17:39:00Z"/>
                <w:rFonts w:ascii="Courier New" w:eastAsiaTheme="minorHAnsi" w:hAnsi="Courier New" w:cs="Courier New"/>
                <w:sz w:val="20"/>
                <w:lang w:eastAsia="en-US"/>
              </w:rPr>
              <w:pPrChange w:id="7260" w:author="Анастасия ." w:date="2023-10-11T17:39:00Z">
                <w:pPr>
                  <w:ind w:firstLine="0"/>
                  <w:jc w:val="left"/>
                </w:pPr>
              </w:pPrChange>
            </w:pPr>
            <w:del w:id="7261" w:author="Анастасия ." w:date="2023-10-11T17:39:00Z">
              <w:r w:rsidRPr="002F58AC" w:rsidDel="00866AF5">
                <w:rPr>
                  <w:rFonts w:ascii="Courier New" w:eastAsiaTheme="minorHAnsi" w:hAnsi="Courier New" w:cs="Courier New"/>
                  <w:sz w:val="20"/>
                  <w:lang w:eastAsia="en-US"/>
                </w:rPr>
                <w:delText xml:space="preserve">            END IF;</w:delText>
              </w:r>
            </w:del>
          </w:p>
          <w:p w:rsidR="004005FD" w:rsidDel="00866AF5" w:rsidRDefault="004005FD" w:rsidP="00866AF5">
            <w:pPr>
              <w:pStyle w:val="a6"/>
              <w:numPr>
                <w:ilvl w:val="0"/>
                <w:numId w:val="1"/>
              </w:numPr>
              <w:spacing w:after="200"/>
              <w:ind w:left="0" w:firstLine="709"/>
              <w:contextualSpacing w:val="0"/>
              <w:jc w:val="left"/>
              <w:outlineLvl w:val="0"/>
              <w:rPr>
                <w:del w:id="7262" w:author="Анастасия ." w:date="2023-10-11T17:39:00Z"/>
                <w:rFonts w:eastAsiaTheme="minorHAnsi"/>
                <w:lang w:eastAsia="en-US"/>
              </w:rPr>
              <w:pPrChange w:id="7263" w:author="Анастасия ." w:date="2023-10-11T17:39:00Z">
                <w:pPr>
                  <w:ind w:firstLine="0"/>
                  <w:jc w:val="left"/>
                </w:pPr>
              </w:pPrChange>
            </w:pPr>
            <w:del w:id="7264" w:author="Анастасия ." w:date="2023-10-11T17:39:00Z">
              <w:r w:rsidRPr="002F58AC" w:rsidDel="00866AF5">
                <w:rPr>
                  <w:rFonts w:ascii="Courier New" w:eastAsiaTheme="minorHAnsi" w:hAnsi="Courier New" w:cs="Courier New"/>
                  <w:sz w:val="20"/>
                  <w:lang w:eastAsia="en-US"/>
                </w:rPr>
                <w:delText>END;</w:delText>
              </w:r>
            </w:del>
          </w:p>
        </w:tc>
      </w:tr>
    </w:tbl>
    <w:p w:rsidR="004005FD" w:rsidDel="00866AF5" w:rsidRDefault="004005FD" w:rsidP="00866AF5">
      <w:pPr>
        <w:pStyle w:val="a6"/>
        <w:numPr>
          <w:ilvl w:val="0"/>
          <w:numId w:val="1"/>
        </w:numPr>
        <w:spacing w:after="200"/>
        <w:ind w:left="0" w:firstLine="709"/>
        <w:contextualSpacing w:val="0"/>
        <w:jc w:val="left"/>
        <w:outlineLvl w:val="0"/>
        <w:rPr>
          <w:del w:id="7265" w:author="Анастасия ." w:date="2023-10-11T17:39:00Z"/>
          <w:rFonts w:eastAsiaTheme="minorHAnsi"/>
          <w:lang w:eastAsia="en-US"/>
        </w:rPr>
        <w:sectPr w:rsidR="004005FD" w:rsidDel="00866AF5" w:rsidSect="00866AF5">
          <w:pgSz w:w="11906" w:h="16838"/>
          <w:pgMar w:top="1134" w:right="567" w:bottom="1134" w:left="1701" w:header="709" w:footer="709" w:gutter="0"/>
          <w:cols w:space="708"/>
          <w:docGrid w:linePitch="360"/>
          <w:sectPrChange w:id="7266" w:author="Анастасия ." w:date="2023-10-11T17:39:00Z">
            <w:sectPr w:rsidR="004005FD" w:rsidDel="00866AF5" w:rsidSect="00866AF5">
              <w:pgMar w:top="1134" w:right="567" w:bottom="1134" w:left="1701" w:header="709" w:footer="709" w:gutter="0"/>
            </w:sectPr>
          </w:sectPrChange>
        </w:sectPr>
        <w:pPrChange w:id="7267" w:author="Анастасия ." w:date="2023-10-11T17:39:00Z">
          <w:pPr/>
        </w:pPrChange>
      </w:pPr>
    </w:p>
    <w:p w:rsidR="004005FD" w:rsidRPr="002C7FA3" w:rsidDel="00866AF5" w:rsidRDefault="004005FD" w:rsidP="00866AF5">
      <w:pPr>
        <w:pStyle w:val="a6"/>
        <w:numPr>
          <w:ilvl w:val="0"/>
          <w:numId w:val="1"/>
        </w:numPr>
        <w:spacing w:after="200"/>
        <w:ind w:left="0" w:firstLine="709"/>
        <w:contextualSpacing w:val="0"/>
        <w:jc w:val="left"/>
        <w:outlineLvl w:val="0"/>
        <w:rPr>
          <w:del w:id="7268" w:author="Анастасия ." w:date="2023-10-11T17:39:00Z"/>
          <w:b/>
          <w:sz w:val="32"/>
          <w:rPrChange w:id="7269" w:author="Анастасия ." w:date="2023-05-21T13:15:00Z">
            <w:rPr>
              <w:del w:id="7270" w:author="Анастасия ." w:date="2023-10-11T17:39:00Z"/>
            </w:rPr>
          </w:rPrChange>
        </w:rPr>
        <w:pPrChange w:id="7271" w:author="Анастасия ." w:date="2023-10-11T17:39:00Z">
          <w:pPr>
            <w:pStyle w:val="20"/>
          </w:pPr>
        </w:pPrChange>
      </w:pPr>
      <w:bookmarkStart w:id="7272" w:name="_Toc134707248"/>
      <w:bookmarkStart w:id="7273" w:name="_Toc135666598"/>
      <w:del w:id="7274" w:author="Анастасия ." w:date="2023-10-11T17:39:00Z">
        <w:r w:rsidRPr="002C7FA3" w:rsidDel="00866AF5">
          <w:rPr>
            <w:b/>
            <w:sz w:val="32"/>
            <w:rPrChange w:id="7275" w:author="Анастасия ." w:date="2023-05-21T13:15:00Z">
              <w:rPr/>
            </w:rPrChange>
          </w:rPr>
          <w:delText xml:space="preserve">Приложение </w:delText>
        </w:r>
      </w:del>
      <w:del w:id="7276" w:author="Анастасия ." w:date="2023-05-21T13:15:00Z">
        <w:r w:rsidRPr="002C7FA3" w:rsidDel="002C7FA3">
          <w:rPr>
            <w:b/>
            <w:sz w:val="32"/>
            <w:rPrChange w:id="7277" w:author="Анастасия ." w:date="2023-05-21T13:15:00Z">
              <w:rPr/>
            </w:rPrChange>
          </w:rPr>
          <w:delText xml:space="preserve">Б </w:delText>
        </w:r>
      </w:del>
      <w:del w:id="7278" w:author="Анастасия ." w:date="2023-10-11T17:39:00Z">
        <w:r w:rsidRPr="002C7FA3" w:rsidDel="00866AF5">
          <w:rPr>
            <w:rFonts w:cstheme="majorBidi"/>
            <w:b/>
            <w:sz w:val="32"/>
            <w:rPrChange w:id="7279" w:author="Анастасия ." w:date="2023-05-21T13:15:00Z">
              <w:rPr>
                <w:rFonts w:cs="Times New Roman"/>
              </w:rPr>
            </w:rPrChange>
          </w:rPr>
          <w:delText>— Листинг программы формирования QR-кодов</w:delText>
        </w:r>
        <w:bookmarkEnd w:id="7272"/>
        <w:bookmarkEnd w:id="7273"/>
      </w:del>
    </w:p>
    <w:p w:rsidR="004005FD" w:rsidRPr="003E6647" w:rsidDel="00866AF5" w:rsidRDefault="004005FD" w:rsidP="00866AF5">
      <w:pPr>
        <w:pStyle w:val="a6"/>
        <w:numPr>
          <w:ilvl w:val="0"/>
          <w:numId w:val="1"/>
        </w:numPr>
        <w:spacing w:after="200"/>
        <w:ind w:left="0" w:firstLine="709"/>
        <w:contextualSpacing w:val="0"/>
        <w:jc w:val="left"/>
        <w:outlineLvl w:val="0"/>
        <w:rPr>
          <w:del w:id="7280" w:author="Анастасия ." w:date="2023-10-11T17:39:00Z"/>
          <w:rFonts w:eastAsiaTheme="minorHAnsi"/>
          <w:i/>
          <w:sz w:val="24"/>
          <w:lang w:eastAsia="en-US"/>
        </w:rPr>
        <w:pPrChange w:id="7281" w:author="Анастасия ." w:date="2023-10-11T17:39:00Z">
          <w:pPr>
            <w:spacing w:before="120" w:line="240" w:lineRule="auto"/>
            <w:ind w:firstLine="0"/>
            <w:jc w:val="left"/>
          </w:pPr>
        </w:pPrChange>
      </w:pPr>
      <w:del w:id="7282" w:author="Анастасия ." w:date="2023-10-11T17:39:00Z">
        <w:r w:rsidRPr="000E03D1" w:rsidDel="00866AF5">
          <w:rPr>
            <w:rFonts w:eastAsiaTheme="minorHAnsi"/>
            <w:i/>
            <w:sz w:val="24"/>
            <w:lang w:eastAsia="en-US"/>
          </w:rPr>
          <w:delText xml:space="preserve">Листинг </w:delText>
        </w:r>
      </w:del>
      <w:del w:id="7283" w:author="Анастасия ." w:date="2023-05-21T13:16:00Z">
        <w:r w:rsidDel="002C7FA3">
          <w:rPr>
            <w:rFonts w:eastAsiaTheme="minorHAnsi"/>
            <w:i/>
            <w:sz w:val="24"/>
            <w:lang w:eastAsia="en-US"/>
          </w:rPr>
          <w:delText>Б</w:delText>
        </w:r>
      </w:del>
      <w:del w:id="7284"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1</w:delText>
        </w:r>
        <w:r w:rsidRPr="000E03D1" w:rsidDel="00866AF5">
          <w:rPr>
            <w:rFonts w:eastAsiaTheme="minorHAnsi"/>
            <w:i/>
            <w:sz w:val="24"/>
            <w:lang w:eastAsia="en-US"/>
          </w:rPr>
          <w:delText xml:space="preserve"> — </w:delText>
        </w:r>
        <w:r w:rsidDel="00866AF5">
          <w:rPr>
            <w:rFonts w:eastAsiaTheme="minorHAnsi"/>
            <w:i/>
            <w:sz w:val="24"/>
            <w:lang w:eastAsia="en-US"/>
          </w:rPr>
          <w:delText xml:space="preserve">Формирование </w:delText>
        </w:r>
        <w:r w:rsidDel="00866AF5">
          <w:rPr>
            <w:rFonts w:eastAsiaTheme="minorHAnsi"/>
            <w:i/>
            <w:sz w:val="24"/>
            <w:lang w:val="en-US" w:eastAsia="en-US"/>
          </w:rPr>
          <w:delText>QR</w:delText>
        </w:r>
        <w:r w:rsidRPr="004005FD" w:rsidDel="00866AF5">
          <w:rPr>
            <w:rFonts w:eastAsiaTheme="minorHAnsi"/>
            <w:i/>
            <w:sz w:val="24"/>
            <w:lang w:eastAsia="en-US"/>
          </w:rPr>
          <w:delText>-</w:delText>
        </w:r>
        <w:r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866AF5" w:rsidDel="00866AF5" w:rsidTr="00D76A82">
        <w:trPr>
          <w:del w:id="7285"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7286" w:author="Анастасия ." w:date="2023-10-11T17:39:00Z"/>
                <w:rFonts w:ascii="Courier New" w:eastAsiaTheme="minorHAnsi" w:hAnsi="Courier New" w:cs="Courier New"/>
                <w:sz w:val="20"/>
                <w:szCs w:val="20"/>
                <w:lang w:eastAsia="en-US"/>
                <w:rPrChange w:id="7287" w:author="Анастасия ." w:date="2023-10-11T17:39:00Z">
                  <w:rPr>
                    <w:del w:id="7288" w:author="Анастасия ." w:date="2023-10-11T17:39:00Z"/>
                    <w:rFonts w:ascii="Courier New" w:eastAsiaTheme="minorHAnsi" w:hAnsi="Courier New" w:cs="Courier New"/>
                    <w:sz w:val="20"/>
                    <w:szCs w:val="20"/>
                    <w:lang w:val="en-US" w:eastAsia="en-US"/>
                  </w:rPr>
                </w:rPrChange>
              </w:rPr>
              <w:pPrChange w:id="7289" w:author="Анастасия ." w:date="2023-10-11T17:39:00Z">
                <w:pPr>
                  <w:ind w:firstLine="0"/>
                  <w:jc w:val="left"/>
                </w:pPr>
              </w:pPrChange>
            </w:pPr>
            <w:del w:id="7290" w:author="Анастасия ." w:date="2023-10-11T17:39:00Z">
              <w:r w:rsidRPr="00866AF5" w:rsidDel="00866AF5">
                <w:rPr>
                  <w:rFonts w:ascii="Courier New" w:eastAsiaTheme="minorHAnsi" w:hAnsi="Courier New" w:cs="Courier New"/>
                  <w:sz w:val="20"/>
                  <w:szCs w:val="20"/>
                  <w:lang w:eastAsia="en-US"/>
                  <w:rPrChange w:id="7291" w:author="Анастасия ." w:date="2023-10-11T17:39:00Z">
                    <w:rPr>
                      <w:rFonts w:ascii="Courier New" w:eastAsiaTheme="minorHAnsi" w:hAnsi="Courier New" w:cs="Courier New"/>
                      <w:sz w:val="20"/>
                      <w:szCs w:val="20"/>
                      <w:lang w:val="en-US" w:eastAsia="en-US"/>
                    </w:rPr>
                  </w:rPrChange>
                </w:rPr>
                <w:delText xml:space="preserve">1: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29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tkinter</w:delText>
              </w:r>
              <w:r w:rsidRPr="00866AF5" w:rsidDel="00866AF5">
                <w:rPr>
                  <w:rFonts w:ascii="Courier New" w:eastAsiaTheme="minorHAnsi" w:hAnsi="Courier New" w:cs="Courier New"/>
                  <w:sz w:val="20"/>
                  <w:szCs w:val="20"/>
                  <w:lang w:eastAsia="en-US"/>
                  <w:rPrChange w:id="729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729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tk</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295" w:author="Анастасия ." w:date="2023-10-11T17:39:00Z"/>
                <w:rFonts w:ascii="Courier New" w:eastAsiaTheme="minorHAnsi" w:hAnsi="Courier New" w:cs="Courier New"/>
                <w:sz w:val="20"/>
                <w:szCs w:val="20"/>
                <w:lang w:eastAsia="en-US"/>
                <w:rPrChange w:id="7296" w:author="Анастасия ." w:date="2023-10-11T17:39:00Z">
                  <w:rPr>
                    <w:del w:id="7297" w:author="Анастасия ." w:date="2023-10-11T17:39:00Z"/>
                    <w:rFonts w:ascii="Courier New" w:eastAsiaTheme="minorHAnsi" w:hAnsi="Courier New" w:cs="Courier New"/>
                    <w:sz w:val="20"/>
                    <w:szCs w:val="20"/>
                    <w:lang w:val="en-US" w:eastAsia="en-US"/>
                  </w:rPr>
                </w:rPrChange>
              </w:rPr>
              <w:pPrChange w:id="7298" w:author="Анастасия ." w:date="2023-10-11T17:39:00Z">
                <w:pPr>
                  <w:ind w:firstLine="0"/>
                  <w:jc w:val="left"/>
                </w:pPr>
              </w:pPrChange>
            </w:pPr>
            <w:del w:id="7299" w:author="Анастасия ." w:date="2023-10-11T17:39:00Z">
              <w:r w:rsidRPr="00866AF5" w:rsidDel="00866AF5">
                <w:rPr>
                  <w:rFonts w:ascii="Courier New" w:eastAsiaTheme="minorHAnsi" w:hAnsi="Courier New" w:cs="Courier New"/>
                  <w:sz w:val="20"/>
                  <w:szCs w:val="20"/>
                  <w:lang w:eastAsia="en-US"/>
                  <w:rPrChange w:id="7300" w:author="Анастасия ." w:date="2023-10-11T17:39:00Z">
                    <w:rPr>
                      <w:rFonts w:ascii="Courier New" w:eastAsiaTheme="minorHAnsi" w:hAnsi="Courier New" w:cs="Courier New"/>
                      <w:sz w:val="20"/>
                      <w:szCs w:val="20"/>
                      <w:lang w:val="en-US" w:eastAsia="en-US"/>
                    </w:rPr>
                  </w:rPrChange>
                </w:rPr>
                <w:delText xml:space="preserve">2: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3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tkinter</w:delText>
              </w:r>
              <w:r w:rsidRPr="00866AF5" w:rsidDel="00866AF5">
                <w:rPr>
                  <w:rFonts w:ascii="Courier New" w:eastAsiaTheme="minorHAnsi" w:hAnsi="Courier New" w:cs="Courier New"/>
                  <w:sz w:val="20"/>
                  <w:szCs w:val="20"/>
                  <w:lang w:eastAsia="en-US"/>
                  <w:rPrChange w:id="730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30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messagebox</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04" w:author="Анастасия ." w:date="2023-10-11T17:39:00Z"/>
                <w:rFonts w:ascii="Courier New" w:eastAsiaTheme="minorHAnsi" w:hAnsi="Courier New" w:cs="Courier New"/>
                <w:sz w:val="20"/>
                <w:szCs w:val="20"/>
                <w:lang w:eastAsia="en-US"/>
                <w:rPrChange w:id="7305" w:author="Анастасия ." w:date="2023-10-11T17:39:00Z">
                  <w:rPr>
                    <w:del w:id="7306" w:author="Анастасия ." w:date="2023-10-11T17:39:00Z"/>
                    <w:rFonts w:ascii="Courier New" w:eastAsiaTheme="minorHAnsi" w:hAnsi="Courier New" w:cs="Courier New"/>
                    <w:sz w:val="20"/>
                    <w:szCs w:val="20"/>
                    <w:lang w:val="en-US" w:eastAsia="en-US"/>
                  </w:rPr>
                </w:rPrChange>
              </w:rPr>
              <w:pPrChange w:id="7307" w:author="Анастасия ." w:date="2023-10-11T17:39:00Z">
                <w:pPr>
                  <w:ind w:firstLine="0"/>
                  <w:jc w:val="left"/>
                </w:pPr>
              </w:pPrChange>
            </w:pPr>
            <w:del w:id="7308" w:author="Анастасия ." w:date="2023-10-11T17:39:00Z">
              <w:r w:rsidRPr="00866AF5" w:rsidDel="00866AF5">
                <w:rPr>
                  <w:rFonts w:ascii="Courier New" w:eastAsiaTheme="minorHAnsi" w:hAnsi="Courier New" w:cs="Courier New"/>
                  <w:sz w:val="20"/>
                  <w:szCs w:val="20"/>
                  <w:lang w:eastAsia="en-US"/>
                  <w:rPrChange w:id="7309" w:author="Анастасия ." w:date="2023-10-11T17:39:00Z">
                    <w:rPr>
                      <w:rFonts w:ascii="Courier New" w:eastAsiaTheme="minorHAnsi" w:hAnsi="Courier New" w:cs="Courier New"/>
                      <w:sz w:val="20"/>
                      <w:szCs w:val="20"/>
                      <w:lang w:val="en-US" w:eastAsia="en-US"/>
                    </w:rPr>
                  </w:rPrChange>
                </w:rPr>
                <w:delText xml:space="preserve">3: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3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tkinter</w:delText>
              </w:r>
              <w:r w:rsidRPr="00866AF5" w:rsidDel="00866AF5">
                <w:rPr>
                  <w:rFonts w:ascii="Courier New" w:eastAsiaTheme="minorHAnsi" w:hAnsi="Courier New" w:cs="Courier New"/>
                  <w:sz w:val="20"/>
                  <w:szCs w:val="20"/>
                  <w:lang w:eastAsia="en-US"/>
                  <w:rPrChange w:id="731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scrolledtext</w:delText>
              </w:r>
              <w:r w:rsidRPr="00866AF5" w:rsidDel="00866AF5">
                <w:rPr>
                  <w:rFonts w:ascii="Courier New" w:eastAsiaTheme="minorHAnsi" w:hAnsi="Courier New" w:cs="Courier New"/>
                  <w:sz w:val="20"/>
                  <w:szCs w:val="20"/>
                  <w:lang w:eastAsia="en-US"/>
                  <w:rPrChange w:id="731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31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ScrolledText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14" w:author="Анастасия ." w:date="2023-10-11T17:39:00Z"/>
                <w:rFonts w:ascii="Courier New" w:eastAsiaTheme="minorHAnsi" w:hAnsi="Courier New" w:cs="Courier New"/>
                <w:sz w:val="20"/>
                <w:szCs w:val="20"/>
                <w:lang w:eastAsia="en-US"/>
                <w:rPrChange w:id="7315" w:author="Анастасия ." w:date="2023-10-11T17:39:00Z">
                  <w:rPr>
                    <w:del w:id="7316" w:author="Анастасия ." w:date="2023-10-11T17:39:00Z"/>
                    <w:rFonts w:ascii="Courier New" w:eastAsiaTheme="minorHAnsi" w:hAnsi="Courier New" w:cs="Courier New"/>
                    <w:sz w:val="20"/>
                    <w:szCs w:val="20"/>
                    <w:lang w:val="en-US" w:eastAsia="en-US"/>
                  </w:rPr>
                </w:rPrChange>
              </w:rPr>
              <w:pPrChange w:id="7317" w:author="Анастасия ." w:date="2023-10-11T17:39:00Z">
                <w:pPr>
                  <w:ind w:firstLine="0"/>
                  <w:jc w:val="left"/>
                </w:pPr>
              </w:pPrChange>
            </w:pPr>
            <w:del w:id="7318" w:author="Анастасия ." w:date="2023-10-11T17:39:00Z">
              <w:r w:rsidRPr="00866AF5" w:rsidDel="00866AF5">
                <w:rPr>
                  <w:rFonts w:ascii="Courier New" w:eastAsiaTheme="minorHAnsi" w:hAnsi="Courier New" w:cs="Courier New"/>
                  <w:sz w:val="20"/>
                  <w:szCs w:val="20"/>
                  <w:lang w:eastAsia="en-US"/>
                  <w:rPrChange w:id="7319" w:author="Анастасия ." w:date="2023-10-11T17:39:00Z">
                    <w:rPr>
                      <w:rFonts w:ascii="Courier New" w:eastAsiaTheme="minorHAnsi" w:hAnsi="Courier New" w:cs="Courier New"/>
                      <w:sz w:val="20"/>
                      <w:szCs w:val="20"/>
                      <w:lang w:val="en-US" w:eastAsia="en-US"/>
                    </w:rPr>
                  </w:rPrChange>
                </w:rPr>
                <w:delText xml:space="preserve">4: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32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cx</w:delText>
              </w:r>
              <w:r w:rsidRPr="00866AF5" w:rsidDel="00866AF5">
                <w:rPr>
                  <w:rFonts w:ascii="Courier New" w:eastAsiaTheme="minorHAnsi" w:hAnsi="Courier New" w:cs="Courier New"/>
                  <w:sz w:val="20"/>
                  <w:szCs w:val="20"/>
                  <w:lang w:eastAsia="en-US"/>
                  <w:rPrChange w:id="7321"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Oracle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22" w:author="Анастасия ." w:date="2023-10-11T17:39:00Z"/>
                <w:rFonts w:ascii="Courier New" w:eastAsiaTheme="minorHAnsi" w:hAnsi="Courier New" w:cs="Courier New"/>
                <w:sz w:val="20"/>
                <w:szCs w:val="20"/>
                <w:lang w:eastAsia="en-US"/>
                <w:rPrChange w:id="7323" w:author="Анастасия ." w:date="2023-10-11T17:39:00Z">
                  <w:rPr>
                    <w:del w:id="7324" w:author="Анастасия ." w:date="2023-10-11T17:39:00Z"/>
                    <w:rFonts w:ascii="Courier New" w:eastAsiaTheme="minorHAnsi" w:hAnsi="Courier New" w:cs="Courier New"/>
                    <w:sz w:val="20"/>
                    <w:szCs w:val="20"/>
                    <w:lang w:val="en-US" w:eastAsia="en-US"/>
                  </w:rPr>
                </w:rPrChange>
              </w:rPr>
              <w:pPrChange w:id="7325" w:author="Анастасия ." w:date="2023-10-11T17:39:00Z">
                <w:pPr>
                  <w:ind w:firstLine="0"/>
                  <w:jc w:val="left"/>
                </w:pPr>
              </w:pPrChange>
            </w:pPr>
            <w:del w:id="7326" w:author="Анастасия ." w:date="2023-10-11T17:39:00Z">
              <w:r w:rsidRPr="00866AF5" w:rsidDel="00866AF5">
                <w:rPr>
                  <w:rFonts w:ascii="Courier New" w:eastAsiaTheme="minorHAnsi" w:hAnsi="Courier New" w:cs="Courier New"/>
                  <w:sz w:val="20"/>
                  <w:szCs w:val="20"/>
                  <w:lang w:eastAsia="en-US"/>
                  <w:rPrChange w:id="7327" w:author="Анастасия ." w:date="2023-10-11T17:39:00Z">
                    <w:rPr>
                      <w:rFonts w:ascii="Courier New" w:eastAsiaTheme="minorHAnsi" w:hAnsi="Courier New" w:cs="Courier New"/>
                      <w:sz w:val="20"/>
                      <w:szCs w:val="20"/>
                      <w:lang w:val="en-US" w:eastAsia="en-US"/>
                    </w:rPr>
                  </w:rPrChange>
                </w:rPr>
                <w:delText xml:space="preserve">5: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32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pandas</w:delText>
              </w:r>
              <w:r w:rsidRPr="00866AF5" w:rsidDel="00866AF5">
                <w:rPr>
                  <w:rFonts w:ascii="Courier New" w:eastAsiaTheme="minorHAnsi" w:hAnsi="Courier New" w:cs="Courier New"/>
                  <w:sz w:val="20"/>
                  <w:szCs w:val="20"/>
                  <w:lang w:eastAsia="en-US"/>
                  <w:rPrChange w:id="732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73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pd</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31" w:author="Анастасия ." w:date="2023-10-11T17:39:00Z"/>
                <w:rFonts w:ascii="Courier New" w:eastAsiaTheme="minorHAnsi" w:hAnsi="Courier New" w:cs="Courier New"/>
                <w:sz w:val="20"/>
                <w:szCs w:val="20"/>
                <w:lang w:eastAsia="en-US"/>
                <w:rPrChange w:id="7332" w:author="Анастасия ." w:date="2023-10-11T17:39:00Z">
                  <w:rPr>
                    <w:del w:id="7333" w:author="Анастасия ." w:date="2023-10-11T17:39:00Z"/>
                    <w:rFonts w:ascii="Courier New" w:eastAsiaTheme="minorHAnsi" w:hAnsi="Courier New" w:cs="Courier New"/>
                    <w:sz w:val="20"/>
                    <w:szCs w:val="20"/>
                    <w:lang w:val="en-US" w:eastAsia="en-US"/>
                  </w:rPr>
                </w:rPrChange>
              </w:rPr>
              <w:pPrChange w:id="7334" w:author="Анастасия ." w:date="2023-10-11T17:39:00Z">
                <w:pPr>
                  <w:ind w:firstLine="0"/>
                  <w:jc w:val="left"/>
                </w:pPr>
              </w:pPrChange>
            </w:pPr>
            <w:del w:id="7335" w:author="Анастасия ." w:date="2023-10-11T17:39:00Z">
              <w:r w:rsidRPr="00866AF5" w:rsidDel="00866AF5">
                <w:rPr>
                  <w:rFonts w:ascii="Courier New" w:eastAsiaTheme="minorHAnsi" w:hAnsi="Courier New" w:cs="Courier New"/>
                  <w:sz w:val="20"/>
                  <w:szCs w:val="20"/>
                  <w:lang w:eastAsia="en-US"/>
                  <w:rPrChange w:id="7336" w:author="Анастасия ." w:date="2023-10-11T17:39:00Z">
                    <w:rPr>
                      <w:rFonts w:ascii="Courier New" w:eastAsiaTheme="minorHAnsi" w:hAnsi="Courier New" w:cs="Courier New"/>
                      <w:sz w:val="20"/>
                      <w:szCs w:val="20"/>
                      <w:lang w:val="en-US" w:eastAsia="en-US"/>
                    </w:rPr>
                  </w:rPrChange>
                </w:rPr>
                <w:delText xml:space="preserve">6: </w:delText>
              </w:r>
              <w:r w:rsidRPr="00D42ABA" w:rsidDel="00866AF5">
                <w:rPr>
                  <w:rFonts w:ascii="Courier New" w:eastAsiaTheme="minorHAnsi" w:hAnsi="Courier New" w:cs="Courier New"/>
                  <w:sz w:val="20"/>
                  <w:szCs w:val="20"/>
                  <w:lang w:val="en-US" w:eastAsia="en-US"/>
                </w:rPr>
                <w:delText>import</w:delText>
              </w:r>
              <w:r w:rsidRPr="00866AF5" w:rsidDel="00866AF5">
                <w:rPr>
                  <w:rFonts w:ascii="Courier New" w:eastAsiaTheme="minorHAnsi" w:hAnsi="Courier New" w:cs="Courier New"/>
                  <w:sz w:val="20"/>
                  <w:szCs w:val="20"/>
                  <w:lang w:eastAsia="en-US"/>
                  <w:rPrChange w:id="733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qrcode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38" w:author="Анастасия ." w:date="2023-10-11T17:39:00Z"/>
                <w:rFonts w:ascii="Courier New" w:eastAsiaTheme="minorHAnsi" w:hAnsi="Courier New" w:cs="Courier New"/>
                <w:sz w:val="20"/>
                <w:szCs w:val="20"/>
                <w:lang w:eastAsia="en-US"/>
                <w:rPrChange w:id="7339" w:author="Анастасия ." w:date="2023-10-11T17:39:00Z">
                  <w:rPr>
                    <w:del w:id="7340" w:author="Анастасия ." w:date="2023-10-11T17:39:00Z"/>
                    <w:rFonts w:ascii="Courier New" w:eastAsiaTheme="minorHAnsi" w:hAnsi="Courier New" w:cs="Courier New"/>
                    <w:sz w:val="20"/>
                    <w:szCs w:val="20"/>
                    <w:lang w:val="en-US" w:eastAsia="en-US"/>
                  </w:rPr>
                </w:rPrChange>
              </w:rPr>
              <w:pPrChange w:id="7341" w:author="Анастасия ." w:date="2023-10-11T17:39:00Z">
                <w:pPr>
                  <w:ind w:firstLine="0"/>
                  <w:jc w:val="left"/>
                </w:pPr>
              </w:pPrChange>
            </w:pPr>
            <w:del w:id="7342" w:author="Анастасия ." w:date="2023-10-11T17:39:00Z">
              <w:r w:rsidRPr="00866AF5" w:rsidDel="00866AF5">
                <w:rPr>
                  <w:rFonts w:ascii="Courier New" w:eastAsiaTheme="minorHAnsi" w:hAnsi="Courier New" w:cs="Courier New"/>
                  <w:sz w:val="20"/>
                  <w:szCs w:val="20"/>
                  <w:lang w:eastAsia="en-US"/>
                  <w:rPrChange w:id="7343" w:author="Анастасия ." w:date="2023-10-11T17:39:00Z">
                    <w:rPr>
                      <w:rFonts w:ascii="Courier New" w:eastAsiaTheme="minorHAnsi" w:hAnsi="Courier New" w:cs="Courier New"/>
                      <w:sz w:val="20"/>
                      <w:szCs w:val="20"/>
                      <w:lang w:val="en-US" w:eastAsia="en-US"/>
                    </w:rPr>
                  </w:rPrChange>
                </w:rPr>
                <w:delText xml:space="preserve">7: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44" w:author="Анастасия ." w:date="2023-10-11T17:39:00Z"/>
                <w:rFonts w:ascii="Courier New" w:eastAsiaTheme="minorHAnsi" w:hAnsi="Courier New" w:cs="Courier New"/>
                <w:sz w:val="20"/>
                <w:szCs w:val="20"/>
                <w:lang w:eastAsia="en-US"/>
                <w:rPrChange w:id="7345" w:author="Анастасия ." w:date="2023-10-11T17:39:00Z">
                  <w:rPr>
                    <w:del w:id="7346" w:author="Анастасия ." w:date="2023-10-11T17:39:00Z"/>
                    <w:rFonts w:ascii="Courier New" w:eastAsiaTheme="minorHAnsi" w:hAnsi="Courier New" w:cs="Courier New"/>
                    <w:sz w:val="20"/>
                    <w:szCs w:val="20"/>
                    <w:lang w:val="en-US" w:eastAsia="en-US"/>
                  </w:rPr>
                </w:rPrChange>
              </w:rPr>
              <w:pPrChange w:id="7347" w:author="Анастасия ." w:date="2023-10-11T17:39:00Z">
                <w:pPr>
                  <w:ind w:firstLine="0"/>
                  <w:jc w:val="left"/>
                </w:pPr>
              </w:pPrChange>
            </w:pPr>
            <w:del w:id="7348" w:author="Анастасия ." w:date="2023-10-11T17:39:00Z">
              <w:r w:rsidRPr="00866AF5" w:rsidDel="00866AF5">
                <w:rPr>
                  <w:rFonts w:ascii="Courier New" w:eastAsiaTheme="minorHAnsi" w:hAnsi="Courier New" w:cs="Courier New"/>
                  <w:sz w:val="20"/>
                  <w:szCs w:val="20"/>
                  <w:lang w:eastAsia="en-US"/>
                  <w:rPrChange w:id="7349" w:author="Анастасия ." w:date="2023-10-11T17:39:00Z">
                    <w:rPr>
                      <w:rFonts w:ascii="Courier New" w:eastAsiaTheme="minorHAnsi" w:hAnsi="Courier New" w:cs="Courier New"/>
                      <w:sz w:val="20"/>
                      <w:szCs w:val="20"/>
                      <w:lang w:val="en-US" w:eastAsia="en-US"/>
                    </w:rPr>
                  </w:rPrChange>
                </w:rPr>
                <w:delText xml:space="preserve">8: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50" w:author="Анастасия ." w:date="2023-10-11T17:39:00Z"/>
                <w:rFonts w:ascii="Courier New" w:eastAsiaTheme="minorHAnsi" w:hAnsi="Courier New" w:cs="Courier New"/>
                <w:sz w:val="20"/>
                <w:szCs w:val="20"/>
                <w:lang w:eastAsia="en-US"/>
                <w:rPrChange w:id="7351" w:author="Анастасия ." w:date="2023-10-11T17:39:00Z">
                  <w:rPr>
                    <w:del w:id="7352" w:author="Анастасия ." w:date="2023-10-11T17:39:00Z"/>
                    <w:rFonts w:ascii="Courier New" w:eastAsiaTheme="minorHAnsi" w:hAnsi="Courier New" w:cs="Courier New"/>
                    <w:sz w:val="20"/>
                    <w:szCs w:val="20"/>
                    <w:lang w:val="en-US" w:eastAsia="en-US"/>
                  </w:rPr>
                </w:rPrChange>
              </w:rPr>
              <w:pPrChange w:id="7353" w:author="Анастасия ." w:date="2023-10-11T17:39:00Z">
                <w:pPr>
                  <w:ind w:firstLine="0"/>
                  <w:jc w:val="left"/>
                </w:pPr>
              </w:pPrChange>
            </w:pPr>
            <w:del w:id="7354" w:author="Анастасия ." w:date="2023-10-11T17:39:00Z">
              <w:r w:rsidRPr="00866AF5" w:rsidDel="00866AF5">
                <w:rPr>
                  <w:rFonts w:ascii="Courier New" w:eastAsiaTheme="minorHAnsi" w:hAnsi="Courier New" w:cs="Courier New"/>
                  <w:sz w:val="20"/>
                  <w:szCs w:val="20"/>
                  <w:lang w:eastAsia="en-US"/>
                  <w:rPrChange w:id="7355" w:author="Анастасия ." w:date="2023-10-11T17:39:00Z">
                    <w:rPr>
                      <w:rFonts w:ascii="Courier New" w:eastAsiaTheme="minorHAnsi" w:hAnsi="Courier New" w:cs="Courier New"/>
                      <w:sz w:val="20"/>
                      <w:szCs w:val="20"/>
                      <w:lang w:val="en-US" w:eastAsia="en-US"/>
                    </w:rPr>
                  </w:rPrChange>
                </w:rPr>
                <w:delText xml:space="preserve">9: </w:delText>
              </w:r>
              <w:r w:rsidRPr="00D42ABA"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735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est</w:delText>
              </w:r>
              <w:r w:rsidRPr="00866AF5" w:rsidDel="00866AF5">
                <w:rPr>
                  <w:rFonts w:ascii="Courier New" w:eastAsiaTheme="minorHAnsi" w:hAnsi="Courier New" w:cs="Courier New"/>
                  <w:sz w:val="20"/>
                  <w:szCs w:val="20"/>
                  <w:lang w:eastAsia="en-US"/>
                  <w:rPrChange w:id="7357"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connection</w:delText>
              </w:r>
              <w:r w:rsidRPr="00866AF5" w:rsidDel="00866AF5">
                <w:rPr>
                  <w:rFonts w:ascii="Courier New" w:eastAsiaTheme="minorHAnsi" w:hAnsi="Courier New" w:cs="Courier New"/>
                  <w:sz w:val="20"/>
                  <w:szCs w:val="20"/>
                  <w:lang w:eastAsia="en-US"/>
                  <w:rPrChange w:id="735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59" w:author="Анастасия ." w:date="2023-10-11T17:39:00Z"/>
                <w:rFonts w:ascii="Courier New" w:eastAsiaTheme="minorHAnsi" w:hAnsi="Courier New" w:cs="Courier New"/>
                <w:sz w:val="20"/>
                <w:szCs w:val="20"/>
                <w:lang w:eastAsia="en-US"/>
                <w:rPrChange w:id="7360" w:author="Анастасия ." w:date="2023-10-11T17:39:00Z">
                  <w:rPr>
                    <w:del w:id="7361" w:author="Анастасия ." w:date="2023-10-11T17:39:00Z"/>
                    <w:rFonts w:ascii="Courier New" w:eastAsiaTheme="minorHAnsi" w:hAnsi="Courier New" w:cs="Courier New"/>
                    <w:sz w:val="20"/>
                    <w:szCs w:val="20"/>
                    <w:lang w:val="en-US" w:eastAsia="en-US"/>
                  </w:rPr>
                </w:rPrChange>
              </w:rPr>
              <w:pPrChange w:id="7362" w:author="Анастасия ." w:date="2023-10-11T17:39:00Z">
                <w:pPr>
                  <w:ind w:firstLine="0"/>
                  <w:jc w:val="left"/>
                </w:pPr>
              </w:pPrChange>
            </w:pPr>
            <w:del w:id="7363" w:author="Анастасия ." w:date="2023-10-11T17:39:00Z">
              <w:r w:rsidRPr="00866AF5" w:rsidDel="00866AF5">
                <w:rPr>
                  <w:rFonts w:ascii="Courier New" w:eastAsiaTheme="minorHAnsi" w:hAnsi="Courier New" w:cs="Courier New"/>
                  <w:sz w:val="20"/>
                  <w:szCs w:val="20"/>
                  <w:lang w:eastAsia="en-US"/>
                  <w:rPrChange w:id="7364" w:author="Анастасия ." w:date="2023-10-11T17:39:00Z">
                    <w:rPr>
                      <w:rFonts w:ascii="Courier New" w:eastAsiaTheme="minorHAnsi" w:hAnsi="Courier New" w:cs="Courier New"/>
                      <w:sz w:val="20"/>
                      <w:szCs w:val="20"/>
                      <w:lang w:val="en-US" w:eastAsia="en-US"/>
                    </w:rPr>
                  </w:rPrChange>
                </w:rPr>
                <w:delText xml:space="preserve">10:     </w:delText>
              </w:r>
              <w:r w:rsidRPr="00D42ABA" w:rsidDel="00866AF5">
                <w:rPr>
                  <w:rFonts w:ascii="Courier New" w:eastAsiaTheme="minorHAnsi" w:hAnsi="Courier New" w:cs="Courier New"/>
                  <w:sz w:val="20"/>
                  <w:szCs w:val="20"/>
                  <w:lang w:val="en-US" w:eastAsia="en-US"/>
                </w:rPr>
                <w:delText>username</w:delText>
              </w:r>
              <w:r w:rsidRPr="00866AF5" w:rsidDel="00866AF5">
                <w:rPr>
                  <w:rFonts w:ascii="Courier New" w:eastAsiaTheme="minorHAnsi" w:hAnsi="Courier New" w:cs="Courier New"/>
                  <w:sz w:val="20"/>
                  <w:szCs w:val="20"/>
                  <w:lang w:eastAsia="en-US"/>
                  <w:rPrChange w:id="736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366"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w:delText>
              </w:r>
              <w:r w:rsidRPr="00866AF5" w:rsidDel="00866AF5">
                <w:rPr>
                  <w:rFonts w:ascii="Courier New" w:eastAsiaTheme="minorHAnsi" w:hAnsi="Courier New" w:cs="Courier New"/>
                  <w:sz w:val="20"/>
                  <w:szCs w:val="20"/>
                  <w:lang w:eastAsia="en-US"/>
                  <w:rPrChange w:id="736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yatsan</w:delText>
              </w:r>
              <w:r w:rsidRPr="00866AF5" w:rsidDel="00866AF5">
                <w:rPr>
                  <w:rFonts w:ascii="Courier New" w:eastAsiaTheme="minorHAnsi" w:hAnsi="Courier New" w:cs="Courier New"/>
                  <w:sz w:val="20"/>
                  <w:szCs w:val="20"/>
                  <w:lang w:eastAsia="en-US"/>
                  <w:rPrChange w:id="736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69" w:author="Анастасия ." w:date="2023-10-11T17:39:00Z"/>
                <w:rFonts w:ascii="Courier New" w:eastAsiaTheme="minorHAnsi" w:hAnsi="Courier New" w:cs="Courier New"/>
                <w:sz w:val="20"/>
                <w:szCs w:val="20"/>
                <w:lang w:eastAsia="en-US"/>
                <w:rPrChange w:id="7370" w:author="Анастасия ." w:date="2023-10-11T17:39:00Z">
                  <w:rPr>
                    <w:del w:id="7371" w:author="Анастасия ." w:date="2023-10-11T17:39:00Z"/>
                    <w:rFonts w:ascii="Courier New" w:eastAsiaTheme="minorHAnsi" w:hAnsi="Courier New" w:cs="Courier New"/>
                    <w:sz w:val="20"/>
                    <w:szCs w:val="20"/>
                    <w:lang w:val="en-US" w:eastAsia="en-US"/>
                  </w:rPr>
                </w:rPrChange>
              </w:rPr>
              <w:pPrChange w:id="7372" w:author="Анастасия ." w:date="2023-10-11T17:39:00Z">
                <w:pPr>
                  <w:ind w:firstLine="0"/>
                  <w:jc w:val="left"/>
                </w:pPr>
              </w:pPrChange>
            </w:pPr>
            <w:del w:id="7373" w:author="Анастасия ." w:date="2023-10-11T17:39:00Z">
              <w:r w:rsidRPr="00866AF5" w:rsidDel="00866AF5">
                <w:rPr>
                  <w:rFonts w:ascii="Courier New" w:eastAsiaTheme="minorHAnsi" w:hAnsi="Courier New" w:cs="Courier New"/>
                  <w:sz w:val="20"/>
                  <w:szCs w:val="20"/>
                  <w:lang w:eastAsia="en-US"/>
                  <w:rPrChange w:id="7374" w:author="Анастасия ." w:date="2023-10-11T17:39:00Z">
                    <w:rPr>
                      <w:rFonts w:ascii="Courier New" w:eastAsiaTheme="minorHAnsi" w:hAnsi="Courier New" w:cs="Courier New"/>
                      <w:sz w:val="20"/>
                      <w:szCs w:val="20"/>
                      <w:lang w:val="en-US" w:eastAsia="en-US"/>
                    </w:rPr>
                  </w:rPrChange>
                </w:rPr>
                <w:delText xml:space="preserve">11:     </w:delText>
              </w:r>
              <w:r w:rsidRPr="00D42ABA" w:rsidDel="00866AF5">
                <w:rPr>
                  <w:rFonts w:ascii="Courier New" w:eastAsiaTheme="minorHAnsi" w:hAnsi="Courier New" w:cs="Courier New"/>
                  <w:sz w:val="20"/>
                  <w:szCs w:val="20"/>
                  <w:lang w:val="en-US" w:eastAsia="en-US"/>
                </w:rPr>
                <w:delText>password</w:delText>
              </w:r>
              <w:r w:rsidRPr="00866AF5" w:rsidDel="00866AF5">
                <w:rPr>
                  <w:rFonts w:ascii="Courier New" w:eastAsiaTheme="minorHAnsi" w:hAnsi="Courier New" w:cs="Courier New"/>
                  <w:sz w:val="20"/>
                  <w:szCs w:val="20"/>
                  <w:lang w:eastAsia="en-US"/>
                  <w:rPrChange w:id="737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376" w:author="Анастасия ." w:date="2023-10-11T17:39:00Z">
                    <w:rPr>
                      <w:rFonts w:ascii="Courier New" w:eastAsiaTheme="minorHAnsi" w:hAnsi="Courier New" w:cs="Courier New"/>
                      <w:sz w:val="20"/>
                      <w:szCs w:val="20"/>
                      <w:lang w:val="en-US" w:eastAsia="en-US"/>
                    </w:rPr>
                  </w:rPrChange>
                </w:rPr>
                <w:delText xml:space="preserve"> = "1234"</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77" w:author="Анастасия ." w:date="2023-10-11T17:39:00Z"/>
                <w:rFonts w:ascii="Courier New" w:eastAsiaTheme="minorHAnsi" w:hAnsi="Courier New" w:cs="Courier New"/>
                <w:sz w:val="20"/>
                <w:szCs w:val="20"/>
                <w:lang w:eastAsia="en-US"/>
                <w:rPrChange w:id="7378" w:author="Анастасия ." w:date="2023-10-11T17:39:00Z">
                  <w:rPr>
                    <w:del w:id="7379" w:author="Анастасия ." w:date="2023-10-11T17:39:00Z"/>
                    <w:rFonts w:ascii="Courier New" w:eastAsiaTheme="minorHAnsi" w:hAnsi="Courier New" w:cs="Courier New"/>
                    <w:sz w:val="20"/>
                    <w:szCs w:val="20"/>
                    <w:lang w:val="en-US" w:eastAsia="en-US"/>
                  </w:rPr>
                </w:rPrChange>
              </w:rPr>
              <w:pPrChange w:id="7380" w:author="Анастасия ." w:date="2023-10-11T17:39:00Z">
                <w:pPr>
                  <w:ind w:firstLine="0"/>
                  <w:jc w:val="left"/>
                </w:pPr>
              </w:pPrChange>
            </w:pPr>
            <w:del w:id="7381" w:author="Анастасия ." w:date="2023-10-11T17:39:00Z">
              <w:r w:rsidRPr="00866AF5" w:rsidDel="00866AF5">
                <w:rPr>
                  <w:rFonts w:ascii="Courier New" w:eastAsiaTheme="minorHAnsi" w:hAnsi="Courier New" w:cs="Courier New"/>
                  <w:sz w:val="20"/>
                  <w:szCs w:val="20"/>
                  <w:lang w:eastAsia="en-US"/>
                  <w:rPrChange w:id="7382" w:author="Анастасия ." w:date="2023-10-11T17:39:00Z">
                    <w:rPr>
                      <w:rFonts w:ascii="Courier New" w:eastAsiaTheme="minorHAnsi" w:hAnsi="Courier New" w:cs="Courier New"/>
                      <w:sz w:val="20"/>
                      <w:szCs w:val="20"/>
                      <w:lang w:val="en-US" w:eastAsia="en-US"/>
                    </w:rPr>
                  </w:rPrChange>
                </w:rPr>
                <w:delText xml:space="preserve">12:     </w:delText>
              </w:r>
              <w:r w:rsidRPr="00D42ABA" w:rsidDel="00866AF5">
                <w:rPr>
                  <w:rFonts w:ascii="Courier New" w:eastAsiaTheme="minorHAnsi" w:hAnsi="Courier New" w:cs="Courier New"/>
                  <w:sz w:val="20"/>
                  <w:szCs w:val="20"/>
                  <w:lang w:val="en-US" w:eastAsia="en-US"/>
                </w:rPr>
                <w:delText>host</w:delText>
              </w:r>
              <w:r w:rsidRPr="00866AF5" w:rsidDel="00866AF5">
                <w:rPr>
                  <w:rFonts w:ascii="Courier New" w:eastAsiaTheme="minorHAnsi" w:hAnsi="Courier New" w:cs="Courier New"/>
                  <w:sz w:val="20"/>
                  <w:szCs w:val="20"/>
                  <w:lang w:eastAsia="en-US"/>
                  <w:rPrChange w:id="73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384" w:author="Анастасия ." w:date="2023-10-11T17:39:00Z">
                    <w:rPr>
                      <w:rFonts w:ascii="Courier New" w:eastAsiaTheme="minorHAnsi" w:hAnsi="Courier New" w:cs="Courier New"/>
                      <w:sz w:val="20"/>
                      <w:szCs w:val="20"/>
                      <w:lang w:val="en-US" w:eastAsia="en-US"/>
                    </w:rPr>
                  </w:rPrChange>
                </w:rPr>
                <w:delText xml:space="preserve"> = "127.0.0.1"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85" w:author="Анастасия ." w:date="2023-10-11T17:39:00Z"/>
                <w:rFonts w:ascii="Courier New" w:eastAsiaTheme="minorHAnsi" w:hAnsi="Courier New" w:cs="Courier New"/>
                <w:sz w:val="20"/>
                <w:szCs w:val="20"/>
                <w:lang w:eastAsia="en-US"/>
                <w:rPrChange w:id="7386" w:author="Анастасия ." w:date="2023-10-11T17:39:00Z">
                  <w:rPr>
                    <w:del w:id="7387" w:author="Анастасия ." w:date="2023-10-11T17:39:00Z"/>
                    <w:rFonts w:ascii="Courier New" w:eastAsiaTheme="minorHAnsi" w:hAnsi="Courier New" w:cs="Courier New"/>
                    <w:sz w:val="20"/>
                    <w:szCs w:val="20"/>
                    <w:lang w:val="en-US" w:eastAsia="en-US"/>
                  </w:rPr>
                </w:rPrChange>
              </w:rPr>
              <w:pPrChange w:id="7388" w:author="Анастасия ." w:date="2023-10-11T17:39:00Z">
                <w:pPr>
                  <w:ind w:firstLine="0"/>
                  <w:jc w:val="left"/>
                </w:pPr>
              </w:pPrChange>
            </w:pPr>
            <w:del w:id="7389" w:author="Анастасия ." w:date="2023-10-11T17:39:00Z">
              <w:r w:rsidRPr="00866AF5" w:rsidDel="00866AF5">
                <w:rPr>
                  <w:rFonts w:ascii="Courier New" w:eastAsiaTheme="minorHAnsi" w:hAnsi="Courier New" w:cs="Courier New"/>
                  <w:sz w:val="20"/>
                  <w:szCs w:val="20"/>
                  <w:lang w:eastAsia="en-US"/>
                  <w:rPrChange w:id="7390" w:author="Анастасия ." w:date="2023-10-11T17:39:00Z">
                    <w:rPr>
                      <w:rFonts w:ascii="Courier New" w:eastAsiaTheme="minorHAnsi" w:hAnsi="Courier New" w:cs="Courier New"/>
                      <w:sz w:val="20"/>
                      <w:szCs w:val="20"/>
                      <w:lang w:val="en-US" w:eastAsia="en-US"/>
                    </w:rPr>
                  </w:rPrChange>
                </w:rPr>
                <w:delText xml:space="preserve">13:     </w:delText>
              </w:r>
              <w:r w:rsidRPr="00D42ABA" w:rsidDel="00866AF5">
                <w:rPr>
                  <w:rFonts w:ascii="Courier New" w:eastAsiaTheme="minorHAnsi" w:hAnsi="Courier New" w:cs="Courier New"/>
                  <w:sz w:val="20"/>
                  <w:szCs w:val="20"/>
                  <w:lang w:val="en-US" w:eastAsia="en-US"/>
                </w:rPr>
                <w:delText>service</w:delText>
              </w:r>
              <w:r w:rsidRPr="00866AF5" w:rsidDel="00866AF5">
                <w:rPr>
                  <w:rFonts w:ascii="Courier New" w:eastAsiaTheme="minorHAnsi" w:hAnsi="Courier New" w:cs="Courier New"/>
                  <w:sz w:val="20"/>
                  <w:szCs w:val="20"/>
                  <w:lang w:eastAsia="en-US"/>
                  <w:rPrChange w:id="739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39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xe</w:delText>
              </w:r>
              <w:r w:rsidRPr="00866AF5" w:rsidDel="00866AF5">
                <w:rPr>
                  <w:rFonts w:ascii="Courier New" w:eastAsiaTheme="minorHAnsi" w:hAnsi="Courier New" w:cs="Courier New"/>
                  <w:sz w:val="20"/>
                  <w:szCs w:val="20"/>
                  <w:lang w:eastAsia="en-US"/>
                  <w:rPrChange w:id="739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394" w:author="Анастасия ." w:date="2023-10-11T17:39:00Z"/>
                <w:rFonts w:ascii="Courier New" w:eastAsiaTheme="minorHAnsi" w:hAnsi="Courier New" w:cs="Courier New"/>
                <w:sz w:val="20"/>
                <w:szCs w:val="20"/>
                <w:lang w:eastAsia="en-US"/>
                <w:rPrChange w:id="7395" w:author="Анастасия ." w:date="2023-10-11T17:39:00Z">
                  <w:rPr>
                    <w:del w:id="7396" w:author="Анастасия ." w:date="2023-10-11T17:39:00Z"/>
                    <w:rFonts w:ascii="Courier New" w:eastAsiaTheme="minorHAnsi" w:hAnsi="Courier New" w:cs="Courier New"/>
                    <w:sz w:val="20"/>
                    <w:szCs w:val="20"/>
                    <w:lang w:val="en-US" w:eastAsia="en-US"/>
                  </w:rPr>
                </w:rPrChange>
              </w:rPr>
              <w:pPrChange w:id="7397" w:author="Анастасия ." w:date="2023-10-11T17:39:00Z">
                <w:pPr>
                  <w:ind w:firstLine="0"/>
                  <w:jc w:val="left"/>
                </w:pPr>
              </w:pPrChange>
            </w:pPr>
            <w:del w:id="7398" w:author="Анастасия ." w:date="2023-10-11T17:39:00Z">
              <w:r w:rsidRPr="00866AF5" w:rsidDel="00866AF5">
                <w:rPr>
                  <w:rFonts w:ascii="Courier New" w:eastAsiaTheme="minorHAnsi" w:hAnsi="Courier New" w:cs="Courier New"/>
                  <w:sz w:val="20"/>
                  <w:szCs w:val="20"/>
                  <w:lang w:eastAsia="en-US"/>
                  <w:rPrChange w:id="7399" w:author="Анастасия ." w:date="2023-10-11T17:39:00Z">
                    <w:rPr>
                      <w:rFonts w:ascii="Courier New" w:eastAsiaTheme="minorHAnsi" w:hAnsi="Courier New" w:cs="Courier New"/>
                      <w:sz w:val="20"/>
                      <w:szCs w:val="20"/>
                      <w:lang w:val="en-US" w:eastAsia="en-US"/>
                    </w:rPr>
                  </w:rPrChange>
                </w:rPr>
                <w:delText xml:space="preserve">14: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00" w:author="Анастасия ." w:date="2023-10-11T17:39:00Z"/>
                <w:rFonts w:ascii="Courier New" w:eastAsiaTheme="minorHAnsi" w:hAnsi="Courier New" w:cs="Courier New"/>
                <w:sz w:val="20"/>
                <w:szCs w:val="20"/>
                <w:lang w:eastAsia="en-US"/>
                <w:rPrChange w:id="7401" w:author="Анастасия ." w:date="2023-10-11T17:39:00Z">
                  <w:rPr>
                    <w:del w:id="7402" w:author="Анастасия ." w:date="2023-10-11T17:39:00Z"/>
                    <w:rFonts w:ascii="Courier New" w:eastAsiaTheme="minorHAnsi" w:hAnsi="Courier New" w:cs="Courier New"/>
                    <w:sz w:val="20"/>
                    <w:szCs w:val="20"/>
                    <w:lang w:val="en-US" w:eastAsia="en-US"/>
                  </w:rPr>
                </w:rPrChange>
              </w:rPr>
              <w:pPrChange w:id="7403" w:author="Анастасия ." w:date="2023-10-11T17:39:00Z">
                <w:pPr>
                  <w:ind w:firstLine="0"/>
                  <w:jc w:val="left"/>
                </w:pPr>
              </w:pPrChange>
            </w:pPr>
            <w:del w:id="7404" w:author="Анастасия ." w:date="2023-10-11T17:39:00Z">
              <w:r w:rsidRPr="00866AF5" w:rsidDel="00866AF5">
                <w:rPr>
                  <w:rFonts w:ascii="Courier New" w:eastAsiaTheme="minorHAnsi" w:hAnsi="Courier New" w:cs="Courier New"/>
                  <w:sz w:val="20"/>
                  <w:szCs w:val="20"/>
                  <w:lang w:eastAsia="en-US"/>
                  <w:rPrChange w:id="7405" w:author="Анастасия ." w:date="2023-10-11T17:39:00Z">
                    <w:rPr>
                      <w:rFonts w:ascii="Courier New" w:eastAsiaTheme="minorHAnsi" w:hAnsi="Courier New" w:cs="Courier New"/>
                      <w:sz w:val="20"/>
                      <w:szCs w:val="20"/>
                      <w:lang w:val="en-US" w:eastAsia="en-US"/>
                    </w:rPr>
                  </w:rPrChange>
                </w:rPr>
                <w:delText xml:space="preserve">15:     # </w:delText>
              </w:r>
              <w:r w:rsidRPr="00D42ABA" w:rsidDel="00866AF5">
                <w:rPr>
                  <w:rFonts w:ascii="Courier New" w:eastAsiaTheme="minorHAnsi" w:hAnsi="Courier New" w:cs="Courier New"/>
                  <w:sz w:val="20"/>
                  <w:szCs w:val="20"/>
                  <w:lang w:val="en-US" w:eastAsia="en-US"/>
                </w:rPr>
                <w:delText>Connection</w:delText>
              </w:r>
              <w:r w:rsidRPr="00866AF5" w:rsidDel="00866AF5">
                <w:rPr>
                  <w:rFonts w:ascii="Courier New" w:eastAsiaTheme="minorHAnsi" w:hAnsi="Courier New" w:cs="Courier New"/>
                  <w:sz w:val="20"/>
                  <w:szCs w:val="20"/>
                  <w:lang w:eastAsia="en-US"/>
                  <w:rPrChange w:id="740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establishing</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07" w:author="Анастасия ." w:date="2023-10-11T17:39:00Z"/>
                <w:rFonts w:ascii="Courier New" w:eastAsiaTheme="minorHAnsi" w:hAnsi="Courier New" w:cs="Courier New"/>
                <w:sz w:val="20"/>
                <w:szCs w:val="20"/>
                <w:lang w:eastAsia="en-US"/>
                <w:rPrChange w:id="7408" w:author="Анастасия ." w:date="2023-10-11T17:39:00Z">
                  <w:rPr>
                    <w:del w:id="7409" w:author="Анастасия ." w:date="2023-10-11T17:39:00Z"/>
                    <w:rFonts w:ascii="Courier New" w:eastAsiaTheme="minorHAnsi" w:hAnsi="Courier New" w:cs="Courier New"/>
                    <w:sz w:val="20"/>
                    <w:szCs w:val="20"/>
                    <w:lang w:val="en-US" w:eastAsia="en-US"/>
                  </w:rPr>
                </w:rPrChange>
              </w:rPr>
              <w:pPrChange w:id="7410" w:author="Анастасия ." w:date="2023-10-11T17:39:00Z">
                <w:pPr>
                  <w:ind w:firstLine="0"/>
                  <w:jc w:val="left"/>
                </w:pPr>
              </w:pPrChange>
            </w:pPr>
            <w:del w:id="7411" w:author="Анастасия ." w:date="2023-10-11T17:39:00Z">
              <w:r w:rsidRPr="00866AF5" w:rsidDel="00866AF5">
                <w:rPr>
                  <w:rFonts w:ascii="Courier New" w:eastAsiaTheme="minorHAnsi" w:hAnsi="Courier New" w:cs="Courier New"/>
                  <w:sz w:val="20"/>
                  <w:szCs w:val="20"/>
                  <w:lang w:eastAsia="en-US"/>
                  <w:rPrChange w:id="7412" w:author="Анастасия ." w:date="2023-10-11T17:39:00Z">
                    <w:rPr>
                      <w:rFonts w:ascii="Courier New" w:eastAsiaTheme="minorHAnsi" w:hAnsi="Courier New" w:cs="Courier New"/>
                      <w:sz w:val="20"/>
                      <w:szCs w:val="20"/>
                      <w:lang w:val="en-US" w:eastAsia="en-US"/>
                    </w:rPr>
                  </w:rPrChange>
                </w:rPr>
                <w:delText xml:space="preserve">16:     </w:delText>
              </w:r>
              <w:r w:rsidRPr="00D42ABA"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741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None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14" w:author="Анастасия ." w:date="2023-10-11T17:39:00Z"/>
                <w:rFonts w:ascii="Courier New" w:eastAsiaTheme="minorHAnsi" w:hAnsi="Courier New" w:cs="Courier New"/>
                <w:sz w:val="20"/>
                <w:szCs w:val="20"/>
                <w:lang w:eastAsia="en-US"/>
                <w:rPrChange w:id="7415" w:author="Анастасия ." w:date="2023-10-11T17:39:00Z">
                  <w:rPr>
                    <w:del w:id="7416" w:author="Анастасия ." w:date="2023-10-11T17:39:00Z"/>
                    <w:rFonts w:ascii="Courier New" w:eastAsiaTheme="minorHAnsi" w:hAnsi="Courier New" w:cs="Courier New"/>
                    <w:sz w:val="20"/>
                    <w:szCs w:val="20"/>
                    <w:lang w:val="en-US" w:eastAsia="en-US"/>
                  </w:rPr>
                </w:rPrChange>
              </w:rPr>
              <w:pPrChange w:id="7417" w:author="Анастасия ." w:date="2023-10-11T17:39:00Z">
                <w:pPr>
                  <w:ind w:firstLine="0"/>
                  <w:jc w:val="left"/>
                </w:pPr>
              </w:pPrChange>
            </w:pPr>
            <w:del w:id="7418" w:author="Анастасия ." w:date="2023-10-11T17:39:00Z">
              <w:r w:rsidRPr="00866AF5" w:rsidDel="00866AF5">
                <w:rPr>
                  <w:rFonts w:ascii="Courier New" w:eastAsiaTheme="minorHAnsi" w:hAnsi="Courier New" w:cs="Courier New"/>
                  <w:sz w:val="20"/>
                  <w:szCs w:val="20"/>
                  <w:lang w:eastAsia="en-US"/>
                  <w:rPrChange w:id="7419" w:author="Анастасия ." w:date="2023-10-11T17:39:00Z">
                    <w:rPr>
                      <w:rFonts w:ascii="Courier New" w:eastAsiaTheme="minorHAnsi" w:hAnsi="Courier New" w:cs="Courier New"/>
                      <w:sz w:val="20"/>
                      <w:szCs w:val="20"/>
                      <w:lang w:val="en-US" w:eastAsia="en-US"/>
                    </w:rPr>
                  </w:rPrChange>
                </w:rPr>
                <w:delText xml:space="preserve">17:     </w:delText>
              </w:r>
              <w:r w:rsidRPr="00D42ABA" w:rsidDel="00866AF5">
                <w:rPr>
                  <w:rFonts w:ascii="Courier New" w:eastAsiaTheme="minorHAnsi" w:hAnsi="Courier New" w:cs="Courier New"/>
                  <w:sz w:val="20"/>
                  <w:szCs w:val="20"/>
                  <w:lang w:val="en-US" w:eastAsia="en-US"/>
                </w:rPr>
                <w:delText>try</w:delText>
              </w:r>
              <w:r w:rsidRPr="00866AF5" w:rsidDel="00866AF5">
                <w:rPr>
                  <w:rFonts w:ascii="Courier New" w:eastAsiaTheme="minorHAnsi" w:hAnsi="Courier New" w:cs="Courier New"/>
                  <w:sz w:val="20"/>
                  <w:szCs w:val="20"/>
                  <w:lang w:eastAsia="en-US"/>
                  <w:rPrChange w:id="742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21" w:author="Анастасия ." w:date="2023-10-11T17:39:00Z"/>
                <w:rFonts w:ascii="Courier New" w:eastAsiaTheme="minorHAnsi" w:hAnsi="Courier New" w:cs="Courier New"/>
                <w:sz w:val="20"/>
                <w:szCs w:val="20"/>
                <w:lang w:eastAsia="en-US"/>
                <w:rPrChange w:id="7422" w:author="Анастасия ." w:date="2023-10-11T17:39:00Z">
                  <w:rPr>
                    <w:del w:id="7423" w:author="Анастасия ." w:date="2023-10-11T17:39:00Z"/>
                    <w:rFonts w:ascii="Courier New" w:eastAsiaTheme="minorHAnsi" w:hAnsi="Courier New" w:cs="Courier New"/>
                    <w:sz w:val="20"/>
                    <w:szCs w:val="20"/>
                    <w:lang w:val="en-US" w:eastAsia="en-US"/>
                  </w:rPr>
                </w:rPrChange>
              </w:rPr>
              <w:pPrChange w:id="7424" w:author="Анастасия ." w:date="2023-10-11T17:39:00Z">
                <w:pPr>
                  <w:ind w:firstLine="0"/>
                  <w:jc w:val="left"/>
                </w:pPr>
              </w:pPrChange>
            </w:pPr>
            <w:del w:id="7425" w:author="Анастасия ." w:date="2023-10-11T17:39:00Z">
              <w:r w:rsidRPr="00866AF5" w:rsidDel="00866AF5">
                <w:rPr>
                  <w:rFonts w:ascii="Courier New" w:eastAsiaTheme="minorHAnsi" w:hAnsi="Courier New" w:cs="Courier New"/>
                  <w:sz w:val="20"/>
                  <w:szCs w:val="20"/>
                  <w:lang w:eastAsia="en-US"/>
                  <w:rPrChange w:id="7426" w:author="Анастасия ." w:date="2023-10-11T17:39:00Z">
                    <w:rPr>
                      <w:rFonts w:ascii="Courier New" w:eastAsiaTheme="minorHAnsi" w:hAnsi="Courier New" w:cs="Courier New"/>
                      <w:sz w:val="20"/>
                      <w:szCs w:val="20"/>
                      <w:lang w:val="en-US" w:eastAsia="en-US"/>
                    </w:rPr>
                  </w:rPrChange>
                </w:rPr>
                <w:delText xml:space="preserve">18:         </w:delText>
              </w:r>
              <w:r w:rsidRPr="00D42ABA"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7427"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cx</w:delText>
              </w:r>
              <w:r w:rsidRPr="00866AF5" w:rsidDel="00866AF5">
                <w:rPr>
                  <w:rFonts w:ascii="Courier New" w:eastAsiaTheme="minorHAnsi" w:hAnsi="Courier New" w:cs="Courier New"/>
                  <w:sz w:val="20"/>
                  <w:szCs w:val="20"/>
                  <w:lang w:eastAsia="en-US"/>
                  <w:rPrChange w:id="7428"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Oracle</w:delText>
              </w:r>
              <w:r w:rsidRPr="00866AF5" w:rsidDel="00866AF5">
                <w:rPr>
                  <w:rFonts w:ascii="Courier New" w:eastAsiaTheme="minorHAnsi" w:hAnsi="Courier New" w:cs="Courier New"/>
                  <w:sz w:val="20"/>
                  <w:szCs w:val="20"/>
                  <w:lang w:eastAsia="en-US"/>
                  <w:rPrChange w:id="742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743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31" w:author="Анастасия ." w:date="2023-10-11T17:39:00Z"/>
                <w:rFonts w:ascii="Courier New" w:eastAsiaTheme="minorHAnsi" w:hAnsi="Courier New" w:cs="Courier New"/>
                <w:sz w:val="20"/>
                <w:szCs w:val="20"/>
                <w:lang w:eastAsia="en-US"/>
                <w:rPrChange w:id="7432" w:author="Анастасия ." w:date="2023-10-11T17:39:00Z">
                  <w:rPr>
                    <w:del w:id="7433" w:author="Анастасия ." w:date="2023-10-11T17:39:00Z"/>
                    <w:rFonts w:ascii="Courier New" w:eastAsiaTheme="minorHAnsi" w:hAnsi="Courier New" w:cs="Courier New"/>
                    <w:sz w:val="20"/>
                    <w:szCs w:val="20"/>
                    <w:lang w:val="en-US" w:eastAsia="en-US"/>
                  </w:rPr>
                </w:rPrChange>
              </w:rPr>
              <w:pPrChange w:id="7434" w:author="Анастасия ." w:date="2023-10-11T17:39:00Z">
                <w:pPr>
                  <w:ind w:firstLine="0"/>
                  <w:jc w:val="left"/>
                </w:pPr>
              </w:pPrChange>
            </w:pPr>
            <w:del w:id="7435" w:author="Анастасия ." w:date="2023-10-11T17:39:00Z">
              <w:r w:rsidRPr="00866AF5" w:rsidDel="00866AF5">
                <w:rPr>
                  <w:rFonts w:ascii="Courier New" w:eastAsiaTheme="minorHAnsi" w:hAnsi="Courier New" w:cs="Courier New"/>
                  <w:sz w:val="20"/>
                  <w:szCs w:val="20"/>
                  <w:lang w:eastAsia="en-US"/>
                  <w:rPrChange w:id="7436" w:author="Анастасия ." w:date="2023-10-11T17:39:00Z">
                    <w:rPr>
                      <w:rFonts w:ascii="Courier New" w:eastAsiaTheme="minorHAnsi" w:hAnsi="Courier New" w:cs="Courier New"/>
                      <w:sz w:val="20"/>
                      <w:szCs w:val="20"/>
                      <w:lang w:val="en-US" w:eastAsia="en-US"/>
                    </w:rPr>
                  </w:rPrChange>
                </w:rPr>
                <w:delText xml:space="preserve">19:             </w:delText>
              </w:r>
              <w:r w:rsidRPr="00D42ABA" w:rsidDel="00866AF5">
                <w:rPr>
                  <w:rFonts w:ascii="Courier New" w:eastAsiaTheme="minorHAnsi" w:hAnsi="Courier New" w:cs="Courier New"/>
                  <w:sz w:val="20"/>
                  <w:szCs w:val="20"/>
                  <w:lang w:val="en-US" w:eastAsia="en-US"/>
                </w:rPr>
                <w:delText>username</w:delText>
              </w:r>
              <w:r w:rsidRPr="00866AF5" w:rsidDel="00866AF5">
                <w:rPr>
                  <w:rFonts w:ascii="Courier New" w:eastAsiaTheme="minorHAnsi" w:hAnsi="Courier New" w:cs="Courier New"/>
                  <w:sz w:val="20"/>
                  <w:szCs w:val="20"/>
                  <w:lang w:eastAsia="en-US"/>
                  <w:rPrChange w:id="743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38" w:author="Анастасия ." w:date="2023-10-11T17:39:00Z"/>
                <w:rFonts w:ascii="Courier New" w:eastAsiaTheme="minorHAnsi" w:hAnsi="Courier New" w:cs="Courier New"/>
                <w:sz w:val="20"/>
                <w:szCs w:val="20"/>
                <w:lang w:eastAsia="en-US"/>
                <w:rPrChange w:id="7439" w:author="Анастасия ." w:date="2023-10-11T17:39:00Z">
                  <w:rPr>
                    <w:del w:id="7440" w:author="Анастасия ." w:date="2023-10-11T17:39:00Z"/>
                    <w:rFonts w:ascii="Courier New" w:eastAsiaTheme="minorHAnsi" w:hAnsi="Courier New" w:cs="Courier New"/>
                    <w:sz w:val="20"/>
                    <w:szCs w:val="20"/>
                    <w:lang w:val="en-US" w:eastAsia="en-US"/>
                  </w:rPr>
                </w:rPrChange>
              </w:rPr>
              <w:pPrChange w:id="7441" w:author="Анастасия ." w:date="2023-10-11T17:39:00Z">
                <w:pPr>
                  <w:ind w:firstLine="0"/>
                  <w:jc w:val="left"/>
                </w:pPr>
              </w:pPrChange>
            </w:pPr>
            <w:del w:id="7442" w:author="Анастасия ." w:date="2023-10-11T17:39:00Z">
              <w:r w:rsidRPr="00866AF5" w:rsidDel="00866AF5">
                <w:rPr>
                  <w:rFonts w:ascii="Courier New" w:eastAsiaTheme="minorHAnsi" w:hAnsi="Courier New" w:cs="Courier New"/>
                  <w:sz w:val="20"/>
                  <w:szCs w:val="20"/>
                  <w:lang w:eastAsia="en-US"/>
                  <w:rPrChange w:id="7443" w:author="Анастасия ." w:date="2023-10-11T17:39:00Z">
                    <w:rPr>
                      <w:rFonts w:ascii="Courier New" w:eastAsiaTheme="minorHAnsi" w:hAnsi="Courier New" w:cs="Courier New"/>
                      <w:sz w:val="20"/>
                      <w:szCs w:val="20"/>
                      <w:lang w:val="en-US" w:eastAsia="en-US"/>
                    </w:rPr>
                  </w:rPrChange>
                </w:rPr>
                <w:delText xml:space="preserve">20:             </w:delText>
              </w:r>
              <w:r w:rsidRPr="00D42ABA" w:rsidDel="00866AF5">
                <w:rPr>
                  <w:rFonts w:ascii="Courier New" w:eastAsiaTheme="minorHAnsi" w:hAnsi="Courier New" w:cs="Courier New"/>
                  <w:sz w:val="20"/>
                  <w:szCs w:val="20"/>
                  <w:lang w:val="en-US" w:eastAsia="en-US"/>
                </w:rPr>
                <w:delText>password</w:delText>
              </w:r>
              <w:r w:rsidRPr="00866AF5" w:rsidDel="00866AF5">
                <w:rPr>
                  <w:rFonts w:ascii="Courier New" w:eastAsiaTheme="minorHAnsi" w:hAnsi="Courier New" w:cs="Courier New"/>
                  <w:sz w:val="20"/>
                  <w:szCs w:val="20"/>
                  <w:lang w:eastAsia="en-US"/>
                  <w:rPrChange w:id="744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45" w:author="Анастасия ." w:date="2023-10-11T17:39:00Z"/>
                <w:rFonts w:ascii="Courier New" w:eastAsiaTheme="minorHAnsi" w:hAnsi="Courier New" w:cs="Courier New"/>
                <w:sz w:val="20"/>
                <w:szCs w:val="20"/>
                <w:lang w:eastAsia="en-US"/>
                <w:rPrChange w:id="7446" w:author="Анастасия ." w:date="2023-10-11T17:39:00Z">
                  <w:rPr>
                    <w:del w:id="7447" w:author="Анастасия ." w:date="2023-10-11T17:39:00Z"/>
                    <w:rFonts w:ascii="Courier New" w:eastAsiaTheme="minorHAnsi" w:hAnsi="Courier New" w:cs="Courier New"/>
                    <w:sz w:val="20"/>
                    <w:szCs w:val="20"/>
                    <w:lang w:val="en-US" w:eastAsia="en-US"/>
                  </w:rPr>
                </w:rPrChange>
              </w:rPr>
              <w:pPrChange w:id="7448" w:author="Анастасия ." w:date="2023-10-11T17:39:00Z">
                <w:pPr>
                  <w:ind w:firstLine="0"/>
                  <w:jc w:val="left"/>
                </w:pPr>
              </w:pPrChange>
            </w:pPr>
            <w:del w:id="7449" w:author="Анастасия ." w:date="2023-10-11T17:39:00Z">
              <w:r w:rsidRPr="00866AF5" w:rsidDel="00866AF5">
                <w:rPr>
                  <w:rFonts w:ascii="Courier New" w:eastAsiaTheme="minorHAnsi" w:hAnsi="Courier New" w:cs="Courier New"/>
                  <w:sz w:val="20"/>
                  <w:szCs w:val="20"/>
                  <w:lang w:eastAsia="en-US"/>
                  <w:rPrChange w:id="7450" w:author="Анастасия ." w:date="2023-10-11T17:39:00Z">
                    <w:rPr>
                      <w:rFonts w:ascii="Courier New" w:eastAsiaTheme="minorHAnsi" w:hAnsi="Courier New" w:cs="Courier New"/>
                      <w:sz w:val="20"/>
                      <w:szCs w:val="20"/>
                      <w:lang w:val="en-US" w:eastAsia="en-US"/>
                    </w:rPr>
                  </w:rPrChange>
                </w:rPr>
                <w:delText>21:             "{0}/{1}".</w:delText>
              </w:r>
              <w:r w:rsidRPr="00D42ABA" w:rsidDel="00866AF5">
                <w:rPr>
                  <w:rFonts w:ascii="Courier New" w:eastAsiaTheme="minorHAnsi" w:hAnsi="Courier New" w:cs="Courier New"/>
                  <w:sz w:val="20"/>
                  <w:szCs w:val="20"/>
                  <w:lang w:val="en-US" w:eastAsia="en-US"/>
                </w:rPr>
                <w:delText>format</w:delText>
              </w:r>
              <w:r w:rsidRPr="00866AF5" w:rsidDel="00866AF5">
                <w:rPr>
                  <w:rFonts w:ascii="Courier New" w:eastAsiaTheme="minorHAnsi" w:hAnsi="Courier New" w:cs="Courier New"/>
                  <w:sz w:val="20"/>
                  <w:szCs w:val="20"/>
                  <w:lang w:eastAsia="en-US"/>
                  <w:rPrChange w:id="745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host</w:delText>
              </w:r>
              <w:r w:rsidRPr="00866AF5" w:rsidDel="00866AF5">
                <w:rPr>
                  <w:rFonts w:ascii="Courier New" w:eastAsiaTheme="minorHAnsi" w:hAnsi="Courier New" w:cs="Courier New"/>
                  <w:sz w:val="20"/>
                  <w:szCs w:val="20"/>
                  <w:lang w:eastAsia="en-US"/>
                  <w:rPrChange w:id="745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service</w:delText>
              </w:r>
              <w:r w:rsidRPr="00866AF5" w:rsidDel="00866AF5">
                <w:rPr>
                  <w:rFonts w:ascii="Courier New" w:eastAsiaTheme="minorHAnsi" w:hAnsi="Courier New" w:cs="Courier New"/>
                  <w:sz w:val="20"/>
                  <w:szCs w:val="20"/>
                  <w:lang w:eastAsia="en-US"/>
                  <w:rPrChange w:id="745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54" w:author="Анастасия ." w:date="2023-10-11T17:39:00Z"/>
                <w:rFonts w:ascii="Courier New" w:eastAsiaTheme="minorHAnsi" w:hAnsi="Courier New" w:cs="Courier New"/>
                <w:sz w:val="20"/>
                <w:szCs w:val="20"/>
                <w:lang w:eastAsia="en-US"/>
                <w:rPrChange w:id="7455" w:author="Анастасия ." w:date="2023-10-11T17:39:00Z">
                  <w:rPr>
                    <w:del w:id="7456" w:author="Анастасия ." w:date="2023-10-11T17:39:00Z"/>
                    <w:rFonts w:ascii="Courier New" w:eastAsiaTheme="minorHAnsi" w:hAnsi="Courier New" w:cs="Courier New"/>
                    <w:sz w:val="20"/>
                    <w:szCs w:val="20"/>
                    <w:lang w:val="en-US" w:eastAsia="en-US"/>
                  </w:rPr>
                </w:rPrChange>
              </w:rPr>
              <w:pPrChange w:id="7457" w:author="Анастасия ." w:date="2023-10-11T17:39:00Z">
                <w:pPr>
                  <w:ind w:firstLine="0"/>
                  <w:jc w:val="left"/>
                </w:pPr>
              </w:pPrChange>
            </w:pPr>
            <w:del w:id="7458" w:author="Анастасия ." w:date="2023-10-11T17:39:00Z">
              <w:r w:rsidRPr="00866AF5" w:rsidDel="00866AF5">
                <w:rPr>
                  <w:rFonts w:ascii="Courier New" w:eastAsiaTheme="minorHAnsi" w:hAnsi="Courier New" w:cs="Courier New"/>
                  <w:sz w:val="20"/>
                  <w:szCs w:val="20"/>
                  <w:lang w:eastAsia="en-US"/>
                  <w:rPrChange w:id="7459" w:author="Анастасия ." w:date="2023-10-11T17:39:00Z">
                    <w:rPr>
                      <w:rFonts w:ascii="Courier New" w:eastAsiaTheme="minorHAnsi" w:hAnsi="Courier New" w:cs="Courier New"/>
                      <w:sz w:val="20"/>
                      <w:szCs w:val="20"/>
                      <w:lang w:val="en-US" w:eastAsia="en-US"/>
                    </w:rPr>
                  </w:rPrChange>
                </w:rPr>
                <w:delText>22: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60" w:author="Анастасия ." w:date="2023-10-11T17:39:00Z"/>
                <w:rFonts w:ascii="Courier New" w:eastAsiaTheme="minorHAnsi" w:hAnsi="Courier New" w:cs="Courier New"/>
                <w:sz w:val="20"/>
                <w:szCs w:val="20"/>
                <w:lang w:eastAsia="en-US"/>
                <w:rPrChange w:id="7461" w:author="Анастасия ." w:date="2023-10-11T17:39:00Z">
                  <w:rPr>
                    <w:del w:id="7462" w:author="Анастасия ." w:date="2023-10-11T17:39:00Z"/>
                    <w:rFonts w:ascii="Courier New" w:eastAsiaTheme="minorHAnsi" w:hAnsi="Courier New" w:cs="Courier New"/>
                    <w:sz w:val="20"/>
                    <w:szCs w:val="20"/>
                    <w:lang w:val="en-US" w:eastAsia="en-US"/>
                  </w:rPr>
                </w:rPrChange>
              </w:rPr>
              <w:pPrChange w:id="7463" w:author="Анастасия ." w:date="2023-10-11T17:39:00Z">
                <w:pPr>
                  <w:ind w:firstLine="0"/>
                  <w:jc w:val="left"/>
                </w:pPr>
              </w:pPrChange>
            </w:pPr>
            <w:del w:id="7464" w:author="Анастасия ." w:date="2023-10-11T17:39:00Z">
              <w:r w:rsidRPr="00866AF5" w:rsidDel="00866AF5">
                <w:rPr>
                  <w:rFonts w:ascii="Courier New" w:eastAsiaTheme="minorHAnsi" w:hAnsi="Courier New" w:cs="Courier New"/>
                  <w:sz w:val="20"/>
                  <w:szCs w:val="20"/>
                  <w:lang w:eastAsia="en-US"/>
                  <w:rPrChange w:id="7465" w:author="Анастасия ." w:date="2023-10-11T17:39:00Z">
                    <w:rPr>
                      <w:rFonts w:ascii="Courier New" w:eastAsiaTheme="minorHAnsi" w:hAnsi="Courier New" w:cs="Courier New"/>
                      <w:sz w:val="20"/>
                      <w:szCs w:val="20"/>
                      <w:lang w:val="en-US" w:eastAsia="en-US"/>
                    </w:rPr>
                  </w:rPrChange>
                </w:rPr>
                <w:delText xml:space="preserve">23:     </w:delText>
              </w:r>
              <w:r w:rsidRPr="00D42ABA" w:rsidDel="00866AF5">
                <w:rPr>
                  <w:rFonts w:ascii="Courier New" w:eastAsiaTheme="minorHAnsi" w:hAnsi="Courier New" w:cs="Courier New"/>
                  <w:sz w:val="20"/>
                  <w:szCs w:val="20"/>
                  <w:lang w:val="en-US" w:eastAsia="en-US"/>
                </w:rPr>
                <w:delText>except</w:delText>
              </w:r>
              <w:r w:rsidRPr="00866AF5" w:rsidDel="00866AF5">
                <w:rPr>
                  <w:rFonts w:ascii="Courier New" w:eastAsiaTheme="minorHAnsi" w:hAnsi="Courier New" w:cs="Courier New"/>
                  <w:sz w:val="20"/>
                  <w:szCs w:val="20"/>
                  <w:lang w:eastAsia="en-US"/>
                  <w:rPrChange w:id="746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cx</w:delText>
              </w:r>
              <w:r w:rsidRPr="00866AF5" w:rsidDel="00866AF5">
                <w:rPr>
                  <w:rFonts w:ascii="Courier New" w:eastAsiaTheme="minorHAnsi" w:hAnsi="Courier New" w:cs="Courier New"/>
                  <w:sz w:val="20"/>
                  <w:szCs w:val="20"/>
                  <w:lang w:eastAsia="en-US"/>
                  <w:rPrChange w:id="7467"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Oracle</w:delText>
              </w:r>
              <w:r w:rsidRPr="00866AF5" w:rsidDel="00866AF5">
                <w:rPr>
                  <w:rFonts w:ascii="Courier New" w:eastAsiaTheme="minorHAnsi" w:hAnsi="Courier New" w:cs="Courier New"/>
                  <w:sz w:val="20"/>
                  <w:szCs w:val="20"/>
                  <w:lang w:eastAsia="en-US"/>
                  <w:rPrChange w:id="746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DatabaseError</w:delText>
              </w:r>
              <w:r w:rsidRPr="00866AF5" w:rsidDel="00866AF5">
                <w:rPr>
                  <w:rFonts w:ascii="Courier New" w:eastAsiaTheme="minorHAnsi" w:hAnsi="Courier New" w:cs="Courier New"/>
                  <w:sz w:val="20"/>
                  <w:szCs w:val="20"/>
                  <w:lang w:eastAsia="en-US"/>
                  <w:rPrChange w:id="746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747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e</w:delText>
              </w:r>
              <w:r w:rsidRPr="00866AF5" w:rsidDel="00866AF5">
                <w:rPr>
                  <w:rFonts w:ascii="Courier New" w:eastAsiaTheme="minorHAnsi" w:hAnsi="Courier New" w:cs="Courier New"/>
                  <w:sz w:val="20"/>
                  <w:szCs w:val="20"/>
                  <w:lang w:eastAsia="en-US"/>
                  <w:rPrChange w:id="747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72" w:author="Анастасия ." w:date="2023-10-11T17:39:00Z"/>
                <w:rFonts w:ascii="Courier New" w:eastAsiaTheme="minorHAnsi" w:hAnsi="Courier New" w:cs="Courier New"/>
                <w:sz w:val="20"/>
                <w:szCs w:val="20"/>
                <w:lang w:eastAsia="en-US"/>
                <w:rPrChange w:id="7473" w:author="Анастасия ." w:date="2023-10-11T17:39:00Z">
                  <w:rPr>
                    <w:del w:id="7474" w:author="Анастасия ." w:date="2023-10-11T17:39:00Z"/>
                    <w:rFonts w:ascii="Courier New" w:eastAsiaTheme="minorHAnsi" w:hAnsi="Courier New" w:cs="Courier New"/>
                    <w:sz w:val="20"/>
                    <w:szCs w:val="20"/>
                    <w:lang w:val="en-US" w:eastAsia="en-US"/>
                  </w:rPr>
                </w:rPrChange>
              </w:rPr>
              <w:pPrChange w:id="7475" w:author="Анастасия ." w:date="2023-10-11T17:39:00Z">
                <w:pPr>
                  <w:ind w:firstLine="0"/>
                  <w:jc w:val="left"/>
                </w:pPr>
              </w:pPrChange>
            </w:pPr>
            <w:del w:id="7476" w:author="Анастасия ." w:date="2023-10-11T17:39:00Z">
              <w:r w:rsidRPr="00866AF5" w:rsidDel="00866AF5">
                <w:rPr>
                  <w:rFonts w:ascii="Courier New" w:eastAsiaTheme="minorHAnsi" w:hAnsi="Courier New" w:cs="Courier New"/>
                  <w:sz w:val="20"/>
                  <w:szCs w:val="20"/>
                  <w:lang w:eastAsia="en-US"/>
                  <w:rPrChange w:id="7477" w:author="Анастасия ." w:date="2023-10-11T17:39:00Z">
                    <w:rPr>
                      <w:rFonts w:ascii="Courier New" w:eastAsiaTheme="minorHAnsi" w:hAnsi="Courier New" w:cs="Courier New"/>
                      <w:sz w:val="20"/>
                      <w:szCs w:val="20"/>
                      <w:lang w:val="en-US" w:eastAsia="en-US"/>
                    </w:rPr>
                  </w:rPrChange>
                </w:rPr>
                <w:delText xml:space="preserve">24:         </w:delText>
              </w:r>
              <w:r w:rsidRPr="00D42ABA" w:rsidDel="00866AF5">
                <w:rPr>
                  <w:rFonts w:ascii="Courier New" w:eastAsiaTheme="minorHAnsi" w:hAnsi="Courier New" w:cs="Courier New"/>
                  <w:sz w:val="20"/>
                  <w:szCs w:val="20"/>
                  <w:lang w:val="en-US" w:eastAsia="en-US"/>
                </w:rPr>
                <w:delText>print</w:delText>
              </w:r>
              <w:r w:rsidRPr="00866AF5" w:rsidDel="00866AF5">
                <w:rPr>
                  <w:rFonts w:ascii="Courier New" w:eastAsiaTheme="minorHAnsi" w:hAnsi="Courier New" w:cs="Courier New"/>
                  <w:sz w:val="20"/>
                  <w:szCs w:val="20"/>
                  <w:lang w:eastAsia="en-US"/>
                  <w:rPrChange w:id="747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e</w:delText>
              </w:r>
              <w:r w:rsidRPr="00866AF5" w:rsidDel="00866AF5">
                <w:rPr>
                  <w:rFonts w:ascii="Courier New" w:eastAsiaTheme="minorHAnsi" w:hAnsi="Courier New" w:cs="Courier New"/>
                  <w:sz w:val="20"/>
                  <w:szCs w:val="20"/>
                  <w:lang w:eastAsia="en-US"/>
                  <w:rPrChange w:id="747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80" w:author="Анастасия ." w:date="2023-10-11T17:39:00Z"/>
                <w:rFonts w:ascii="Courier New" w:eastAsiaTheme="minorHAnsi" w:hAnsi="Courier New" w:cs="Courier New"/>
                <w:sz w:val="20"/>
                <w:szCs w:val="20"/>
                <w:lang w:eastAsia="en-US"/>
                <w:rPrChange w:id="7481" w:author="Анастасия ." w:date="2023-10-11T17:39:00Z">
                  <w:rPr>
                    <w:del w:id="7482" w:author="Анастасия ." w:date="2023-10-11T17:39:00Z"/>
                    <w:rFonts w:ascii="Courier New" w:eastAsiaTheme="minorHAnsi" w:hAnsi="Courier New" w:cs="Courier New"/>
                    <w:sz w:val="20"/>
                    <w:szCs w:val="20"/>
                    <w:lang w:val="en-US" w:eastAsia="en-US"/>
                  </w:rPr>
                </w:rPrChange>
              </w:rPr>
              <w:pPrChange w:id="7483" w:author="Анастасия ." w:date="2023-10-11T17:39:00Z">
                <w:pPr>
                  <w:ind w:firstLine="0"/>
                  <w:jc w:val="left"/>
                </w:pPr>
              </w:pPrChange>
            </w:pPr>
            <w:del w:id="7484" w:author="Анастасия ." w:date="2023-10-11T17:39:00Z">
              <w:r w:rsidRPr="00866AF5" w:rsidDel="00866AF5">
                <w:rPr>
                  <w:rFonts w:ascii="Courier New" w:eastAsiaTheme="minorHAnsi" w:hAnsi="Courier New" w:cs="Courier New"/>
                  <w:sz w:val="20"/>
                  <w:szCs w:val="20"/>
                  <w:lang w:eastAsia="en-US"/>
                  <w:rPrChange w:id="7485" w:author="Анастасия ." w:date="2023-10-11T17:39:00Z">
                    <w:rPr>
                      <w:rFonts w:ascii="Courier New" w:eastAsiaTheme="minorHAnsi" w:hAnsi="Courier New" w:cs="Courier New"/>
                      <w:sz w:val="20"/>
                      <w:szCs w:val="20"/>
                      <w:lang w:val="en-US" w:eastAsia="en-US"/>
                    </w:rPr>
                  </w:rPrChange>
                </w:rPr>
                <w:delText xml:space="preserve">25:     </w:delText>
              </w:r>
              <w:r w:rsidRPr="00D42ABA" w:rsidDel="00866AF5">
                <w:rPr>
                  <w:rFonts w:ascii="Courier New" w:eastAsiaTheme="minorHAnsi" w:hAnsi="Courier New" w:cs="Courier New"/>
                  <w:sz w:val="20"/>
                  <w:szCs w:val="20"/>
                  <w:lang w:val="en-US" w:eastAsia="en-US"/>
                </w:rPr>
                <w:delText>return</w:delText>
              </w:r>
              <w:r w:rsidRPr="00866AF5" w:rsidDel="00866AF5">
                <w:rPr>
                  <w:rFonts w:ascii="Courier New" w:eastAsiaTheme="minorHAnsi" w:hAnsi="Courier New" w:cs="Courier New"/>
                  <w:sz w:val="20"/>
                  <w:szCs w:val="20"/>
                  <w:lang w:eastAsia="en-US"/>
                  <w:rPrChange w:id="748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conn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87" w:author="Анастасия ." w:date="2023-10-11T17:39:00Z"/>
                <w:rFonts w:ascii="Courier New" w:eastAsiaTheme="minorHAnsi" w:hAnsi="Courier New" w:cs="Courier New"/>
                <w:sz w:val="20"/>
                <w:szCs w:val="20"/>
                <w:lang w:eastAsia="en-US"/>
                <w:rPrChange w:id="7488" w:author="Анастасия ." w:date="2023-10-11T17:39:00Z">
                  <w:rPr>
                    <w:del w:id="7489" w:author="Анастасия ." w:date="2023-10-11T17:39:00Z"/>
                    <w:rFonts w:ascii="Courier New" w:eastAsiaTheme="minorHAnsi" w:hAnsi="Courier New" w:cs="Courier New"/>
                    <w:sz w:val="20"/>
                    <w:szCs w:val="20"/>
                    <w:lang w:val="en-US" w:eastAsia="en-US"/>
                  </w:rPr>
                </w:rPrChange>
              </w:rPr>
              <w:pPrChange w:id="7490" w:author="Анастасия ." w:date="2023-10-11T17:39:00Z">
                <w:pPr>
                  <w:ind w:firstLine="0"/>
                  <w:jc w:val="left"/>
                </w:pPr>
              </w:pPrChange>
            </w:pPr>
            <w:del w:id="7491" w:author="Анастасия ." w:date="2023-10-11T17:39:00Z">
              <w:r w:rsidRPr="00866AF5" w:rsidDel="00866AF5">
                <w:rPr>
                  <w:rFonts w:ascii="Courier New" w:eastAsiaTheme="minorHAnsi" w:hAnsi="Courier New" w:cs="Courier New"/>
                  <w:sz w:val="20"/>
                  <w:szCs w:val="20"/>
                  <w:lang w:eastAsia="en-US"/>
                  <w:rPrChange w:id="7492" w:author="Анастасия ." w:date="2023-10-11T17:39:00Z">
                    <w:rPr>
                      <w:rFonts w:ascii="Courier New" w:eastAsiaTheme="minorHAnsi" w:hAnsi="Courier New" w:cs="Courier New"/>
                      <w:sz w:val="20"/>
                      <w:szCs w:val="20"/>
                      <w:lang w:val="en-US" w:eastAsia="en-US"/>
                    </w:rPr>
                  </w:rPrChange>
                </w:rPr>
                <w:delText xml:space="preserve">26: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93" w:author="Анастасия ." w:date="2023-10-11T17:39:00Z"/>
                <w:rFonts w:ascii="Courier New" w:eastAsiaTheme="minorHAnsi" w:hAnsi="Courier New" w:cs="Courier New"/>
                <w:sz w:val="20"/>
                <w:szCs w:val="20"/>
                <w:lang w:eastAsia="en-US"/>
                <w:rPrChange w:id="7494" w:author="Анастасия ." w:date="2023-10-11T17:39:00Z">
                  <w:rPr>
                    <w:del w:id="7495" w:author="Анастасия ." w:date="2023-10-11T17:39:00Z"/>
                    <w:rFonts w:ascii="Courier New" w:eastAsiaTheme="minorHAnsi" w:hAnsi="Courier New" w:cs="Courier New"/>
                    <w:sz w:val="20"/>
                    <w:szCs w:val="20"/>
                    <w:lang w:val="en-US" w:eastAsia="en-US"/>
                  </w:rPr>
                </w:rPrChange>
              </w:rPr>
              <w:pPrChange w:id="7496" w:author="Анастасия ." w:date="2023-10-11T17:39:00Z">
                <w:pPr>
                  <w:ind w:firstLine="0"/>
                  <w:jc w:val="left"/>
                </w:pPr>
              </w:pPrChange>
            </w:pPr>
            <w:del w:id="7497" w:author="Анастасия ." w:date="2023-10-11T17:39:00Z">
              <w:r w:rsidRPr="00866AF5" w:rsidDel="00866AF5">
                <w:rPr>
                  <w:rFonts w:ascii="Courier New" w:eastAsiaTheme="minorHAnsi" w:hAnsi="Courier New" w:cs="Courier New"/>
                  <w:sz w:val="20"/>
                  <w:szCs w:val="20"/>
                  <w:lang w:eastAsia="en-US"/>
                  <w:rPrChange w:id="7498" w:author="Анастасия ." w:date="2023-10-11T17:39:00Z">
                    <w:rPr>
                      <w:rFonts w:ascii="Courier New" w:eastAsiaTheme="minorHAnsi" w:hAnsi="Courier New" w:cs="Courier New"/>
                      <w:sz w:val="20"/>
                      <w:szCs w:val="20"/>
                      <w:lang w:val="en-US" w:eastAsia="en-US"/>
                    </w:rPr>
                  </w:rPrChange>
                </w:rPr>
                <w:delText xml:space="preserve">27: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499" w:author="Анастасия ." w:date="2023-10-11T17:39:00Z"/>
                <w:rFonts w:ascii="Courier New" w:eastAsiaTheme="minorHAnsi" w:hAnsi="Courier New" w:cs="Courier New"/>
                <w:sz w:val="20"/>
                <w:szCs w:val="20"/>
                <w:lang w:eastAsia="en-US"/>
                <w:rPrChange w:id="7500" w:author="Анастасия ." w:date="2023-10-11T17:39:00Z">
                  <w:rPr>
                    <w:del w:id="7501" w:author="Анастасия ." w:date="2023-10-11T17:39:00Z"/>
                    <w:rFonts w:ascii="Courier New" w:eastAsiaTheme="minorHAnsi" w:hAnsi="Courier New" w:cs="Courier New"/>
                    <w:sz w:val="20"/>
                    <w:szCs w:val="20"/>
                    <w:lang w:val="en-US" w:eastAsia="en-US"/>
                  </w:rPr>
                </w:rPrChange>
              </w:rPr>
              <w:pPrChange w:id="7502" w:author="Анастасия ." w:date="2023-10-11T17:39:00Z">
                <w:pPr>
                  <w:ind w:firstLine="0"/>
                  <w:jc w:val="left"/>
                </w:pPr>
              </w:pPrChange>
            </w:pPr>
            <w:del w:id="7503" w:author="Анастасия ." w:date="2023-10-11T17:39:00Z">
              <w:r w:rsidRPr="00866AF5" w:rsidDel="00866AF5">
                <w:rPr>
                  <w:rFonts w:ascii="Courier New" w:eastAsiaTheme="minorHAnsi" w:hAnsi="Courier New" w:cs="Courier New"/>
                  <w:sz w:val="20"/>
                  <w:szCs w:val="20"/>
                  <w:lang w:eastAsia="en-US"/>
                  <w:rPrChange w:id="7504" w:author="Анастасия ." w:date="2023-10-11T17:39:00Z">
                    <w:rPr>
                      <w:rFonts w:ascii="Courier New" w:eastAsiaTheme="minorHAnsi" w:hAnsi="Courier New" w:cs="Courier New"/>
                      <w:sz w:val="20"/>
                      <w:szCs w:val="20"/>
                      <w:lang w:val="en-US" w:eastAsia="en-US"/>
                    </w:rPr>
                  </w:rPrChange>
                </w:rPr>
                <w:delText xml:space="preserve">28: </w:delText>
              </w:r>
              <w:r w:rsidRPr="00D42ABA"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750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add</w:delText>
              </w:r>
              <w:r w:rsidRPr="00866AF5" w:rsidDel="00866AF5">
                <w:rPr>
                  <w:rFonts w:ascii="Courier New" w:eastAsiaTheme="minorHAnsi" w:hAnsi="Courier New" w:cs="Courier New"/>
                  <w:sz w:val="20"/>
                  <w:szCs w:val="20"/>
                  <w:lang w:eastAsia="en-US"/>
                  <w:rPrChange w:id="7506"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newlines</w:delText>
              </w:r>
              <w:r w:rsidRPr="00866AF5" w:rsidDel="00866AF5">
                <w:rPr>
                  <w:rFonts w:ascii="Courier New" w:eastAsiaTheme="minorHAnsi" w:hAnsi="Courier New" w:cs="Courier New"/>
                  <w:sz w:val="20"/>
                  <w:szCs w:val="20"/>
                  <w:lang w:eastAsia="en-US"/>
                  <w:rPrChange w:id="750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750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09" w:author="Анастасия ." w:date="2023-10-11T17:39:00Z"/>
                <w:rFonts w:ascii="Courier New" w:eastAsiaTheme="minorHAnsi" w:hAnsi="Courier New" w:cs="Courier New"/>
                <w:sz w:val="20"/>
                <w:szCs w:val="20"/>
                <w:lang w:eastAsia="en-US"/>
                <w:rPrChange w:id="7510" w:author="Анастасия ." w:date="2023-10-11T17:39:00Z">
                  <w:rPr>
                    <w:del w:id="7511" w:author="Анастасия ." w:date="2023-10-11T17:39:00Z"/>
                    <w:rFonts w:ascii="Courier New" w:eastAsiaTheme="minorHAnsi" w:hAnsi="Courier New" w:cs="Courier New"/>
                    <w:sz w:val="20"/>
                    <w:szCs w:val="20"/>
                    <w:lang w:val="en-US" w:eastAsia="en-US"/>
                  </w:rPr>
                </w:rPrChange>
              </w:rPr>
              <w:pPrChange w:id="7512" w:author="Анастасия ." w:date="2023-10-11T17:39:00Z">
                <w:pPr>
                  <w:ind w:firstLine="0"/>
                  <w:jc w:val="left"/>
                </w:pPr>
              </w:pPrChange>
            </w:pPr>
            <w:del w:id="7513" w:author="Анастасия ." w:date="2023-10-11T17:39:00Z">
              <w:r w:rsidRPr="00866AF5" w:rsidDel="00866AF5">
                <w:rPr>
                  <w:rFonts w:ascii="Courier New" w:eastAsiaTheme="minorHAnsi" w:hAnsi="Courier New" w:cs="Courier New"/>
                  <w:sz w:val="20"/>
                  <w:szCs w:val="20"/>
                  <w:lang w:eastAsia="en-US"/>
                  <w:rPrChange w:id="7514" w:author="Анастасия ." w:date="2023-10-11T17:39:00Z">
                    <w:rPr>
                      <w:rFonts w:ascii="Courier New" w:eastAsiaTheme="minorHAnsi" w:hAnsi="Courier New" w:cs="Courier New"/>
                      <w:sz w:val="20"/>
                      <w:szCs w:val="20"/>
                      <w:lang w:val="en-US" w:eastAsia="en-US"/>
                    </w:rPr>
                  </w:rPrChange>
                </w:rPr>
                <w:delText xml:space="preserve">29:     </w:delText>
              </w:r>
              <w:r w:rsidRPr="00D42ABA"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751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add</w:delText>
              </w:r>
              <w:r w:rsidRPr="00866AF5" w:rsidDel="00866AF5">
                <w:rPr>
                  <w:rFonts w:ascii="Courier New" w:eastAsiaTheme="minorHAnsi" w:hAnsi="Courier New" w:cs="Courier New"/>
                  <w:sz w:val="20"/>
                  <w:szCs w:val="20"/>
                  <w:lang w:eastAsia="en-US"/>
                  <w:rPrChange w:id="7516"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newlines</w:delText>
              </w:r>
              <w:r w:rsidRPr="00866AF5" w:rsidDel="00866AF5">
                <w:rPr>
                  <w:rFonts w:ascii="Courier New" w:eastAsiaTheme="minorHAnsi" w:hAnsi="Courier New" w:cs="Courier New"/>
                  <w:sz w:val="20"/>
                  <w:szCs w:val="20"/>
                  <w:lang w:eastAsia="en-US"/>
                  <w:rPrChange w:id="7517"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7518"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51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52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21" w:author="Анастасия ." w:date="2023-10-11T17:39:00Z"/>
                <w:rFonts w:ascii="Courier New" w:eastAsiaTheme="minorHAnsi" w:hAnsi="Courier New" w:cs="Courier New"/>
                <w:sz w:val="20"/>
                <w:szCs w:val="20"/>
                <w:lang w:eastAsia="en-US"/>
                <w:rPrChange w:id="7522" w:author="Анастасия ." w:date="2023-10-11T17:39:00Z">
                  <w:rPr>
                    <w:del w:id="7523" w:author="Анастасия ." w:date="2023-10-11T17:39:00Z"/>
                    <w:rFonts w:ascii="Courier New" w:eastAsiaTheme="minorHAnsi" w:hAnsi="Courier New" w:cs="Courier New"/>
                    <w:sz w:val="20"/>
                    <w:szCs w:val="20"/>
                    <w:lang w:val="en-US" w:eastAsia="en-US"/>
                  </w:rPr>
                </w:rPrChange>
              </w:rPr>
              <w:pPrChange w:id="7524" w:author="Анастасия ." w:date="2023-10-11T17:39:00Z">
                <w:pPr>
                  <w:ind w:firstLine="0"/>
                  <w:jc w:val="left"/>
                </w:pPr>
              </w:pPrChange>
            </w:pPr>
            <w:del w:id="7525" w:author="Анастасия ." w:date="2023-10-11T17:39:00Z">
              <w:r w:rsidRPr="00866AF5" w:rsidDel="00866AF5">
                <w:rPr>
                  <w:rFonts w:ascii="Courier New" w:eastAsiaTheme="minorHAnsi" w:hAnsi="Courier New" w:cs="Courier New"/>
                  <w:sz w:val="20"/>
                  <w:szCs w:val="20"/>
                  <w:lang w:eastAsia="en-US"/>
                  <w:rPrChange w:id="7526" w:author="Анастасия ." w:date="2023-10-11T17:39:00Z">
                    <w:rPr>
                      <w:rFonts w:ascii="Courier New" w:eastAsiaTheme="minorHAnsi" w:hAnsi="Courier New" w:cs="Courier New"/>
                      <w:sz w:val="20"/>
                      <w:szCs w:val="20"/>
                      <w:lang w:val="en-US" w:eastAsia="en-US"/>
                    </w:rPr>
                  </w:rPrChange>
                </w:rPr>
                <w:delText xml:space="preserve">30:         </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527"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52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52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53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31" w:author="Анастасия ." w:date="2023-10-11T17:39:00Z"/>
                <w:rFonts w:ascii="Courier New" w:eastAsiaTheme="minorHAnsi" w:hAnsi="Courier New" w:cs="Courier New"/>
                <w:sz w:val="20"/>
                <w:szCs w:val="20"/>
                <w:lang w:eastAsia="en-US"/>
                <w:rPrChange w:id="7532" w:author="Анастасия ." w:date="2023-10-11T17:39:00Z">
                  <w:rPr>
                    <w:del w:id="7533" w:author="Анастасия ." w:date="2023-10-11T17:39:00Z"/>
                    <w:rFonts w:ascii="Courier New" w:eastAsiaTheme="minorHAnsi" w:hAnsi="Courier New" w:cs="Courier New"/>
                    <w:sz w:val="20"/>
                    <w:szCs w:val="20"/>
                    <w:lang w:val="en-US" w:eastAsia="en-US"/>
                  </w:rPr>
                </w:rPrChange>
              </w:rPr>
              <w:pPrChange w:id="7534" w:author="Анастасия ." w:date="2023-10-11T17:39:00Z">
                <w:pPr>
                  <w:ind w:firstLine="0"/>
                  <w:jc w:val="left"/>
                </w:pPr>
              </w:pPrChange>
            </w:pPr>
            <w:del w:id="7535" w:author="Анастасия ." w:date="2023-10-11T17:39:00Z">
              <w:r w:rsidRPr="00866AF5" w:rsidDel="00866AF5">
                <w:rPr>
                  <w:rFonts w:ascii="Courier New" w:eastAsiaTheme="minorHAnsi" w:hAnsi="Courier New" w:cs="Courier New"/>
                  <w:sz w:val="20"/>
                  <w:szCs w:val="20"/>
                  <w:lang w:eastAsia="en-US"/>
                  <w:rPrChange w:id="7536" w:author="Анастасия ." w:date="2023-10-11T17:39:00Z">
                    <w:rPr>
                      <w:rFonts w:ascii="Courier New" w:eastAsiaTheme="minorHAnsi" w:hAnsi="Courier New" w:cs="Courier New"/>
                      <w:sz w:val="20"/>
                      <w:szCs w:val="20"/>
                      <w:lang w:val="en-US" w:eastAsia="en-US"/>
                    </w:rPr>
                  </w:rPrChange>
                </w:rPr>
                <w:delText xml:space="preserve">31:         </w:delText>
              </w:r>
              <w:r w:rsidRPr="00D42ABA" w:rsidDel="00866AF5">
                <w:rPr>
                  <w:rFonts w:ascii="Courier New" w:eastAsiaTheme="minorHAnsi" w:hAnsi="Courier New" w:cs="Courier New"/>
                  <w:sz w:val="20"/>
                  <w:szCs w:val="20"/>
                  <w:lang w:val="en-US" w:eastAsia="en-US"/>
                </w:rPr>
                <w:delText>words</w:delText>
              </w:r>
              <w:r w:rsidRPr="00866AF5" w:rsidDel="00866AF5">
                <w:rPr>
                  <w:rFonts w:ascii="Courier New" w:eastAsiaTheme="minorHAnsi" w:hAnsi="Courier New" w:cs="Courier New"/>
                  <w:sz w:val="20"/>
                  <w:szCs w:val="20"/>
                  <w:lang w:eastAsia="en-US"/>
                  <w:rPrChange w:id="7537"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538"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str</w:delText>
              </w:r>
              <w:r w:rsidRPr="00866AF5" w:rsidDel="00866AF5">
                <w:rPr>
                  <w:rFonts w:ascii="Courier New" w:eastAsiaTheme="minorHAnsi" w:hAnsi="Courier New" w:cs="Courier New"/>
                  <w:sz w:val="20"/>
                  <w:szCs w:val="20"/>
                  <w:lang w:eastAsia="en-US"/>
                  <w:rPrChange w:id="753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split</w:delText>
              </w:r>
              <w:r w:rsidRPr="00866AF5" w:rsidDel="00866AF5">
                <w:rPr>
                  <w:rFonts w:ascii="Courier New" w:eastAsiaTheme="minorHAnsi" w:hAnsi="Courier New" w:cs="Courier New"/>
                  <w:sz w:val="20"/>
                  <w:szCs w:val="20"/>
                  <w:lang w:eastAsia="en-US"/>
                  <w:rPrChange w:id="7540"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eastAsia="en-US"/>
                </w:rPr>
                <w:delText>разделение</w:delText>
              </w:r>
              <w:r w:rsidRPr="00866AF5" w:rsidDel="00866AF5">
                <w:rPr>
                  <w:rFonts w:ascii="Courier New" w:eastAsiaTheme="minorHAnsi" w:hAnsi="Courier New" w:cs="Courier New"/>
                  <w:sz w:val="20"/>
                  <w:szCs w:val="20"/>
                  <w:lang w:eastAsia="en-US"/>
                  <w:rPrChange w:id="754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eastAsia="en-US"/>
                </w:rPr>
                <w:delText>на</w:delText>
              </w:r>
              <w:r w:rsidRPr="00866AF5" w:rsidDel="00866AF5">
                <w:rPr>
                  <w:rFonts w:ascii="Courier New" w:eastAsiaTheme="minorHAnsi" w:hAnsi="Courier New" w:cs="Courier New"/>
                  <w:sz w:val="20"/>
                  <w:szCs w:val="20"/>
                  <w:lang w:eastAsia="en-US"/>
                  <w:rPrChange w:id="754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eastAsia="en-US"/>
                </w:rPr>
                <w:delText>слова</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43" w:author="Анастасия ." w:date="2023-10-11T17:39:00Z"/>
                <w:rFonts w:ascii="Courier New" w:eastAsiaTheme="minorHAnsi" w:hAnsi="Courier New" w:cs="Courier New"/>
                <w:sz w:val="20"/>
                <w:szCs w:val="20"/>
                <w:lang w:eastAsia="en-US"/>
                <w:rPrChange w:id="7544" w:author="Анастасия ." w:date="2023-10-11T17:39:00Z">
                  <w:rPr>
                    <w:del w:id="7545" w:author="Анастасия ." w:date="2023-10-11T17:39:00Z"/>
                    <w:rFonts w:ascii="Courier New" w:eastAsiaTheme="minorHAnsi" w:hAnsi="Courier New" w:cs="Courier New"/>
                    <w:sz w:val="20"/>
                    <w:szCs w:val="20"/>
                    <w:lang w:val="en-US" w:eastAsia="en-US"/>
                  </w:rPr>
                </w:rPrChange>
              </w:rPr>
              <w:pPrChange w:id="7546" w:author="Анастасия ." w:date="2023-10-11T17:39:00Z">
                <w:pPr>
                  <w:ind w:firstLine="0"/>
                  <w:jc w:val="left"/>
                </w:pPr>
              </w:pPrChange>
            </w:pPr>
            <w:del w:id="7547" w:author="Анастасия ." w:date="2023-10-11T17:39:00Z">
              <w:r w:rsidRPr="00866AF5" w:rsidDel="00866AF5">
                <w:rPr>
                  <w:rFonts w:ascii="Courier New" w:eastAsiaTheme="minorHAnsi" w:hAnsi="Courier New" w:cs="Courier New"/>
                  <w:sz w:val="20"/>
                  <w:szCs w:val="20"/>
                  <w:lang w:eastAsia="en-US"/>
                  <w:rPrChange w:id="7548" w:author="Анастасия ." w:date="2023-10-11T17:39:00Z">
                    <w:rPr>
                      <w:rFonts w:ascii="Courier New" w:eastAsiaTheme="minorHAnsi" w:hAnsi="Courier New" w:cs="Courier New"/>
                      <w:sz w:val="20"/>
                      <w:szCs w:val="20"/>
                      <w:lang w:val="en-US" w:eastAsia="en-US"/>
                    </w:rPr>
                  </w:rPrChange>
                </w:rPr>
                <w:delText xml:space="preserve">32:         </w:delText>
              </w:r>
              <w:r w:rsidRPr="00D42ABA" w:rsidDel="00866AF5">
                <w:rPr>
                  <w:rFonts w:ascii="Courier New" w:eastAsiaTheme="minorHAnsi" w:hAnsi="Courier New" w:cs="Courier New"/>
                  <w:sz w:val="20"/>
                  <w:szCs w:val="20"/>
                  <w:lang w:val="en-US" w:eastAsia="en-US"/>
                </w:rPr>
                <w:delText>n</w:delText>
              </w:r>
              <w:r w:rsidRPr="00866AF5" w:rsidDel="00866AF5">
                <w:rPr>
                  <w:rFonts w:ascii="Courier New" w:eastAsiaTheme="minorHAnsi" w:hAnsi="Courier New" w:cs="Courier New"/>
                  <w:sz w:val="20"/>
                  <w:szCs w:val="20"/>
                  <w:lang w:eastAsia="en-US"/>
                  <w:rPrChange w:id="7549"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len</w:delText>
              </w:r>
              <w:r w:rsidRPr="00866AF5" w:rsidDel="00866AF5">
                <w:rPr>
                  <w:rFonts w:ascii="Courier New" w:eastAsiaTheme="minorHAnsi" w:hAnsi="Courier New" w:cs="Courier New"/>
                  <w:sz w:val="20"/>
                  <w:szCs w:val="20"/>
                  <w:lang w:eastAsia="en-US"/>
                  <w:rPrChange w:id="755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words</w:delText>
              </w:r>
              <w:r w:rsidRPr="00866AF5" w:rsidDel="00866AF5">
                <w:rPr>
                  <w:rFonts w:ascii="Courier New" w:eastAsiaTheme="minorHAnsi" w:hAnsi="Courier New" w:cs="Courier New"/>
                  <w:sz w:val="20"/>
                  <w:szCs w:val="20"/>
                  <w:lang w:eastAsia="en-US"/>
                  <w:rPrChange w:id="755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52" w:author="Анастасия ." w:date="2023-10-11T17:39:00Z"/>
                <w:rFonts w:ascii="Courier New" w:eastAsiaTheme="minorHAnsi" w:hAnsi="Courier New" w:cs="Courier New"/>
                <w:sz w:val="20"/>
                <w:szCs w:val="20"/>
                <w:lang w:eastAsia="en-US"/>
                <w:rPrChange w:id="7553" w:author="Анастасия ." w:date="2023-10-11T17:39:00Z">
                  <w:rPr>
                    <w:del w:id="7554" w:author="Анастасия ." w:date="2023-10-11T17:39:00Z"/>
                    <w:rFonts w:ascii="Courier New" w:eastAsiaTheme="minorHAnsi" w:hAnsi="Courier New" w:cs="Courier New"/>
                    <w:sz w:val="20"/>
                    <w:szCs w:val="20"/>
                    <w:lang w:val="en-US" w:eastAsia="en-US"/>
                  </w:rPr>
                </w:rPrChange>
              </w:rPr>
              <w:pPrChange w:id="7555" w:author="Анастасия ." w:date="2023-10-11T17:39:00Z">
                <w:pPr>
                  <w:ind w:firstLine="0"/>
                  <w:jc w:val="left"/>
                </w:pPr>
              </w:pPrChange>
            </w:pPr>
            <w:del w:id="7556" w:author="Анастасия ." w:date="2023-10-11T17:39:00Z">
              <w:r w:rsidRPr="00866AF5" w:rsidDel="00866AF5">
                <w:rPr>
                  <w:rFonts w:ascii="Courier New" w:eastAsiaTheme="minorHAnsi" w:hAnsi="Courier New" w:cs="Courier New"/>
                  <w:sz w:val="20"/>
                  <w:szCs w:val="20"/>
                  <w:lang w:eastAsia="en-US"/>
                  <w:rPrChange w:id="7557" w:author="Анастасия ." w:date="2023-10-11T17:39:00Z">
                    <w:rPr>
                      <w:rFonts w:ascii="Courier New" w:eastAsiaTheme="minorHAnsi" w:hAnsi="Courier New" w:cs="Courier New"/>
                      <w:sz w:val="20"/>
                      <w:szCs w:val="20"/>
                      <w:lang w:val="en-US" w:eastAsia="en-US"/>
                    </w:rPr>
                  </w:rPrChange>
                </w:rPr>
                <w:delText xml:space="preserve">33:         </w:delText>
              </w:r>
              <w:r w:rsidRPr="00D42ABA" w:rsidDel="00866AF5">
                <w:rPr>
                  <w:rFonts w:ascii="Courier New" w:eastAsiaTheme="minorHAnsi" w:hAnsi="Courier New" w:cs="Courier New"/>
                  <w:sz w:val="20"/>
                  <w:szCs w:val="20"/>
                  <w:lang w:val="en-US" w:eastAsia="en-US"/>
                </w:rPr>
                <w:delText>words</w:delText>
              </w:r>
              <w:r w:rsidRPr="00866AF5" w:rsidDel="00866AF5">
                <w:rPr>
                  <w:rFonts w:ascii="Courier New" w:eastAsiaTheme="minorHAnsi" w:hAnsi="Courier New" w:cs="Courier New"/>
                  <w:sz w:val="20"/>
                  <w:szCs w:val="20"/>
                  <w:lang w:eastAsia="en-US"/>
                  <w:rPrChange w:id="7558"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7559"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newlines</w:delText>
              </w:r>
              <w:r w:rsidRPr="00866AF5" w:rsidDel="00866AF5">
                <w:rPr>
                  <w:rFonts w:ascii="Courier New" w:eastAsiaTheme="minorHAnsi" w:hAnsi="Courier New" w:cs="Courier New"/>
                  <w:sz w:val="20"/>
                  <w:szCs w:val="20"/>
                  <w:lang w:eastAsia="en-US"/>
                  <w:rPrChange w:id="7560" w:author="Анастасия ." w:date="2023-10-11T17:39:00Z">
                    <w:rPr>
                      <w:rFonts w:ascii="Courier New" w:eastAsiaTheme="minorHAnsi" w:hAnsi="Courier New" w:cs="Courier New"/>
                      <w:sz w:val="20"/>
                      <w:szCs w:val="20"/>
                      <w:lang w:val="en-US" w:eastAsia="en-US"/>
                    </w:rPr>
                  </w:rPrChange>
                </w:rPr>
                <w:delText xml:space="preserve"> =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61" w:author="Анастасия ." w:date="2023-10-11T17:39:00Z"/>
                <w:rFonts w:ascii="Courier New" w:eastAsiaTheme="minorHAnsi" w:hAnsi="Courier New" w:cs="Courier New"/>
                <w:sz w:val="20"/>
                <w:szCs w:val="20"/>
                <w:lang w:eastAsia="en-US"/>
                <w:rPrChange w:id="7562" w:author="Анастасия ." w:date="2023-10-11T17:39:00Z">
                  <w:rPr>
                    <w:del w:id="7563" w:author="Анастасия ." w:date="2023-10-11T17:39:00Z"/>
                    <w:rFonts w:ascii="Courier New" w:eastAsiaTheme="minorHAnsi" w:hAnsi="Courier New" w:cs="Courier New"/>
                    <w:sz w:val="20"/>
                    <w:szCs w:val="20"/>
                    <w:lang w:val="en-US" w:eastAsia="en-US"/>
                  </w:rPr>
                </w:rPrChange>
              </w:rPr>
              <w:pPrChange w:id="7564" w:author="Анастасия ." w:date="2023-10-11T17:39:00Z">
                <w:pPr>
                  <w:ind w:firstLine="0"/>
                  <w:jc w:val="left"/>
                </w:pPr>
              </w:pPrChange>
            </w:pPr>
            <w:del w:id="7565" w:author="Анастасия ." w:date="2023-10-11T17:39:00Z">
              <w:r w:rsidRPr="00866AF5" w:rsidDel="00866AF5">
                <w:rPr>
                  <w:rFonts w:ascii="Courier New" w:eastAsiaTheme="minorHAnsi" w:hAnsi="Courier New" w:cs="Courier New"/>
                  <w:sz w:val="20"/>
                  <w:szCs w:val="20"/>
                  <w:lang w:eastAsia="en-US"/>
                  <w:rPrChange w:id="7566" w:author="Анастасия ." w:date="2023-10-11T17:39:00Z">
                    <w:rPr>
                      <w:rFonts w:ascii="Courier New" w:eastAsiaTheme="minorHAnsi" w:hAnsi="Courier New" w:cs="Courier New"/>
                      <w:sz w:val="20"/>
                      <w:szCs w:val="20"/>
                      <w:lang w:val="en-US" w:eastAsia="en-US"/>
                    </w:rPr>
                  </w:rPrChange>
                </w:rPr>
                <w:delText>34:             '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756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words</w:delText>
              </w:r>
              <w:r w:rsidRPr="00866AF5" w:rsidDel="00866AF5">
                <w:rPr>
                  <w:rFonts w:ascii="Courier New" w:eastAsiaTheme="minorHAnsi" w:hAnsi="Courier New" w:cs="Courier New"/>
                  <w:sz w:val="20"/>
                  <w:szCs w:val="20"/>
                  <w:lang w:eastAsia="en-US"/>
                  <w:rPrChange w:id="756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756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7570" w:author="Анастасия ." w:date="2023-10-11T17:39:00Z">
                    <w:rPr>
                      <w:rFonts w:ascii="Courier New" w:eastAsiaTheme="minorHAnsi" w:hAnsi="Courier New" w:cs="Courier New"/>
                      <w:sz w:val="20"/>
                      <w:szCs w:val="20"/>
                      <w:lang w:val="en-US" w:eastAsia="en-US"/>
                    </w:rPr>
                  </w:rPrChange>
                </w:rPr>
                <w:delText>+4]) + '\</w:delText>
              </w:r>
              <w:r w:rsidRPr="00D42ABA" w:rsidDel="00866AF5">
                <w:rPr>
                  <w:rFonts w:ascii="Courier New" w:eastAsiaTheme="minorHAnsi" w:hAnsi="Courier New" w:cs="Courier New"/>
                  <w:sz w:val="20"/>
                  <w:szCs w:val="20"/>
                  <w:lang w:val="en-US" w:eastAsia="en-US"/>
                </w:rPr>
                <w:delText>n</w:delText>
              </w:r>
              <w:r w:rsidRPr="00866AF5" w:rsidDel="00866AF5">
                <w:rPr>
                  <w:rFonts w:ascii="Courier New" w:eastAsiaTheme="minorHAnsi" w:hAnsi="Courier New" w:cs="Courier New"/>
                  <w:sz w:val="20"/>
                  <w:szCs w:val="20"/>
                  <w:lang w:eastAsia="en-US"/>
                  <w:rPrChange w:id="757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757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757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757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range</w:delText>
              </w:r>
              <w:r w:rsidRPr="00866AF5" w:rsidDel="00866AF5">
                <w:rPr>
                  <w:rFonts w:ascii="Courier New" w:eastAsiaTheme="minorHAnsi" w:hAnsi="Courier New" w:cs="Courier New"/>
                  <w:sz w:val="20"/>
                  <w:szCs w:val="20"/>
                  <w:lang w:eastAsia="en-US"/>
                  <w:rPrChange w:id="7575" w:author="Анастасия ." w:date="2023-10-11T17:39:00Z">
                    <w:rPr>
                      <w:rFonts w:ascii="Courier New" w:eastAsiaTheme="minorHAnsi" w:hAnsi="Courier New" w:cs="Courier New"/>
                      <w:sz w:val="20"/>
                      <w:szCs w:val="20"/>
                      <w:lang w:val="en-US" w:eastAsia="en-US"/>
                    </w:rPr>
                  </w:rPrChange>
                </w:rPr>
                <w:delText xml:space="preserve">(0, </w:delText>
              </w:r>
              <w:r w:rsidRPr="00D42ABA" w:rsidDel="00866AF5">
                <w:rPr>
                  <w:rFonts w:ascii="Courier New" w:eastAsiaTheme="minorHAnsi" w:hAnsi="Courier New" w:cs="Courier New"/>
                  <w:sz w:val="20"/>
                  <w:szCs w:val="20"/>
                  <w:lang w:val="en-US" w:eastAsia="en-US"/>
                </w:rPr>
                <w:delText>n</w:delText>
              </w:r>
              <w:r w:rsidRPr="00866AF5" w:rsidDel="00866AF5">
                <w:rPr>
                  <w:rFonts w:ascii="Courier New" w:eastAsiaTheme="minorHAnsi" w:hAnsi="Courier New" w:cs="Courier New"/>
                  <w:sz w:val="20"/>
                  <w:szCs w:val="20"/>
                  <w:lang w:eastAsia="en-US"/>
                  <w:rPrChange w:id="7576" w:author="Анастасия ." w:date="2023-10-11T17:39:00Z">
                    <w:rPr>
                      <w:rFonts w:ascii="Courier New" w:eastAsiaTheme="minorHAnsi" w:hAnsi="Courier New" w:cs="Courier New"/>
                      <w:sz w:val="20"/>
                      <w:szCs w:val="20"/>
                      <w:lang w:val="en-US" w:eastAsia="en-US"/>
                    </w:rPr>
                  </w:rPrChange>
                </w:rPr>
                <w:delText>, 4)]</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77" w:author="Анастасия ." w:date="2023-10-11T17:39:00Z"/>
                <w:rFonts w:ascii="Courier New" w:eastAsiaTheme="minorHAnsi" w:hAnsi="Courier New" w:cs="Courier New"/>
                <w:sz w:val="20"/>
                <w:szCs w:val="20"/>
                <w:lang w:eastAsia="en-US"/>
                <w:rPrChange w:id="7578" w:author="Анастасия ." w:date="2023-10-11T17:39:00Z">
                  <w:rPr>
                    <w:del w:id="7579" w:author="Анастасия ." w:date="2023-10-11T17:39:00Z"/>
                    <w:rFonts w:ascii="Courier New" w:eastAsiaTheme="minorHAnsi" w:hAnsi="Courier New" w:cs="Courier New"/>
                    <w:sz w:val="20"/>
                    <w:szCs w:val="20"/>
                    <w:lang w:val="en-US" w:eastAsia="en-US"/>
                  </w:rPr>
                </w:rPrChange>
              </w:rPr>
              <w:pPrChange w:id="7580" w:author="Анастасия ." w:date="2023-10-11T17:39:00Z">
                <w:pPr>
                  <w:ind w:firstLine="0"/>
                  <w:jc w:val="left"/>
                </w:pPr>
              </w:pPrChange>
            </w:pPr>
            <w:del w:id="7581" w:author="Анастасия ." w:date="2023-10-11T17:39:00Z">
              <w:r w:rsidRPr="00866AF5" w:rsidDel="00866AF5">
                <w:rPr>
                  <w:rFonts w:ascii="Courier New" w:eastAsiaTheme="minorHAnsi" w:hAnsi="Courier New" w:cs="Courier New"/>
                  <w:sz w:val="20"/>
                  <w:szCs w:val="20"/>
                  <w:lang w:eastAsia="en-US"/>
                  <w:rPrChange w:id="7582" w:author="Анастасия ." w:date="2023-10-11T17:39:00Z">
                    <w:rPr>
                      <w:rFonts w:ascii="Courier New" w:eastAsiaTheme="minorHAnsi" w:hAnsi="Courier New" w:cs="Courier New"/>
                      <w:sz w:val="20"/>
                      <w:szCs w:val="20"/>
                      <w:lang w:val="en-US" w:eastAsia="en-US"/>
                    </w:rPr>
                  </w:rPrChange>
                </w:rPr>
                <w:delText xml:space="preserve">35:         </w:delText>
              </w:r>
              <w:r w:rsidRPr="00D42ABA" w:rsidDel="00866AF5">
                <w:rPr>
                  <w:rFonts w:ascii="Courier New" w:eastAsiaTheme="minorHAnsi" w:hAnsi="Courier New" w:cs="Courier New"/>
                  <w:sz w:val="20"/>
                  <w:szCs w:val="20"/>
                  <w:lang w:val="en-US" w:eastAsia="en-US"/>
                </w:rPr>
                <w:delText>return</w:delText>
              </w:r>
              <w:r w:rsidRPr="00866AF5" w:rsidDel="00866AF5">
                <w:rPr>
                  <w:rFonts w:ascii="Courier New" w:eastAsiaTheme="minorHAnsi" w:hAnsi="Courier New" w:cs="Courier New"/>
                  <w:sz w:val="20"/>
                  <w:szCs w:val="20"/>
                  <w:lang w:eastAsia="en-US"/>
                  <w:rPrChange w:id="75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758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words</w:delText>
              </w:r>
              <w:r w:rsidRPr="00866AF5" w:rsidDel="00866AF5">
                <w:rPr>
                  <w:rFonts w:ascii="Courier New" w:eastAsiaTheme="minorHAnsi" w:hAnsi="Courier New" w:cs="Courier New"/>
                  <w:sz w:val="20"/>
                  <w:szCs w:val="20"/>
                  <w:lang w:eastAsia="en-US"/>
                  <w:rPrChange w:id="7585"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7586"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newlines</w:delText>
              </w:r>
              <w:r w:rsidRPr="00866AF5" w:rsidDel="00866AF5">
                <w:rPr>
                  <w:rFonts w:ascii="Courier New" w:eastAsiaTheme="minorHAnsi" w:hAnsi="Courier New" w:cs="Courier New"/>
                  <w:sz w:val="20"/>
                  <w:szCs w:val="20"/>
                  <w:lang w:eastAsia="en-US"/>
                  <w:rPrChange w:id="758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strip</w:delText>
              </w:r>
              <w:r w:rsidRPr="00866AF5" w:rsidDel="00866AF5">
                <w:rPr>
                  <w:rFonts w:ascii="Courier New" w:eastAsiaTheme="minorHAnsi" w:hAnsi="Courier New" w:cs="Courier New"/>
                  <w:sz w:val="20"/>
                  <w:szCs w:val="20"/>
                  <w:lang w:eastAsia="en-US"/>
                  <w:rPrChange w:id="758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89" w:author="Анастасия ." w:date="2023-10-11T17:39:00Z"/>
                <w:rFonts w:ascii="Courier New" w:eastAsiaTheme="minorHAnsi" w:hAnsi="Courier New" w:cs="Courier New"/>
                <w:sz w:val="20"/>
                <w:szCs w:val="20"/>
                <w:lang w:eastAsia="en-US"/>
                <w:rPrChange w:id="7590" w:author="Анастасия ." w:date="2023-10-11T17:39:00Z">
                  <w:rPr>
                    <w:del w:id="7591" w:author="Анастасия ." w:date="2023-10-11T17:39:00Z"/>
                    <w:rFonts w:ascii="Courier New" w:eastAsiaTheme="minorHAnsi" w:hAnsi="Courier New" w:cs="Courier New"/>
                    <w:sz w:val="20"/>
                    <w:szCs w:val="20"/>
                    <w:lang w:val="en-US" w:eastAsia="en-US"/>
                  </w:rPr>
                </w:rPrChange>
              </w:rPr>
              <w:pPrChange w:id="7592" w:author="Анастасия ." w:date="2023-10-11T17:39:00Z">
                <w:pPr>
                  <w:ind w:firstLine="0"/>
                  <w:jc w:val="left"/>
                </w:pPr>
              </w:pPrChange>
            </w:pPr>
            <w:del w:id="7593" w:author="Анастасия ." w:date="2023-10-11T17:39:00Z">
              <w:r w:rsidRPr="00866AF5" w:rsidDel="00866AF5">
                <w:rPr>
                  <w:rFonts w:ascii="Courier New" w:eastAsiaTheme="minorHAnsi" w:hAnsi="Courier New" w:cs="Courier New"/>
                  <w:sz w:val="20"/>
                  <w:szCs w:val="20"/>
                  <w:lang w:eastAsia="en-US"/>
                  <w:rPrChange w:id="7594" w:author="Анастасия ." w:date="2023-10-11T17:39:00Z">
                    <w:rPr>
                      <w:rFonts w:ascii="Courier New" w:eastAsiaTheme="minorHAnsi" w:hAnsi="Courier New" w:cs="Courier New"/>
                      <w:sz w:val="20"/>
                      <w:szCs w:val="20"/>
                      <w:lang w:val="en-US" w:eastAsia="en-US"/>
                    </w:rPr>
                  </w:rPrChange>
                </w:rPr>
                <w:delText xml:space="preserve">36: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595" w:author="Анастасия ." w:date="2023-10-11T17:39:00Z"/>
                <w:rFonts w:ascii="Courier New" w:eastAsiaTheme="minorHAnsi" w:hAnsi="Courier New" w:cs="Courier New"/>
                <w:sz w:val="20"/>
                <w:szCs w:val="20"/>
                <w:lang w:eastAsia="en-US"/>
                <w:rPrChange w:id="7596" w:author="Анастасия ." w:date="2023-10-11T17:39:00Z">
                  <w:rPr>
                    <w:del w:id="7597" w:author="Анастасия ." w:date="2023-10-11T17:39:00Z"/>
                    <w:rFonts w:ascii="Courier New" w:eastAsiaTheme="minorHAnsi" w:hAnsi="Courier New" w:cs="Courier New"/>
                    <w:sz w:val="20"/>
                    <w:szCs w:val="20"/>
                    <w:lang w:val="en-US" w:eastAsia="en-US"/>
                  </w:rPr>
                </w:rPrChange>
              </w:rPr>
              <w:pPrChange w:id="7598" w:author="Анастасия ." w:date="2023-10-11T17:39:00Z">
                <w:pPr>
                  <w:ind w:firstLine="0"/>
                  <w:jc w:val="left"/>
                </w:pPr>
              </w:pPrChange>
            </w:pPr>
            <w:del w:id="7599" w:author="Анастасия ." w:date="2023-10-11T17:39:00Z">
              <w:r w:rsidRPr="00866AF5" w:rsidDel="00866AF5">
                <w:rPr>
                  <w:rFonts w:ascii="Courier New" w:eastAsiaTheme="minorHAnsi" w:hAnsi="Courier New" w:cs="Courier New"/>
                  <w:sz w:val="20"/>
                  <w:szCs w:val="20"/>
                  <w:lang w:eastAsia="en-US"/>
                  <w:rPrChange w:id="7600" w:author="Анастасия ." w:date="2023-10-11T17:39:00Z">
                    <w:rPr>
                      <w:rFonts w:ascii="Courier New" w:eastAsiaTheme="minorHAnsi" w:hAnsi="Courier New" w:cs="Courier New"/>
                      <w:sz w:val="20"/>
                      <w:szCs w:val="20"/>
                      <w:lang w:val="en-US" w:eastAsia="en-US"/>
                    </w:rPr>
                  </w:rPrChange>
                </w:rPr>
                <w:delText xml:space="preserve">37:     </w:delText>
              </w:r>
              <w:r w:rsidRPr="00D42ABA" w:rsidDel="00866AF5">
                <w:rPr>
                  <w:rFonts w:ascii="Courier New" w:eastAsiaTheme="minorHAnsi" w:hAnsi="Courier New" w:cs="Courier New"/>
                  <w:sz w:val="20"/>
                  <w:szCs w:val="20"/>
                  <w:lang w:val="en-US" w:eastAsia="en-US"/>
                </w:rPr>
                <w:delText>return</w:delText>
              </w:r>
              <w:r w:rsidRPr="00866AF5" w:rsidDel="00866AF5">
                <w:rPr>
                  <w:rFonts w:ascii="Courier New" w:eastAsiaTheme="minorHAnsi" w:hAnsi="Courier New" w:cs="Courier New"/>
                  <w:sz w:val="20"/>
                  <w:szCs w:val="20"/>
                  <w:lang w:eastAsia="en-US"/>
                  <w:rPrChange w:id="76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760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applymap</w:delText>
              </w:r>
              <w:r w:rsidRPr="00866AF5" w:rsidDel="00866AF5">
                <w:rPr>
                  <w:rFonts w:ascii="Courier New" w:eastAsiaTheme="minorHAnsi" w:hAnsi="Courier New" w:cs="Courier New"/>
                  <w:sz w:val="20"/>
                  <w:szCs w:val="20"/>
                  <w:lang w:eastAsia="en-US"/>
                  <w:rPrChange w:id="7603"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add</w:delText>
              </w:r>
              <w:r w:rsidRPr="00866AF5" w:rsidDel="00866AF5">
                <w:rPr>
                  <w:rFonts w:ascii="Courier New" w:eastAsiaTheme="minorHAnsi" w:hAnsi="Courier New" w:cs="Courier New"/>
                  <w:sz w:val="20"/>
                  <w:szCs w:val="20"/>
                  <w:lang w:eastAsia="en-US"/>
                  <w:rPrChange w:id="7604"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newlines</w:delText>
              </w:r>
              <w:r w:rsidRPr="00866AF5" w:rsidDel="00866AF5">
                <w:rPr>
                  <w:rFonts w:ascii="Courier New" w:eastAsiaTheme="minorHAnsi" w:hAnsi="Courier New" w:cs="Courier New"/>
                  <w:sz w:val="20"/>
                  <w:szCs w:val="20"/>
                  <w:lang w:eastAsia="en-US"/>
                  <w:rPrChange w:id="7605"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7606"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cell</w:delText>
              </w:r>
              <w:r w:rsidRPr="00866AF5" w:rsidDel="00866AF5">
                <w:rPr>
                  <w:rFonts w:ascii="Courier New" w:eastAsiaTheme="minorHAnsi" w:hAnsi="Courier New" w:cs="Courier New"/>
                  <w:sz w:val="20"/>
                  <w:szCs w:val="20"/>
                  <w:lang w:eastAsia="en-US"/>
                  <w:rPrChange w:id="760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08" w:author="Анастасия ." w:date="2023-10-11T17:39:00Z"/>
                <w:rFonts w:ascii="Courier New" w:eastAsiaTheme="minorHAnsi" w:hAnsi="Courier New" w:cs="Courier New"/>
                <w:sz w:val="20"/>
                <w:szCs w:val="20"/>
                <w:lang w:eastAsia="en-US"/>
                <w:rPrChange w:id="7609" w:author="Анастасия ." w:date="2023-10-11T17:39:00Z">
                  <w:rPr>
                    <w:del w:id="7610" w:author="Анастасия ." w:date="2023-10-11T17:39:00Z"/>
                    <w:rFonts w:ascii="Courier New" w:eastAsiaTheme="minorHAnsi" w:hAnsi="Courier New" w:cs="Courier New"/>
                    <w:sz w:val="20"/>
                    <w:szCs w:val="20"/>
                    <w:lang w:val="en-US" w:eastAsia="en-US"/>
                  </w:rPr>
                </w:rPrChange>
              </w:rPr>
              <w:pPrChange w:id="7611" w:author="Анастасия ." w:date="2023-10-11T17:39:00Z">
                <w:pPr>
                  <w:ind w:firstLine="0"/>
                  <w:jc w:val="left"/>
                </w:pPr>
              </w:pPrChange>
            </w:pPr>
            <w:del w:id="7612" w:author="Анастасия ." w:date="2023-10-11T17:39:00Z">
              <w:r w:rsidRPr="00866AF5" w:rsidDel="00866AF5">
                <w:rPr>
                  <w:rFonts w:ascii="Courier New" w:eastAsiaTheme="minorHAnsi" w:hAnsi="Courier New" w:cs="Courier New"/>
                  <w:sz w:val="20"/>
                  <w:szCs w:val="20"/>
                  <w:lang w:eastAsia="en-US"/>
                  <w:rPrChange w:id="7613" w:author="Анастасия ." w:date="2023-10-11T17:39:00Z">
                    <w:rPr>
                      <w:rFonts w:ascii="Courier New" w:eastAsiaTheme="minorHAnsi" w:hAnsi="Courier New" w:cs="Courier New"/>
                      <w:sz w:val="20"/>
                      <w:szCs w:val="20"/>
                      <w:lang w:val="en-US" w:eastAsia="en-US"/>
                    </w:rPr>
                  </w:rPrChange>
                </w:rPr>
                <w:delText xml:space="preserve">38: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14" w:author="Анастасия ." w:date="2023-10-11T17:39:00Z"/>
                <w:rFonts w:ascii="Courier New" w:eastAsiaTheme="minorHAnsi" w:hAnsi="Courier New" w:cs="Courier New"/>
                <w:sz w:val="20"/>
                <w:szCs w:val="20"/>
                <w:lang w:eastAsia="en-US"/>
                <w:rPrChange w:id="7615" w:author="Анастасия ." w:date="2023-10-11T17:39:00Z">
                  <w:rPr>
                    <w:del w:id="7616" w:author="Анастасия ." w:date="2023-10-11T17:39:00Z"/>
                    <w:rFonts w:ascii="Courier New" w:eastAsiaTheme="minorHAnsi" w:hAnsi="Courier New" w:cs="Courier New"/>
                    <w:sz w:val="20"/>
                    <w:szCs w:val="20"/>
                    <w:lang w:val="en-US" w:eastAsia="en-US"/>
                  </w:rPr>
                </w:rPrChange>
              </w:rPr>
              <w:pPrChange w:id="7617" w:author="Анастасия ." w:date="2023-10-11T17:39:00Z">
                <w:pPr>
                  <w:ind w:firstLine="0"/>
                  <w:jc w:val="left"/>
                </w:pPr>
              </w:pPrChange>
            </w:pPr>
            <w:del w:id="7618" w:author="Анастасия ." w:date="2023-10-11T17:39:00Z">
              <w:r w:rsidRPr="00866AF5" w:rsidDel="00866AF5">
                <w:rPr>
                  <w:rFonts w:ascii="Courier New" w:eastAsiaTheme="minorHAnsi" w:hAnsi="Courier New" w:cs="Courier New"/>
                  <w:sz w:val="20"/>
                  <w:szCs w:val="20"/>
                  <w:lang w:eastAsia="en-US"/>
                  <w:rPrChange w:id="7619" w:author="Анастасия ." w:date="2023-10-11T17:39:00Z">
                    <w:rPr>
                      <w:rFonts w:ascii="Courier New" w:eastAsiaTheme="minorHAnsi" w:hAnsi="Courier New" w:cs="Courier New"/>
                      <w:sz w:val="20"/>
                      <w:szCs w:val="20"/>
                      <w:lang w:val="en-US" w:eastAsia="en-US"/>
                    </w:rPr>
                  </w:rPrChange>
                </w:rPr>
                <w:delText xml:space="preserve">39: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20" w:author="Анастасия ." w:date="2023-10-11T17:39:00Z"/>
                <w:rFonts w:ascii="Courier New" w:eastAsiaTheme="minorHAnsi" w:hAnsi="Courier New" w:cs="Courier New"/>
                <w:sz w:val="20"/>
                <w:szCs w:val="20"/>
                <w:lang w:eastAsia="en-US"/>
                <w:rPrChange w:id="7621" w:author="Анастасия ." w:date="2023-10-11T17:39:00Z">
                  <w:rPr>
                    <w:del w:id="7622" w:author="Анастасия ." w:date="2023-10-11T17:39:00Z"/>
                    <w:rFonts w:ascii="Courier New" w:eastAsiaTheme="minorHAnsi" w:hAnsi="Courier New" w:cs="Courier New"/>
                    <w:sz w:val="20"/>
                    <w:szCs w:val="20"/>
                    <w:lang w:val="en-US" w:eastAsia="en-US"/>
                  </w:rPr>
                </w:rPrChange>
              </w:rPr>
              <w:pPrChange w:id="7623" w:author="Анастасия ." w:date="2023-10-11T17:39:00Z">
                <w:pPr>
                  <w:ind w:firstLine="0"/>
                  <w:jc w:val="left"/>
                </w:pPr>
              </w:pPrChange>
            </w:pPr>
            <w:del w:id="7624" w:author="Анастасия ." w:date="2023-10-11T17:39:00Z">
              <w:r w:rsidRPr="00866AF5" w:rsidDel="00866AF5">
                <w:rPr>
                  <w:rFonts w:ascii="Courier New" w:eastAsiaTheme="minorHAnsi" w:hAnsi="Courier New" w:cs="Courier New"/>
                  <w:sz w:val="20"/>
                  <w:szCs w:val="20"/>
                  <w:lang w:eastAsia="en-US"/>
                  <w:rPrChange w:id="7625" w:author="Анастасия ." w:date="2023-10-11T17:39:00Z">
                    <w:rPr>
                      <w:rFonts w:ascii="Courier New" w:eastAsiaTheme="minorHAnsi" w:hAnsi="Courier New" w:cs="Courier New"/>
                      <w:sz w:val="20"/>
                      <w:szCs w:val="20"/>
                      <w:lang w:val="en-US" w:eastAsia="en-US"/>
                    </w:rPr>
                  </w:rPrChange>
                </w:rPr>
                <w:delText xml:space="preserve">40: </w:delText>
              </w:r>
              <w:r w:rsidRPr="00D42ABA"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762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run</w:delText>
              </w:r>
              <w:r w:rsidRPr="00866AF5" w:rsidDel="00866AF5">
                <w:rPr>
                  <w:rFonts w:ascii="Courier New" w:eastAsiaTheme="minorHAnsi" w:hAnsi="Courier New" w:cs="Courier New"/>
                  <w:sz w:val="20"/>
                  <w:szCs w:val="20"/>
                  <w:lang w:eastAsia="en-US"/>
                  <w:rPrChange w:id="7627"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program</w:delText>
              </w:r>
              <w:r w:rsidRPr="00866AF5" w:rsidDel="00866AF5">
                <w:rPr>
                  <w:rFonts w:ascii="Courier New" w:eastAsiaTheme="minorHAnsi" w:hAnsi="Courier New" w:cs="Courier New"/>
                  <w:sz w:val="20"/>
                  <w:szCs w:val="20"/>
                  <w:lang w:eastAsia="en-US"/>
                  <w:rPrChange w:id="762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29" w:author="Анастасия ." w:date="2023-10-11T17:39:00Z"/>
                <w:rFonts w:ascii="Courier New" w:eastAsiaTheme="minorHAnsi" w:hAnsi="Courier New" w:cs="Courier New"/>
                <w:sz w:val="20"/>
                <w:szCs w:val="20"/>
                <w:lang w:eastAsia="en-US"/>
                <w:rPrChange w:id="7630" w:author="Анастасия ." w:date="2023-10-11T17:39:00Z">
                  <w:rPr>
                    <w:del w:id="7631" w:author="Анастасия ." w:date="2023-10-11T17:39:00Z"/>
                    <w:rFonts w:ascii="Courier New" w:eastAsiaTheme="minorHAnsi" w:hAnsi="Courier New" w:cs="Courier New"/>
                    <w:sz w:val="20"/>
                    <w:szCs w:val="20"/>
                    <w:lang w:val="en-US" w:eastAsia="en-US"/>
                  </w:rPr>
                </w:rPrChange>
              </w:rPr>
              <w:pPrChange w:id="7632" w:author="Анастасия ." w:date="2023-10-11T17:39:00Z">
                <w:pPr>
                  <w:ind w:firstLine="0"/>
                  <w:jc w:val="left"/>
                </w:pPr>
              </w:pPrChange>
            </w:pPr>
            <w:del w:id="7633" w:author="Анастасия ." w:date="2023-10-11T17:39:00Z">
              <w:r w:rsidRPr="00866AF5" w:rsidDel="00866AF5">
                <w:rPr>
                  <w:rFonts w:ascii="Courier New" w:eastAsiaTheme="minorHAnsi" w:hAnsi="Courier New" w:cs="Courier New"/>
                  <w:sz w:val="20"/>
                  <w:szCs w:val="20"/>
                  <w:lang w:eastAsia="en-US"/>
                  <w:rPrChange w:id="7634" w:author="Анастасия ." w:date="2023-10-11T17:39:00Z">
                    <w:rPr>
                      <w:rFonts w:ascii="Courier New" w:eastAsiaTheme="minorHAnsi" w:hAnsi="Courier New" w:cs="Courier New"/>
                      <w:sz w:val="20"/>
                      <w:szCs w:val="20"/>
                      <w:lang w:val="en-US" w:eastAsia="en-US"/>
                    </w:rPr>
                  </w:rPrChange>
                </w:rPr>
                <w:delText xml:space="preserve">41: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35" w:author="Анастасия ." w:date="2023-10-11T17:39:00Z"/>
                <w:rFonts w:ascii="Courier New" w:eastAsiaTheme="minorHAnsi" w:hAnsi="Courier New" w:cs="Courier New"/>
                <w:sz w:val="20"/>
                <w:szCs w:val="20"/>
                <w:lang w:eastAsia="en-US"/>
                <w:rPrChange w:id="7636" w:author="Анастасия ." w:date="2023-10-11T17:39:00Z">
                  <w:rPr>
                    <w:del w:id="7637" w:author="Анастасия ." w:date="2023-10-11T17:39:00Z"/>
                    <w:rFonts w:ascii="Courier New" w:eastAsiaTheme="minorHAnsi" w:hAnsi="Courier New" w:cs="Courier New"/>
                    <w:sz w:val="20"/>
                    <w:szCs w:val="20"/>
                    <w:lang w:val="en-US" w:eastAsia="en-US"/>
                  </w:rPr>
                </w:rPrChange>
              </w:rPr>
              <w:pPrChange w:id="7638" w:author="Анастасия ." w:date="2023-10-11T17:39:00Z">
                <w:pPr>
                  <w:ind w:firstLine="0"/>
                  <w:jc w:val="left"/>
                </w:pPr>
              </w:pPrChange>
            </w:pPr>
            <w:del w:id="7639" w:author="Анастасия ." w:date="2023-10-11T17:39:00Z">
              <w:r w:rsidRPr="00866AF5" w:rsidDel="00866AF5">
                <w:rPr>
                  <w:rFonts w:ascii="Courier New" w:eastAsiaTheme="minorHAnsi" w:hAnsi="Courier New" w:cs="Courier New"/>
                  <w:sz w:val="20"/>
                  <w:szCs w:val="20"/>
                  <w:lang w:eastAsia="en-US"/>
                  <w:rPrChange w:id="7640" w:author="Анастасия ." w:date="2023-10-11T17:39:00Z">
                    <w:rPr>
                      <w:rFonts w:ascii="Courier New" w:eastAsiaTheme="minorHAnsi" w:hAnsi="Courier New" w:cs="Courier New"/>
                      <w:sz w:val="20"/>
                      <w:szCs w:val="20"/>
                      <w:lang w:val="en-US" w:eastAsia="en-US"/>
                    </w:rPr>
                  </w:rPrChange>
                </w:rPr>
                <w:delText xml:space="preserve">42:     </w:delText>
              </w:r>
              <w:r w:rsidRPr="00D42ABA"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7641"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est</w:delText>
              </w:r>
              <w:r w:rsidRPr="00866AF5" w:rsidDel="00866AF5">
                <w:rPr>
                  <w:rFonts w:ascii="Courier New" w:eastAsiaTheme="minorHAnsi" w:hAnsi="Courier New" w:cs="Courier New"/>
                  <w:sz w:val="20"/>
                  <w:szCs w:val="20"/>
                  <w:lang w:eastAsia="en-US"/>
                  <w:rPrChange w:id="7642"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connection</w:delText>
              </w:r>
              <w:r w:rsidRPr="00866AF5" w:rsidDel="00866AF5">
                <w:rPr>
                  <w:rFonts w:ascii="Courier New" w:eastAsiaTheme="minorHAnsi" w:hAnsi="Courier New" w:cs="Courier New"/>
                  <w:sz w:val="20"/>
                  <w:szCs w:val="20"/>
                  <w:lang w:eastAsia="en-US"/>
                  <w:rPrChange w:id="764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44" w:author="Анастасия ." w:date="2023-10-11T17:39:00Z"/>
                <w:rFonts w:ascii="Courier New" w:eastAsiaTheme="minorHAnsi" w:hAnsi="Courier New" w:cs="Courier New"/>
                <w:sz w:val="20"/>
                <w:szCs w:val="20"/>
                <w:lang w:eastAsia="en-US"/>
                <w:rPrChange w:id="7645" w:author="Анастасия ." w:date="2023-10-11T17:39:00Z">
                  <w:rPr>
                    <w:del w:id="7646" w:author="Анастасия ." w:date="2023-10-11T17:39:00Z"/>
                    <w:rFonts w:ascii="Courier New" w:eastAsiaTheme="minorHAnsi" w:hAnsi="Courier New" w:cs="Courier New"/>
                    <w:sz w:val="20"/>
                    <w:szCs w:val="20"/>
                    <w:lang w:val="en-US" w:eastAsia="en-US"/>
                  </w:rPr>
                </w:rPrChange>
              </w:rPr>
              <w:pPrChange w:id="7647" w:author="Анастасия ." w:date="2023-10-11T17:39:00Z">
                <w:pPr>
                  <w:ind w:firstLine="0"/>
                  <w:jc w:val="left"/>
                </w:pPr>
              </w:pPrChange>
            </w:pPr>
            <w:del w:id="7648" w:author="Анастасия ." w:date="2023-10-11T17:39:00Z">
              <w:r w:rsidRPr="00866AF5" w:rsidDel="00866AF5">
                <w:rPr>
                  <w:rFonts w:ascii="Courier New" w:eastAsiaTheme="minorHAnsi" w:hAnsi="Courier New" w:cs="Courier New"/>
                  <w:sz w:val="20"/>
                  <w:szCs w:val="20"/>
                  <w:lang w:eastAsia="en-US"/>
                  <w:rPrChange w:id="7649" w:author="Анастасия ." w:date="2023-10-11T17:39:00Z">
                    <w:rPr>
                      <w:rFonts w:ascii="Courier New" w:eastAsiaTheme="minorHAnsi" w:hAnsi="Courier New" w:cs="Courier New"/>
                      <w:sz w:val="20"/>
                      <w:szCs w:val="20"/>
                      <w:lang w:val="en-US" w:eastAsia="en-US"/>
                    </w:rPr>
                  </w:rPrChange>
                </w:rPr>
                <w:delText xml:space="preserve">43: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50" w:author="Анастасия ." w:date="2023-10-11T17:39:00Z"/>
                <w:rFonts w:ascii="Courier New" w:eastAsiaTheme="minorHAnsi" w:hAnsi="Courier New" w:cs="Courier New"/>
                <w:sz w:val="20"/>
                <w:szCs w:val="20"/>
                <w:lang w:eastAsia="en-US"/>
                <w:rPrChange w:id="7651" w:author="Анастасия ." w:date="2023-10-11T17:39:00Z">
                  <w:rPr>
                    <w:del w:id="7652" w:author="Анастасия ." w:date="2023-10-11T17:39:00Z"/>
                    <w:rFonts w:ascii="Courier New" w:eastAsiaTheme="minorHAnsi" w:hAnsi="Courier New" w:cs="Courier New"/>
                    <w:sz w:val="20"/>
                    <w:szCs w:val="20"/>
                    <w:lang w:val="en-US" w:eastAsia="en-US"/>
                  </w:rPr>
                </w:rPrChange>
              </w:rPr>
              <w:pPrChange w:id="7653" w:author="Анастасия ." w:date="2023-10-11T17:39:00Z">
                <w:pPr>
                  <w:ind w:firstLine="0"/>
                  <w:jc w:val="left"/>
                </w:pPr>
              </w:pPrChange>
            </w:pPr>
            <w:del w:id="7654" w:author="Анастасия ." w:date="2023-10-11T17:39:00Z">
              <w:r w:rsidRPr="00866AF5" w:rsidDel="00866AF5">
                <w:rPr>
                  <w:rFonts w:ascii="Courier New" w:eastAsiaTheme="minorHAnsi" w:hAnsi="Courier New" w:cs="Courier New"/>
                  <w:sz w:val="20"/>
                  <w:szCs w:val="20"/>
                  <w:lang w:eastAsia="en-US"/>
                  <w:rPrChange w:id="7655" w:author="Анастасия ." w:date="2023-10-11T17:39:00Z">
                    <w:rPr>
                      <w:rFonts w:ascii="Courier New" w:eastAsiaTheme="minorHAnsi" w:hAnsi="Courier New" w:cs="Courier New"/>
                      <w:sz w:val="20"/>
                      <w:szCs w:val="20"/>
                      <w:lang w:val="en-US" w:eastAsia="en-US"/>
                    </w:rPr>
                  </w:rPrChange>
                </w:rPr>
                <w:delText xml:space="preserve">44:     </w:delText>
              </w:r>
              <w:r w:rsidRPr="00D42ABA" w:rsidDel="00866AF5">
                <w:rPr>
                  <w:rFonts w:ascii="Courier New" w:eastAsiaTheme="minorHAnsi" w:hAnsi="Courier New" w:cs="Courier New"/>
                  <w:sz w:val="20"/>
                  <w:szCs w:val="20"/>
                  <w:lang w:val="en-US" w:eastAsia="en-US"/>
                </w:rPr>
                <w:delText>validBatchNum</w:delText>
              </w:r>
              <w:r w:rsidRPr="00866AF5" w:rsidDel="00866AF5">
                <w:rPr>
                  <w:rFonts w:ascii="Courier New" w:eastAsiaTheme="minorHAnsi" w:hAnsi="Courier New" w:cs="Courier New"/>
                  <w:sz w:val="20"/>
                  <w:szCs w:val="20"/>
                  <w:lang w:eastAsia="en-US"/>
                  <w:rPrChange w:id="7656"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65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765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65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SYSTEMPROCESSING</w:delText>
              </w:r>
              <w:r w:rsidRPr="00866AF5" w:rsidDel="00866AF5">
                <w:rPr>
                  <w:rFonts w:ascii="Courier New" w:eastAsiaTheme="minorHAnsi" w:hAnsi="Courier New" w:cs="Courier New"/>
                  <w:sz w:val="20"/>
                  <w:szCs w:val="20"/>
                  <w:lang w:eastAsia="en-US"/>
                  <w:rPrChange w:id="766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66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CONTROLRESULT</w:delText>
              </w:r>
              <w:r w:rsidRPr="00866AF5" w:rsidDel="00866AF5">
                <w:rPr>
                  <w:rFonts w:ascii="Courier New" w:eastAsiaTheme="minorHAnsi" w:hAnsi="Courier New" w:cs="Courier New"/>
                  <w:sz w:val="20"/>
                  <w:szCs w:val="20"/>
                  <w:lang w:eastAsia="en-US"/>
                  <w:rPrChange w:id="7662" w:author="Анастасия ." w:date="2023-10-11T17:39:00Z">
                    <w:rPr>
                      <w:rFonts w:ascii="Courier New" w:eastAsiaTheme="minorHAnsi" w:hAnsi="Courier New" w:cs="Courier New"/>
                      <w:sz w:val="20"/>
                      <w:szCs w:val="20"/>
                      <w:lang w:val="en-US" w:eastAsia="en-US"/>
                    </w:rPr>
                  </w:rPrChange>
                </w:rPr>
                <w:delText xml:space="preserve"> = 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63" w:author="Анастасия ." w:date="2023-10-11T17:39:00Z"/>
                <w:rFonts w:ascii="Courier New" w:eastAsiaTheme="minorHAnsi" w:hAnsi="Courier New" w:cs="Courier New"/>
                <w:sz w:val="20"/>
                <w:szCs w:val="20"/>
                <w:lang w:eastAsia="en-US"/>
                <w:rPrChange w:id="7664" w:author="Анастасия ." w:date="2023-10-11T17:39:00Z">
                  <w:rPr>
                    <w:del w:id="7665" w:author="Анастасия ." w:date="2023-10-11T17:39:00Z"/>
                    <w:rFonts w:ascii="Courier New" w:eastAsiaTheme="minorHAnsi" w:hAnsi="Courier New" w:cs="Courier New"/>
                    <w:sz w:val="20"/>
                    <w:szCs w:val="20"/>
                    <w:lang w:val="en-US" w:eastAsia="en-US"/>
                  </w:rPr>
                </w:rPrChange>
              </w:rPr>
              <w:pPrChange w:id="7666" w:author="Анастасия ." w:date="2023-10-11T17:39:00Z">
                <w:pPr>
                  <w:ind w:firstLine="0"/>
                  <w:jc w:val="left"/>
                </w:pPr>
              </w:pPrChange>
            </w:pPr>
            <w:del w:id="7667" w:author="Анастасия ." w:date="2023-10-11T17:39:00Z">
              <w:r w:rsidRPr="00866AF5" w:rsidDel="00866AF5">
                <w:rPr>
                  <w:rFonts w:ascii="Courier New" w:eastAsiaTheme="minorHAnsi" w:hAnsi="Courier New" w:cs="Courier New"/>
                  <w:sz w:val="20"/>
                  <w:szCs w:val="20"/>
                  <w:lang w:eastAsia="en-US"/>
                  <w:rPrChange w:id="7668" w:author="Анастасия ." w:date="2023-10-11T17:39:00Z">
                    <w:rPr>
                      <w:rFonts w:ascii="Courier New" w:eastAsiaTheme="minorHAnsi" w:hAnsi="Courier New" w:cs="Courier New"/>
                      <w:sz w:val="20"/>
                      <w:szCs w:val="20"/>
                      <w:lang w:val="en-US" w:eastAsia="en-US"/>
                    </w:rPr>
                  </w:rPrChange>
                </w:rPr>
                <w:delText xml:space="preserve">45:     </w:delText>
              </w:r>
              <w:r w:rsidRPr="00D42ABA" w:rsidDel="00866AF5">
                <w:rPr>
                  <w:rFonts w:ascii="Courier New" w:eastAsiaTheme="minorHAnsi" w:hAnsi="Courier New" w:cs="Courier New"/>
                  <w:sz w:val="20"/>
                  <w:szCs w:val="20"/>
                  <w:lang w:val="en-US" w:eastAsia="en-US"/>
                </w:rPr>
                <w:delText>c</w:delText>
              </w:r>
              <w:r w:rsidRPr="00866AF5" w:rsidDel="00866AF5">
                <w:rPr>
                  <w:rFonts w:ascii="Courier New" w:eastAsiaTheme="minorHAnsi" w:hAnsi="Courier New" w:cs="Courier New"/>
                  <w:sz w:val="20"/>
                  <w:szCs w:val="20"/>
                  <w:lang w:eastAsia="en-US"/>
                  <w:rPrChange w:id="7669"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767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cursor</w:delText>
              </w:r>
              <w:r w:rsidRPr="00866AF5" w:rsidDel="00866AF5">
                <w:rPr>
                  <w:rFonts w:ascii="Courier New" w:eastAsiaTheme="minorHAnsi" w:hAnsi="Courier New" w:cs="Courier New"/>
                  <w:sz w:val="20"/>
                  <w:szCs w:val="20"/>
                  <w:lang w:eastAsia="en-US"/>
                  <w:rPrChange w:id="767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72" w:author="Анастасия ." w:date="2023-10-11T17:39:00Z"/>
                <w:rFonts w:ascii="Courier New" w:eastAsiaTheme="minorHAnsi" w:hAnsi="Courier New" w:cs="Courier New"/>
                <w:sz w:val="20"/>
                <w:szCs w:val="20"/>
                <w:lang w:eastAsia="en-US"/>
                <w:rPrChange w:id="7673" w:author="Анастасия ." w:date="2023-10-11T17:39:00Z">
                  <w:rPr>
                    <w:del w:id="7674" w:author="Анастасия ." w:date="2023-10-11T17:39:00Z"/>
                    <w:rFonts w:ascii="Courier New" w:eastAsiaTheme="minorHAnsi" w:hAnsi="Courier New" w:cs="Courier New"/>
                    <w:sz w:val="20"/>
                    <w:szCs w:val="20"/>
                    <w:lang w:val="en-US" w:eastAsia="en-US"/>
                  </w:rPr>
                </w:rPrChange>
              </w:rPr>
              <w:pPrChange w:id="7675" w:author="Анастасия ." w:date="2023-10-11T17:39:00Z">
                <w:pPr>
                  <w:ind w:firstLine="0"/>
                  <w:jc w:val="left"/>
                </w:pPr>
              </w:pPrChange>
            </w:pPr>
            <w:del w:id="7676" w:author="Анастасия ." w:date="2023-10-11T17:39:00Z">
              <w:r w:rsidRPr="00866AF5" w:rsidDel="00866AF5">
                <w:rPr>
                  <w:rFonts w:ascii="Courier New" w:eastAsiaTheme="minorHAnsi" w:hAnsi="Courier New" w:cs="Courier New"/>
                  <w:sz w:val="20"/>
                  <w:szCs w:val="20"/>
                  <w:lang w:eastAsia="en-US"/>
                  <w:rPrChange w:id="7677" w:author="Анастасия ." w:date="2023-10-11T17:39:00Z">
                    <w:rPr>
                      <w:rFonts w:ascii="Courier New" w:eastAsiaTheme="minorHAnsi" w:hAnsi="Courier New" w:cs="Courier New"/>
                      <w:sz w:val="20"/>
                      <w:szCs w:val="20"/>
                      <w:lang w:val="en-US" w:eastAsia="en-US"/>
                    </w:rPr>
                  </w:rPrChange>
                </w:rPr>
                <w:delText xml:space="preserve">46:     </w:delText>
              </w:r>
              <w:r w:rsidRPr="00D42ABA" w:rsidDel="00866AF5">
                <w:rPr>
                  <w:rFonts w:ascii="Courier New" w:eastAsiaTheme="minorHAnsi" w:hAnsi="Courier New" w:cs="Courier New"/>
                  <w:sz w:val="20"/>
                  <w:szCs w:val="20"/>
                  <w:lang w:val="en-US" w:eastAsia="en-US"/>
                </w:rPr>
                <w:delText>c</w:delText>
              </w:r>
              <w:r w:rsidRPr="00866AF5" w:rsidDel="00866AF5">
                <w:rPr>
                  <w:rFonts w:ascii="Courier New" w:eastAsiaTheme="minorHAnsi" w:hAnsi="Courier New" w:cs="Courier New"/>
                  <w:sz w:val="20"/>
                  <w:szCs w:val="20"/>
                  <w:lang w:eastAsia="en-US"/>
                  <w:rPrChange w:id="767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767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validBatchNum</w:delText>
              </w:r>
              <w:r w:rsidRPr="00866AF5" w:rsidDel="00866AF5">
                <w:rPr>
                  <w:rFonts w:ascii="Courier New" w:eastAsiaTheme="minorHAnsi" w:hAnsi="Courier New" w:cs="Courier New"/>
                  <w:sz w:val="20"/>
                  <w:szCs w:val="20"/>
                  <w:lang w:eastAsia="en-US"/>
                  <w:rPrChange w:id="768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81" w:author="Анастасия ." w:date="2023-10-11T17:39:00Z"/>
                <w:rFonts w:ascii="Courier New" w:eastAsiaTheme="minorHAnsi" w:hAnsi="Courier New" w:cs="Courier New"/>
                <w:sz w:val="20"/>
                <w:szCs w:val="20"/>
                <w:lang w:eastAsia="en-US"/>
                <w:rPrChange w:id="7682" w:author="Анастасия ." w:date="2023-10-11T17:39:00Z">
                  <w:rPr>
                    <w:del w:id="7683" w:author="Анастасия ." w:date="2023-10-11T17:39:00Z"/>
                    <w:rFonts w:ascii="Courier New" w:eastAsiaTheme="minorHAnsi" w:hAnsi="Courier New" w:cs="Courier New"/>
                    <w:sz w:val="20"/>
                    <w:szCs w:val="20"/>
                    <w:lang w:val="en-US" w:eastAsia="en-US"/>
                  </w:rPr>
                </w:rPrChange>
              </w:rPr>
              <w:pPrChange w:id="7684" w:author="Анастасия ." w:date="2023-10-11T17:39:00Z">
                <w:pPr>
                  <w:ind w:firstLine="0"/>
                  <w:jc w:val="left"/>
                </w:pPr>
              </w:pPrChange>
            </w:pPr>
            <w:del w:id="7685" w:author="Анастасия ." w:date="2023-10-11T17:39:00Z">
              <w:r w:rsidRPr="00866AF5" w:rsidDel="00866AF5">
                <w:rPr>
                  <w:rFonts w:ascii="Courier New" w:eastAsiaTheme="minorHAnsi" w:hAnsi="Courier New" w:cs="Courier New"/>
                  <w:sz w:val="20"/>
                  <w:szCs w:val="20"/>
                  <w:lang w:eastAsia="en-US"/>
                  <w:rPrChange w:id="7686" w:author="Анастасия ." w:date="2023-10-11T17:39:00Z">
                    <w:rPr>
                      <w:rFonts w:ascii="Courier New" w:eastAsiaTheme="minorHAnsi" w:hAnsi="Courier New" w:cs="Courier New"/>
                      <w:sz w:val="20"/>
                      <w:szCs w:val="20"/>
                      <w:lang w:val="en-US" w:eastAsia="en-US"/>
                    </w:rPr>
                  </w:rPrChange>
                </w:rPr>
                <w:delText xml:space="preserve">47: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87" w:author="Анастасия ." w:date="2023-10-11T17:39:00Z"/>
                <w:rFonts w:ascii="Courier New" w:eastAsiaTheme="minorHAnsi" w:hAnsi="Courier New" w:cs="Courier New"/>
                <w:sz w:val="20"/>
                <w:szCs w:val="20"/>
                <w:lang w:eastAsia="en-US"/>
                <w:rPrChange w:id="7688" w:author="Анастасия ." w:date="2023-10-11T17:39:00Z">
                  <w:rPr>
                    <w:del w:id="7689" w:author="Анастасия ." w:date="2023-10-11T17:39:00Z"/>
                    <w:rFonts w:ascii="Courier New" w:eastAsiaTheme="minorHAnsi" w:hAnsi="Courier New" w:cs="Courier New"/>
                    <w:sz w:val="20"/>
                    <w:szCs w:val="20"/>
                    <w:lang w:val="en-US" w:eastAsia="en-US"/>
                  </w:rPr>
                </w:rPrChange>
              </w:rPr>
              <w:pPrChange w:id="7690" w:author="Анастасия ." w:date="2023-10-11T17:39:00Z">
                <w:pPr>
                  <w:ind w:firstLine="0"/>
                  <w:jc w:val="left"/>
                </w:pPr>
              </w:pPrChange>
            </w:pPr>
            <w:del w:id="7691" w:author="Анастасия ." w:date="2023-10-11T17:39:00Z">
              <w:r w:rsidRPr="00866AF5" w:rsidDel="00866AF5">
                <w:rPr>
                  <w:rFonts w:ascii="Courier New" w:eastAsiaTheme="minorHAnsi" w:hAnsi="Courier New" w:cs="Courier New"/>
                  <w:sz w:val="20"/>
                  <w:szCs w:val="20"/>
                  <w:lang w:eastAsia="en-US"/>
                  <w:rPrChange w:id="7692" w:author="Анастасия ." w:date="2023-10-11T17:39:00Z">
                    <w:rPr>
                      <w:rFonts w:ascii="Courier New" w:eastAsiaTheme="minorHAnsi" w:hAnsi="Courier New" w:cs="Courier New"/>
                      <w:sz w:val="20"/>
                      <w:szCs w:val="20"/>
                      <w:lang w:val="en-US" w:eastAsia="en-US"/>
                    </w:rPr>
                  </w:rPrChange>
                </w:rPr>
                <w:delText xml:space="preserve">48:     </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769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w:delText>
              </w:r>
              <w:r w:rsidRPr="00866AF5" w:rsidDel="00866AF5">
                <w:rPr>
                  <w:rFonts w:ascii="Courier New" w:eastAsiaTheme="minorHAnsi" w:hAnsi="Courier New" w:cs="Courier New"/>
                  <w:sz w:val="20"/>
                  <w:szCs w:val="20"/>
                  <w:lang w:eastAsia="en-US"/>
                  <w:rPrChange w:id="769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fetchall</w:delText>
              </w:r>
              <w:r w:rsidRPr="00866AF5" w:rsidDel="00866AF5">
                <w:rPr>
                  <w:rFonts w:ascii="Courier New" w:eastAsiaTheme="minorHAnsi" w:hAnsi="Courier New" w:cs="Courier New"/>
                  <w:sz w:val="20"/>
                  <w:szCs w:val="20"/>
                  <w:lang w:eastAsia="en-US"/>
                  <w:rPrChange w:id="769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696" w:author="Анастасия ." w:date="2023-10-11T17:39:00Z"/>
                <w:rFonts w:ascii="Courier New" w:eastAsiaTheme="minorHAnsi" w:hAnsi="Courier New" w:cs="Courier New"/>
                <w:sz w:val="20"/>
                <w:szCs w:val="20"/>
                <w:lang w:eastAsia="en-US"/>
                <w:rPrChange w:id="7697" w:author="Анастасия ." w:date="2023-10-11T17:39:00Z">
                  <w:rPr>
                    <w:del w:id="7698" w:author="Анастасия ." w:date="2023-10-11T17:39:00Z"/>
                    <w:rFonts w:ascii="Courier New" w:eastAsiaTheme="minorHAnsi" w:hAnsi="Courier New" w:cs="Courier New"/>
                    <w:sz w:val="20"/>
                    <w:szCs w:val="20"/>
                    <w:lang w:val="en-US" w:eastAsia="en-US"/>
                  </w:rPr>
                </w:rPrChange>
              </w:rPr>
              <w:pPrChange w:id="7699" w:author="Анастасия ." w:date="2023-10-11T17:39:00Z">
                <w:pPr>
                  <w:ind w:firstLine="0"/>
                  <w:jc w:val="left"/>
                </w:pPr>
              </w:pPrChange>
            </w:pPr>
            <w:del w:id="7700" w:author="Анастасия ." w:date="2023-10-11T17:39:00Z">
              <w:r w:rsidRPr="00866AF5" w:rsidDel="00866AF5">
                <w:rPr>
                  <w:rFonts w:ascii="Courier New" w:eastAsiaTheme="minorHAnsi" w:hAnsi="Courier New" w:cs="Courier New"/>
                  <w:sz w:val="20"/>
                  <w:szCs w:val="20"/>
                  <w:lang w:eastAsia="en-US"/>
                  <w:rPrChange w:id="7701" w:author="Анастасия ." w:date="2023-10-11T17:39:00Z">
                    <w:rPr>
                      <w:rFonts w:ascii="Courier New" w:eastAsiaTheme="minorHAnsi" w:hAnsi="Courier New" w:cs="Courier New"/>
                      <w:sz w:val="20"/>
                      <w:szCs w:val="20"/>
                      <w:lang w:val="en-US" w:eastAsia="en-US"/>
                    </w:rPr>
                  </w:rPrChange>
                </w:rPr>
                <w:delText xml:space="preserve">49:     </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770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pd</w:delText>
              </w:r>
              <w:r w:rsidRPr="00866AF5" w:rsidDel="00866AF5">
                <w:rPr>
                  <w:rFonts w:ascii="Courier New" w:eastAsiaTheme="minorHAnsi" w:hAnsi="Courier New" w:cs="Courier New"/>
                  <w:sz w:val="20"/>
                  <w:szCs w:val="20"/>
                  <w:lang w:eastAsia="en-US"/>
                  <w:rPrChange w:id="7703"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DataFrame</w:delText>
              </w:r>
              <w:r w:rsidRPr="00866AF5" w:rsidDel="00866AF5">
                <w:rPr>
                  <w:rFonts w:ascii="Courier New" w:eastAsiaTheme="minorHAnsi" w:hAnsi="Courier New" w:cs="Courier New"/>
                  <w:sz w:val="20"/>
                  <w:szCs w:val="20"/>
                  <w:lang w:eastAsia="en-US"/>
                  <w:rPrChange w:id="770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770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770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columns</w:delText>
              </w:r>
              <w:r w:rsidRPr="00866AF5" w:rsidDel="00866AF5">
                <w:rPr>
                  <w:rFonts w:ascii="Courier New" w:eastAsiaTheme="minorHAnsi" w:hAnsi="Courier New" w:cs="Courier New"/>
                  <w:sz w:val="20"/>
                  <w:szCs w:val="20"/>
                  <w:lang w:eastAsia="en-US"/>
                  <w:rPrChange w:id="770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770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09" w:author="Анастасия ." w:date="2023-10-11T17:39:00Z"/>
                <w:rFonts w:ascii="Courier New" w:eastAsiaTheme="minorHAnsi" w:hAnsi="Courier New" w:cs="Courier New"/>
                <w:sz w:val="20"/>
                <w:szCs w:val="20"/>
                <w:lang w:eastAsia="en-US"/>
                <w:rPrChange w:id="7710" w:author="Анастасия ." w:date="2023-10-11T17:39:00Z">
                  <w:rPr>
                    <w:del w:id="7711" w:author="Анастасия ." w:date="2023-10-11T17:39:00Z"/>
                    <w:rFonts w:ascii="Courier New" w:eastAsiaTheme="minorHAnsi" w:hAnsi="Courier New" w:cs="Courier New"/>
                    <w:sz w:val="20"/>
                    <w:szCs w:val="20"/>
                    <w:lang w:val="en-US" w:eastAsia="en-US"/>
                  </w:rPr>
                </w:rPrChange>
              </w:rPr>
              <w:pPrChange w:id="7712" w:author="Анастасия ." w:date="2023-10-11T17:39:00Z">
                <w:pPr>
                  <w:ind w:firstLine="0"/>
                  <w:jc w:val="left"/>
                </w:pPr>
              </w:pPrChange>
            </w:pPr>
            <w:del w:id="7713" w:author="Анастасия ." w:date="2023-10-11T17:39:00Z">
              <w:r w:rsidRPr="00866AF5" w:rsidDel="00866AF5">
                <w:rPr>
                  <w:rFonts w:ascii="Courier New" w:eastAsiaTheme="minorHAnsi" w:hAnsi="Courier New" w:cs="Courier New"/>
                  <w:sz w:val="20"/>
                  <w:szCs w:val="20"/>
                  <w:lang w:eastAsia="en-US"/>
                  <w:rPrChange w:id="7714" w:author="Анастасия ." w:date="2023-10-11T17:39:00Z">
                    <w:rPr>
                      <w:rFonts w:ascii="Courier New" w:eastAsiaTheme="minorHAnsi" w:hAnsi="Courier New" w:cs="Courier New"/>
                      <w:sz w:val="20"/>
                      <w:szCs w:val="20"/>
                      <w:lang w:val="en-US" w:eastAsia="en-US"/>
                    </w:rPr>
                  </w:rPrChange>
                </w:rPr>
                <w:delText xml:space="preserve">50: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15" w:author="Анастасия ." w:date="2023-10-11T17:39:00Z"/>
                <w:rFonts w:ascii="Courier New" w:eastAsiaTheme="minorHAnsi" w:hAnsi="Courier New" w:cs="Courier New"/>
                <w:sz w:val="20"/>
                <w:szCs w:val="20"/>
                <w:lang w:eastAsia="en-US"/>
                <w:rPrChange w:id="7716" w:author="Анастасия ." w:date="2023-10-11T17:39:00Z">
                  <w:rPr>
                    <w:del w:id="7717" w:author="Анастасия ." w:date="2023-10-11T17:39:00Z"/>
                    <w:rFonts w:ascii="Courier New" w:eastAsiaTheme="minorHAnsi" w:hAnsi="Courier New" w:cs="Courier New"/>
                    <w:sz w:val="20"/>
                    <w:szCs w:val="20"/>
                    <w:lang w:val="en-US" w:eastAsia="en-US"/>
                  </w:rPr>
                </w:rPrChange>
              </w:rPr>
              <w:pPrChange w:id="7718" w:author="Анастасия ." w:date="2023-10-11T17:39:00Z">
                <w:pPr>
                  <w:ind w:firstLine="0"/>
                  <w:jc w:val="left"/>
                </w:pPr>
              </w:pPrChange>
            </w:pPr>
            <w:del w:id="7719" w:author="Анастасия ." w:date="2023-10-11T17:39:00Z">
              <w:r w:rsidRPr="00866AF5" w:rsidDel="00866AF5">
                <w:rPr>
                  <w:rFonts w:ascii="Courier New" w:eastAsiaTheme="minorHAnsi" w:hAnsi="Courier New" w:cs="Courier New"/>
                  <w:sz w:val="20"/>
                  <w:szCs w:val="20"/>
                  <w:lang w:eastAsia="en-US"/>
                  <w:rPrChange w:id="7720" w:author="Анастасия ." w:date="2023-10-11T17:39:00Z">
                    <w:rPr>
                      <w:rFonts w:ascii="Courier New" w:eastAsiaTheme="minorHAnsi" w:hAnsi="Courier New" w:cs="Courier New"/>
                      <w:sz w:val="20"/>
                      <w:szCs w:val="20"/>
                      <w:lang w:val="en-US" w:eastAsia="en-US"/>
                    </w:rPr>
                  </w:rPrChange>
                </w:rPr>
                <w:delText xml:space="preserve">51:     </w:delText>
              </w:r>
              <w:r w:rsidRPr="00D42ABA"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772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772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772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range</w:delText>
              </w:r>
              <w:r w:rsidRPr="00866AF5" w:rsidDel="00866AF5">
                <w:rPr>
                  <w:rFonts w:ascii="Courier New" w:eastAsiaTheme="minorHAnsi" w:hAnsi="Courier New" w:cs="Courier New"/>
                  <w:sz w:val="20"/>
                  <w:szCs w:val="20"/>
                  <w:lang w:eastAsia="en-US"/>
                  <w:rPrChange w:id="772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772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shape</w:delText>
              </w:r>
              <w:r w:rsidRPr="00866AF5" w:rsidDel="00866AF5">
                <w:rPr>
                  <w:rFonts w:ascii="Courier New" w:eastAsiaTheme="minorHAnsi" w:hAnsi="Courier New" w:cs="Courier New"/>
                  <w:sz w:val="20"/>
                  <w:szCs w:val="20"/>
                  <w:lang w:eastAsia="en-US"/>
                  <w:rPrChange w:id="7726" w:author="Анастасия ." w:date="2023-10-11T17:39:00Z">
                    <w:rPr>
                      <w:rFonts w:ascii="Courier New" w:eastAsiaTheme="minorHAnsi" w:hAnsi="Courier New" w:cs="Courier New"/>
                      <w:sz w:val="20"/>
                      <w:szCs w:val="20"/>
                      <w:lang w:val="en-US" w:eastAsia="en-US"/>
                    </w:rPr>
                  </w:rPrChange>
                </w:rPr>
                <w:delText>[0]):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27" w:author="Анастасия ." w:date="2023-10-11T17:39:00Z"/>
                <w:rFonts w:ascii="Courier New" w:eastAsiaTheme="minorHAnsi" w:hAnsi="Courier New" w:cs="Courier New"/>
                <w:sz w:val="20"/>
                <w:szCs w:val="20"/>
                <w:lang w:eastAsia="en-US"/>
                <w:rPrChange w:id="7728" w:author="Анастасия ." w:date="2023-10-11T17:39:00Z">
                  <w:rPr>
                    <w:del w:id="7729" w:author="Анастасия ." w:date="2023-10-11T17:39:00Z"/>
                    <w:rFonts w:ascii="Courier New" w:eastAsiaTheme="minorHAnsi" w:hAnsi="Courier New" w:cs="Courier New"/>
                    <w:sz w:val="20"/>
                    <w:szCs w:val="20"/>
                    <w:lang w:val="en-US" w:eastAsia="en-US"/>
                  </w:rPr>
                </w:rPrChange>
              </w:rPr>
              <w:pPrChange w:id="7730" w:author="Анастасия ." w:date="2023-10-11T17:39:00Z">
                <w:pPr>
                  <w:ind w:firstLine="0"/>
                  <w:jc w:val="left"/>
                </w:pPr>
              </w:pPrChange>
            </w:pPr>
            <w:del w:id="7731" w:author="Анастасия ." w:date="2023-10-11T17:39:00Z">
              <w:r w:rsidRPr="00866AF5" w:rsidDel="00866AF5">
                <w:rPr>
                  <w:rFonts w:ascii="Courier New" w:eastAsiaTheme="minorHAnsi" w:hAnsi="Courier New" w:cs="Courier New"/>
                  <w:sz w:val="20"/>
                  <w:szCs w:val="20"/>
                  <w:lang w:eastAsia="en-US"/>
                  <w:rPrChange w:id="7732" w:author="Анастасия ." w:date="2023-10-11T17:39:00Z">
                    <w:rPr>
                      <w:rFonts w:ascii="Courier New" w:eastAsiaTheme="minorHAnsi" w:hAnsi="Courier New" w:cs="Courier New"/>
                      <w:sz w:val="20"/>
                      <w:szCs w:val="20"/>
                      <w:lang w:val="en-US" w:eastAsia="en-US"/>
                    </w:rPr>
                  </w:rPrChange>
                </w:rPr>
                <w:delText xml:space="preserve">52:         </w:delText>
              </w:r>
              <w:r w:rsidRPr="00D42ABA" w:rsidDel="00866AF5">
                <w:rPr>
                  <w:rFonts w:ascii="Courier New" w:eastAsiaTheme="minorHAnsi" w:hAnsi="Courier New" w:cs="Courier New"/>
                  <w:sz w:val="20"/>
                  <w:szCs w:val="20"/>
                  <w:lang w:val="en-US" w:eastAsia="en-US"/>
                </w:rPr>
                <w:delText>val</w:delText>
              </w:r>
              <w:r w:rsidRPr="00866AF5" w:rsidDel="00866AF5">
                <w:rPr>
                  <w:rFonts w:ascii="Courier New" w:eastAsiaTheme="minorHAnsi" w:hAnsi="Courier New" w:cs="Courier New"/>
                  <w:sz w:val="20"/>
                  <w:szCs w:val="20"/>
                  <w:lang w:eastAsia="en-US"/>
                  <w:rPrChange w:id="773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773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773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7736"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37" w:author="Анастасия ." w:date="2023-10-11T17:39:00Z"/>
                <w:rFonts w:ascii="Courier New" w:eastAsiaTheme="minorHAnsi" w:hAnsi="Courier New" w:cs="Courier New"/>
                <w:sz w:val="20"/>
                <w:szCs w:val="20"/>
                <w:lang w:eastAsia="en-US"/>
                <w:rPrChange w:id="7738" w:author="Анастасия ." w:date="2023-10-11T17:39:00Z">
                  <w:rPr>
                    <w:del w:id="7739" w:author="Анастасия ." w:date="2023-10-11T17:39:00Z"/>
                    <w:rFonts w:ascii="Courier New" w:eastAsiaTheme="minorHAnsi" w:hAnsi="Courier New" w:cs="Courier New"/>
                    <w:sz w:val="20"/>
                    <w:szCs w:val="20"/>
                    <w:lang w:val="en-US" w:eastAsia="en-US"/>
                  </w:rPr>
                </w:rPrChange>
              </w:rPr>
              <w:pPrChange w:id="7740" w:author="Анастасия ." w:date="2023-10-11T17:39:00Z">
                <w:pPr>
                  <w:ind w:firstLine="0"/>
                  <w:jc w:val="left"/>
                </w:pPr>
              </w:pPrChange>
            </w:pPr>
            <w:del w:id="7741" w:author="Анастасия ." w:date="2023-10-11T17:39:00Z">
              <w:r w:rsidRPr="00866AF5" w:rsidDel="00866AF5">
                <w:rPr>
                  <w:rFonts w:ascii="Courier New" w:eastAsiaTheme="minorHAnsi" w:hAnsi="Courier New" w:cs="Courier New"/>
                  <w:sz w:val="20"/>
                  <w:szCs w:val="20"/>
                  <w:lang w:eastAsia="en-US"/>
                  <w:rPrChange w:id="7742" w:author="Анастасия ." w:date="2023-10-11T17:39:00Z">
                    <w:rPr>
                      <w:rFonts w:ascii="Courier New" w:eastAsiaTheme="minorHAnsi" w:hAnsi="Courier New" w:cs="Courier New"/>
                      <w:sz w:val="20"/>
                      <w:szCs w:val="20"/>
                      <w:lang w:val="en-US" w:eastAsia="en-US"/>
                    </w:rPr>
                  </w:rPrChange>
                </w:rPr>
                <w:delText xml:space="preserve">53: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43" w:author="Анастасия ." w:date="2023-10-11T17:39:00Z"/>
                <w:rFonts w:ascii="Courier New" w:eastAsiaTheme="minorHAnsi" w:hAnsi="Courier New" w:cs="Courier New"/>
                <w:sz w:val="20"/>
                <w:szCs w:val="20"/>
                <w:lang w:eastAsia="en-US"/>
                <w:rPrChange w:id="7744" w:author="Анастасия ." w:date="2023-10-11T17:39:00Z">
                  <w:rPr>
                    <w:del w:id="7745" w:author="Анастасия ." w:date="2023-10-11T17:39:00Z"/>
                    <w:rFonts w:ascii="Courier New" w:eastAsiaTheme="minorHAnsi" w:hAnsi="Courier New" w:cs="Courier New"/>
                    <w:sz w:val="20"/>
                    <w:szCs w:val="20"/>
                    <w:lang w:val="en-US" w:eastAsia="en-US"/>
                  </w:rPr>
                </w:rPrChange>
              </w:rPr>
              <w:pPrChange w:id="7746" w:author="Анастасия ." w:date="2023-10-11T17:39:00Z">
                <w:pPr>
                  <w:ind w:firstLine="0"/>
                  <w:jc w:val="left"/>
                </w:pPr>
              </w:pPrChange>
            </w:pPr>
            <w:del w:id="7747" w:author="Анастасия ." w:date="2023-10-11T17:39:00Z">
              <w:r w:rsidRPr="00866AF5" w:rsidDel="00866AF5">
                <w:rPr>
                  <w:rFonts w:ascii="Courier New" w:eastAsiaTheme="minorHAnsi" w:hAnsi="Courier New" w:cs="Courier New"/>
                  <w:sz w:val="20"/>
                  <w:szCs w:val="20"/>
                  <w:lang w:eastAsia="en-US"/>
                  <w:rPrChange w:id="7748" w:author="Анастасия ." w:date="2023-10-11T17:39:00Z">
                    <w:rPr>
                      <w:rFonts w:ascii="Courier New" w:eastAsiaTheme="minorHAnsi" w:hAnsi="Courier New" w:cs="Courier New"/>
                      <w:sz w:val="20"/>
                      <w:szCs w:val="20"/>
                      <w:lang w:val="en-US" w:eastAsia="en-US"/>
                    </w:rPr>
                  </w:rPrChange>
                </w:rPr>
                <w:delText xml:space="preserve">54:         </w:delText>
              </w:r>
              <w:r w:rsidRPr="00D42ABA" w:rsidDel="00866AF5">
                <w:rPr>
                  <w:rFonts w:ascii="Courier New" w:eastAsiaTheme="minorHAnsi" w:hAnsi="Courier New" w:cs="Courier New"/>
                  <w:sz w:val="20"/>
                  <w:szCs w:val="20"/>
                  <w:lang w:val="en-US" w:eastAsia="en-US"/>
                </w:rPr>
                <w:delText>cur</w:delText>
              </w:r>
              <w:r w:rsidRPr="00866AF5" w:rsidDel="00866AF5">
                <w:rPr>
                  <w:rFonts w:ascii="Courier New" w:eastAsiaTheme="minorHAnsi" w:hAnsi="Courier New" w:cs="Courier New"/>
                  <w:sz w:val="20"/>
                  <w:szCs w:val="20"/>
                  <w:lang w:eastAsia="en-US"/>
                  <w:rPrChange w:id="7749"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775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cursor</w:delText>
              </w:r>
              <w:r w:rsidRPr="00866AF5" w:rsidDel="00866AF5">
                <w:rPr>
                  <w:rFonts w:ascii="Courier New" w:eastAsiaTheme="minorHAnsi" w:hAnsi="Courier New" w:cs="Courier New"/>
                  <w:sz w:val="20"/>
                  <w:szCs w:val="20"/>
                  <w:lang w:eastAsia="en-US"/>
                  <w:rPrChange w:id="775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52" w:author="Анастасия ." w:date="2023-10-11T17:39:00Z"/>
                <w:rFonts w:ascii="Courier New" w:eastAsiaTheme="minorHAnsi" w:hAnsi="Courier New" w:cs="Courier New"/>
                <w:sz w:val="20"/>
                <w:szCs w:val="20"/>
                <w:lang w:eastAsia="en-US"/>
                <w:rPrChange w:id="7753" w:author="Анастасия ." w:date="2023-10-11T17:39:00Z">
                  <w:rPr>
                    <w:del w:id="7754" w:author="Анастасия ." w:date="2023-10-11T17:39:00Z"/>
                    <w:rFonts w:ascii="Courier New" w:eastAsiaTheme="minorHAnsi" w:hAnsi="Courier New" w:cs="Courier New"/>
                    <w:sz w:val="20"/>
                    <w:szCs w:val="20"/>
                    <w:lang w:val="en-US" w:eastAsia="en-US"/>
                  </w:rPr>
                </w:rPrChange>
              </w:rPr>
              <w:pPrChange w:id="7755" w:author="Анастасия ." w:date="2023-10-11T17:39:00Z">
                <w:pPr>
                  <w:ind w:firstLine="0"/>
                  <w:jc w:val="left"/>
                </w:pPr>
              </w:pPrChange>
            </w:pPr>
            <w:del w:id="7756" w:author="Анастасия ." w:date="2023-10-11T17:39:00Z">
              <w:r w:rsidRPr="00866AF5" w:rsidDel="00866AF5">
                <w:rPr>
                  <w:rFonts w:ascii="Courier New" w:eastAsiaTheme="minorHAnsi" w:hAnsi="Courier New" w:cs="Courier New"/>
                  <w:sz w:val="20"/>
                  <w:szCs w:val="20"/>
                  <w:lang w:eastAsia="en-US"/>
                  <w:rPrChange w:id="7757" w:author="Анастасия ." w:date="2023-10-11T17:39:00Z">
                    <w:rPr>
                      <w:rFonts w:ascii="Courier New" w:eastAsiaTheme="minorHAnsi" w:hAnsi="Courier New" w:cs="Courier New"/>
                      <w:sz w:val="20"/>
                      <w:szCs w:val="20"/>
                      <w:lang w:val="en-US" w:eastAsia="en-US"/>
                    </w:rPr>
                  </w:rPrChange>
                </w:rPr>
                <w:delText xml:space="preserve">55:         </w:delText>
              </w:r>
              <w:r w:rsidRPr="004005FD" w:rsidDel="00866AF5">
                <w:rPr>
                  <w:rFonts w:ascii="Courier New" w:eastAsiaTheme="minorHAnsi" w:hAnsi="Courier New" w:cs="Courier New"/>
                  <w:sz w:val="20"/>
                  <w:szCs w:val="20"/>
                  <w:lang w:val="en-US" w:eastAsia="en-US"/>
                </w:rPr>
                <w:delText>qrSql</w:delText>
              </w:r>
              <w:r w:rsidRPr="00866AF5" w:rsidDel="00866AF5">
                <w:rPr>
                  <w:rFonts w:ascii="Courier New" w:eastAsiaTheme="minorHAnsi" w:hAnsi="Courier New" w:cs="Courier New"/>
                  <w:sz w:val="20"/>
                  <w:szCs w:val="20"/>
                  <w:lang w:eastAsia="en-US"/>
                  <w:rPrChange w:id="7758" w:author="Анастасия ." w:date="2023-10-11T17:39:00Z">
                    <w:rPr>
                      <w:rFonts w:ascii="Courier New" w:eastAsiaTheme="minorHAnsi" w:hAnsi="Courier New" w:cs="Courier New"/>
                      <w:sz w:val="20"/>
                      <w:szCs w:val="20"/>
                      <w:lang w:val="en-US" w:eastAsia="en-US"/>
                    </w:rPr>
                  </w:rPrChange>
                </w:rPr>
                <w:delText xml:space="preserve"> = '''</w:delText>
              </w:r>
              <w:r w:rsidRPr="004005FD"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759" w:author="Анастасия ." w:date="2023-10-11T17:39:00Z">
                    <w:rPr>
                      <w:rFonts w:ascii="Courier New" w:eastAsiaTheme="minorHAnsi" w:hAnsi="Courier New" w:cs="Courier New"/>
                      <w:sz w:val="20"/>
                      <w:szCs w:val="20"/>
                      <w:lang w:val="en-US" w:eastAsia="en-US"/>
                    </w:rPr>
                  </w:rPrChange>
                </w:rPr>
                <w:delText xml:space="preserve"> </w:delText>
              </w:r>
              <w:r w:rsidRPr="004005FD"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760" w:author="Анастасия ." w:date="2023-10-11T17:39:00Z">
                    <w:rPr>
                      <w:rFonts w:ascii="Courier New" w:eastAsiaTheme="minorHAnsi" w:hAnsi="Courier New" w:cs="Courier New"/>
                      <w:sz w:val="20"/>
                      <w:szCs w:val="20"/>
                      <w:lang w:val="en-US" w:eastAsia="en-US"/>
                    </w:rPr>
                  </w:rPrChange>
                </w:rPr>
                <w:delText>.</w:delText>
              </w:r>
              <w:r w:rsidRPr="004005FD"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7761"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62" w:author="Анастасия ." w:date="2023-10-11T17:39:00Z"/>
                <w:rFonts w:ascii="Courier New" w:eastAsiaTheme="minorHAnsi" w:hAnsi="Courier New" w:cs="Courier New"/>
                <w:sz w:val="20"/>
                <w:szCs w:val="20"/>
                <w:lang w:eastAsia="en-US"/>
                <w:rPrChange w:id="7763" w:author="Анастасия ." w:date="2023-10-11T17:39:00Z">
                  <w:rPr>
                    <w:del w:id="7764" w:author="Анастасия ." w:date="2023-10-11T17:39:00Z"/>
                    <w:rFonts w:ascii="Courier New" w:eastAsiaTheme="minorHAnsi" w:hAnsi="Courier New" w:cs="Courier New"/>
                    <w:sz w:val="20"/>
                    <w:szCs w:val="20"/>
                    <w:lang w:val="en-US" w:eastAsia="en-US"/>
                  </w:rPr>
                </w:rPrChange>
              </w:rPr>
              <w:pPrChange w:id="7765" w:author="Анастасия ." w:date="2023-10-11T17:39:00Z">
                <w:pPr>
                  <w:ind w:firstLine="0"/>
                  <w:jc w:val="left"/>
                </w:pPr>
              </w:pPrChange>
            </w:pPr>
            <w:del w:id="7766" w:author="Анастасия ." w:date="2023-10-11T17:39:00Z">
              <w:r w:rsidRPr="00866AF5" w:rsidDel="00866AF5">
                <w:rPr>
                  <w:rFonts w:ascii="Courier New" w:eastAsiaTheme="minorHAnsi" w:hAnsi="Courier New" w:cs="Courier New"/>
                  <w:sz w:val="20"/>
                  <w:szCs w:val="20"/>
                  <w:lang w:eastAsia="en-US"/>
                  <w:rPrChange w:id="7767" w:author="Анастасия ." w:date="2023-10-11T17:39:00Z">
                    <w:rPr>
                      <w:rFonts w:ascii="Courier New" w:eastAsiaTheme="minorHAnsi" w:hAnsi="Courier New" w:cs="Courier New"/>
                      <w:sz w:val="20"/>
                      <w:szCs w:val="20"/>
                      <w:lang w:val="en-US" w:eastAsia="en-US"/>
                    </w:rPr>
                  </w:rPrChange>
                </w:rPr>
                <w:delText>56:                         (</w:delText>
              </w:r>
              <w:r w:rsidRPr="004005FD"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768" w:author="Анастасия ." w:date="2023-10-11T17:39:00Z">
                    <w:rPr>
                      <w:rFonts w:ascii="Courier New" w:eastAsiaTheme="minorHAnsi" w:hAnsi="Courier New" w:cs="Courier New"/>
                      <w:sz w:val="20"/>
                      <w:szCs w:val="20"/>
                      <w:lang w:val="en-US" w:eastAsia="en-US"/>
                    </w:rPr>
                  </w:rPrChange>
                </w:rPr>
                <w:delText xml:space="preserve"> </w:delText>
              </w:r>
              <w:r w:rsidRPr="004005FD"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769" w:author="Анастасия ." w:date="2023-10-11T17:39:00Z">
                    <w:rPr>
                      <w:rFonts w:ascii="Courier New" w:eastAsiaTheme="minorHAnsi" w:hAnsi="Courier New" w:cs="Courier New"/>
                      <w:sz w:val="20"/>
                      <w:szCs w:val="20"/>
                      <w:lang w:val="en-US" w:eastAsia="en-US"/>
                    </w:rPr>
                  </w:rPrChange>
                </w:rPr>
                <w:delText>.</w:delText>
              </w:r>
              <w:r w:rsidRPr="004005FD" w:rsidDel="00866AF5">
                <w:rPr>
                  <w:rFonts w:ascii="Courier New" w:eastAsiaTheme="minorHAnsi" w:hAnsi="Courier New" w:cs="Courier New"/>
                  <w:sz w:val="20"/>
                  <w:szCs w:val="20"/>
                  <w:lang w:val="en-US" w:eastAsia="en-US"/>
                </w:rPr>
                <w:delText>MODEL</w:delText>
              </w:r>
            </w:del>
          </w:p>
        </w:tc>
      </w:tr>
    </w:tbl>
    <w:p w:rsidR="004005FD" w:rsidRPr="003E6647" w:rsidDel="00866AF5" w:rsidRDefault="004005FD" w:rsidP="00866AF5">
      <w:pPr>
        <w:pStyle w:val="a6"/>
        <w:numPr>
          <w:ilvl w:val="0"/>
          <w:numId w:val="1"/>
        </w:numPr>
        <w:spacing w:after="200"/>
        <w:ind w:left="0" w:firstLine="709"/>
        <w:contextualSpacing w:val="0"/>
        <w:jc w:val="left"/>
        <w:outlineLvl w:val="0"/>
        <w:rPr>
          <w:del w:id="7770" w:author="Анастасия ." w:date="2023-10-11T17:39:00Z"/>
          <w:rFonts w:eastAsiaTheme="minorHAnsi"/>
          <w:i/>
          <w:sz w:val="24"/>
          <w:lang w:eastAsia="en-US"/>
        </w:rPr>
        <w:pPrChange w:id="7771" w:author="Анастасия ." w:date="2023-10-11T17:39:00Z">
          <w:pPr>
            <w:spacing w:before="120" w:line="240" w:lineRule="auto"/>
            <w:ind w:firstLine="0"/>
            <w:jc w:val="left"/>
          </w:pPr>
        </w:pPrChange>
      </w:pPr>
      <w:del w:id="7772" w:author="Анастасия ." w:date="2023-10-11T17:39:00Z">
        <w:r w:rsidDel="00866AF5">
          <w:rPr>
            <w:rFonts w:eastAsiaTheme="minorHAnsi"/>
            <w:i/>
            <w:sz w:val="24"/>
            <w:lang w:eastAsia="en-US"/>
          </w:rPr>
          <w:delText xml:space="preserve">Продолжение </w:delText>
        </w:r>
        <w:r w:rsidRPr="000E03D1" w:rsidDel="00866AF5">
          <w:rPr>
            <w:rFonts w:eastAsiaTheme="minorHAnsi"/>
            <w:i/>
            <w:sz w:val="24"/>
            <w:lang w:eastAsia="en-US"/>
          </w:rPr>
          <w:delText>Листинг</w:delText>
        </w:r>
        <w:r w:rsidDel="00866AF5">
          <w:rPr>
            <w:rFonts w:eastAsiaTheme="minorHAnsi"/>
            <w:i/>
            <w:sz w:val="24"/>
            <w:lang w:eastAsia="en-US"/>
          </w:rPr>
          <w:delText>а</w:delText>
        </w:r>
        <w:r w:rsidRPr="000E03D1" w:rsidDel="00866AF5">
          <w:rPr>
            <w:rFonts w:eastAsiaTheme="minorHAnsi"/>
            <w:i/>
            <w:sz w:val="24"/>
            <w:lang w:eastAsia="en-US"/>
          </w:rPr>
          <w:delText xml:space="preserve"> </w:delText>
        </w:r>
      </w:del>
      <w:del w:id="7773" w:author="Анастасия ." w:date="2023-05-21T13:16:00Z">
        <w:r w:rsidDel="002C7FA3">
          <w:rPr>
            <w:rFonts w:eastAsiaTheme="minorHAnsi"/>
            <w:i/>
            <w:sz w:val="24"/>
            <w:lang w:eastAsia="en-US"/>
          </w:rPr>
          <w:delText>Б</w:delText>
        </w:r>
      </w:del>
      <w:del w:id="7774" w:author="Анастасия ." w:date="2023-10-11T17:39:00Z">
        <w:r w:rsidRPr="000E03D1" w:rsidDel="00866AF5">
          <w:rPr>
            <w:rFonts w:eastAsiaTheme="minorHAnsi"/>
            <w:i/>
            <w:sz w:val="24"/>
            <w:lang w:eastAsia="en-US"/>
          </w:rPr>
          <w:delText>.</w:delText>
        </w:r>
        <w:r w:rsidDel="00866AF5">
          <w:rPr>
            <w:rFonts w:eastAsiaTheme="minorHAnsi"/>
            <w:i/>
            <w:sz w:val="24"/>
            <w:lang w:eastAsia="en-US"/>
          </w:rPr>
          <w:delText>1</w:delText>
        </w:r>
        <w:r w:rsidRPr="000E03D1" w:rsidDel="00866AF5">
          <w:rPr>
            <w:rFonts w:eastAsiaTheme="minorHAnsi"/>
            <w:i/>
            <w:sz w:val="24"/>
            <w:lang w:eastAsia="en-US"/>
          </w:rPr>
          <w:delText xml:space="preserve"> — </w:delText>
        </w:r>
        <w:r w:rsidDel="00866AF5">
          <w:rPr>
            <w:rFonts w:eastAsiaTheme="minorHAnsi"/>
            <w:i/>
            <w:sz w:val="24"/>
            <w:lang w:eastAsia="en-US"/>
          </w:rPr>
          <w:delText xml:space="preserve">Формирование </w:delText>
        </w:r>
        <w:r w:rsidDel="00866AF5">
          <w:rPr>
            <w:rFonts w:eastAsiaTheme="minorHAnsi"/>
            <w:i/>
            <w:sz w:val="24"/>
            <w:lang w:val="en-US" w:eastAsia="en-US"/>
          </w:rPr>
          <w:delText>QR</w:delText>
        </w:r>
        <w:r w:rsidRPr="00E710CC" w:rsidDel="00866AF5">
          <w:rPr>
            <w:rFonts w:eastAsiaTheme="minorHAnsi"/>
            <w:i/>
            <w:sz w:val="24"/>
            <w:lang w:eastAsia="en-US"/>
          </w:rPr>
          <w:delText>-</w:delText>
        </w:r>
        <w:r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866AF5" w:rsidDel="00866AF5" w:rsidTr="00D76A82">
        <w:trPr>
          <w:del w:id="7775"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7776" w:author="Анастасия ." w:date="2023-10-11T17:39:00Z"/>
                <w:rFonts w:ascii="Courier New" w:eastAsiaTheme="minorHAnsi" w:hAnsi="Courier New" w:cs="Courier New"/>
                <w:sz w:val="20"/>
                <w:szCs w:val="20"/>
                <w:lang w:eastAsia="en-US"/>
                <w:rPrChange w:id="7777" w:author="Анастасия ." w:date="2023-10-11T17:39:00Z">
                  <w:rPr>
                    <w:del w:id="7778" w:author="Анастасия ." w:date="2023-10-11T17:39:00Z"/>
                    <w:rFonts w:ascii="Courier New" w:eastAsiaTheme="minorHAnsi" w:hAnsi="Courier New" w:cs="Courier New"/>
                    <w:sz w:val="20"/>
                    <w:szCs w:val="20"/>
                    <w:lang w:val="en-US" w:eastAsia="en-US"/>
                  </w:rPr>
                </w:rPrChange>
              </w:rPr>
              <w:pPrChange w:id="7779" w:author="Анастасия ." w:date="2023-10-11T17:39:00Z">
                <w:pPr>
                  <w:ind w:firstLine="0"/>
                  <w:jc w:val="left"/>
                </w:pPr>
              </w:pPrChange>
            </w:pPr>
            <w:del w:id="7780" w:author="Анастасия ." w:date="2023-10-11T17:39:00Z">
              <w:r w:rsidRPr="00866AF5" w:rsidDel="00866AF5">
                <w:rPr>
                  <w:rFonts w:ascii="Courier New" w:eastAsiaTheme="minorHAnsi" w:hAnsi="Courier New" w:cs="Courier New"/>
                  <w:sz w:val="20"/>
                  <w:szCs w:val="20"/>
                  <w:lang w:eastAsia="en-US"/>
                  <w:rPrChange w:id="7781" w:author="Анастасия ." w:date="2023-10-11T17:39:00Z">
                    <w:rPr>
                      <w:rFonts w:ascii="Courier New" w:eastAsiaTheme="minorHAnsi" w:hAnsi="Courier New" w:cs="Courier New"/>
                      <w:sz w:val="20"/>
                      <w:szCs w:val="20"/>
                      <w:lang w:val="en-US" w:eastAsia="en-US"/>
                    </w:rPr>
                  </w:rPrChange>
                </w:rPr>
                <w:delText xml:space="preserve">57: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78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77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84" w:author="Анастасия ." w:date="2023-10-11T17:39:00Z"/>
                <w:rFonts w:ascii="Courier New" w:eastAsiaTheme="minorHAnsi" w:hAnsi="Courier New" w:cs="Courier New"/>
                <w:sz w:val="20"/>
                <w:szCs w:val="20"/>
                <w:lang w:eastAsia="en-US"/>
                <w:rPrChange w:id="7785" w:author="Анастасия ." w:date="2023-10-11T17:39:00Z">
                  <w:rPr>
                    <w:del w:id="7786" w:author="Анастасия ." w:date="2023-10-11T17:39:00Z"/>
                    <w:rFonts w:ascii="Courier New" w:eastAsiaTheme="minorHAnsi" w:hAnsi="Courier New" w:cs="Courier New"/>
                    <w:sz w:val="20"/>
                    <w:szCs w:val="20"/>
                    <w:lang w:val="en-US" w:eastAsia="en-US"/>
                  </w:rPr>
                </w:rPrChange>
              </w:rPr>
              <w:pPrChange w:id="7787" w:author="Анастасия ." w:date="2023-10-11T17:39:00Z">
                <w:pPr>
                  <w:ind w:firstLine="0"/>
                  <w:jc w:val="left"/>
                </w:pPr>
              </w:pPrChange>
            </w:pPr>
            <w:del w:id="7788" w:author="Анастасия ." w:date="2023-10-11T17:39:00Z">
              <w:r w:rsidRPr="00866AF5" w:rsidDel="00866AF5">
                <w:rPr>
                  <w:rFonts w:ascii="Courier New" w:eastAsiaTheme="minorHAnsi" w:hAnsi="Courier New" w:cs="Courier New"/>
                  <w:sz w:val="20"/>
                  <w:szCs w:val="20"/>
                  <w:lang w:eastAsia="en-US"/>
                  <w:rPrChange w:id="7789" w:author="Анастасия ." w:date="2023-10-11T17:39:00Z">
                    <w:rPr>
                      <w:rFonts w:ascii="Courier New" w:eastAsiaTheme="minorHAnsi" w:hAnsi="Courier New" w:cs="Courier New"/>
                      <w:sz w:val="20"/>
                      <w:szCs w:val="20"/>
                      <w:lang w:val="en-US" w:eastAsia="en-US"/>
                    </w:rPr>
                  </w:rPrChange>
                </w:rPr>
                <w:delText xml:space="preserve">58: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79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79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779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779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7794"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79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796" w:author="Анастасия ." w:date="2023-10-11T17:39:00Z"/>
                <w:rFonts w:ascii="Courier New" w:eastAsiaTheme="minorHAnsi" w:hAnsi="Courier New" w:cs="Courier New"/>
                <w:sz w:val="20"/>
                <w:szCs w:val="20"/>
                <w:lang w:eastAsia="en-US"/>
                <w:rPrChange w:id="7797" w:author="Анастасия ." w:date="2023-10-11T17:39:00Z">
                  <w:rPr>
                    <w:del w:id="7798" w:author="Анастасия ." w:date="2023-10-11T17:39:00Z"/>
                    <w:rFonts w:ascii="Courier New" w:eastAsiaTheme="minorHAnsi" w:hAnsi="Courier New" w:cs="Courier New"/>
                    <w:sz w:val="20"/>
                    <w:szCs w:val="20"/>
                    <w:lang w:val="en-US" w:eastAsia="en-US"/>
                  </w:rPr>
                </w:rPrChange>
              </w:rPr>
              <w:pPrChange w:id="7799" w:author="Анастасия ." w:date="2023-10-11T17:39:00Z">
                <w:pPr>
                  <w:ind w:firstLine="0"/>
                  <w:jc w:val="left"/>
                </w:pPr>
              </w:pPrChange>
            </w:pPr>
            <w:del w:id="7800" w:author="Анастасия ." w:date="2023-10-11T17:39:00Z">
              <w:r w:rsidRPr="00866AF5" w:rsidDel="00866AF5">
                <w:rPr>
                  <w:rFonts w:ascii="Courier New" w:eastAsiaTheme="minorHAnsi" w:hAnsi="Courier New" w:cs="Courier New"/>
                  <w:sz w:val="20"/>
                  <w:szCs w:val="20"/>
                  <w:lang w:eastAsia="en-US"/>
                  <w:rPrChange w:id="7801" w:author="Анастасия ." w:date="2023-10-11T17:39:00Z">
                    <w:rPr>
                      <w:rFonts w:ascii="Courier New" w:eastAsiaTheme="minorHAnsi" w:hAnsi="Courier New" w:cs="Courier New"/>
                      <w:sz w:val="20"/>
                      <w:szCs w:val="20"/>
                      <w:lang w:val="en-US" w:eastAsia="en-US"/>
                    </w:rPr>
                  </w:rPrChange>
                </w:rPr>
                <w:delText xml:space="preserve">59: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80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780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04" w:author="Анастасия ." w:date="2023-10-11T17:39:00Z"/>
                <w:rFonts w:ascii="Courier New" w:eastAsiaTheme="minorHAnsi" w:hAnsi="Courier New" w:cs="Courier New"/>
                <w:sz w:val="20"/>
                <w:szCs w:val="20"/>
                <w:lang w:eastAsia="en-US"/>
                <w:rPrChange w:id="7805" w:author="Анастасия ." w:date="2023-10-11T17:39:00Z">
                  <w:rPr>
                    <w:del w:id="7806" w:author="Анастасия ." w:date="2023-10-11T17:39:00Z"/>
                    <w:rFonts w:ascii="Courier New" w:eastAsiaTheme="minorHAnsi" w:hAnsi="Courier New" w:cs="Courier New"/>
                    <w:sz w:val="20"/>
                    <w:szCs w:val="20"/>
                    <w:lang w:val="en-US" w:eastAsia="en-US"/>
                  </w:rPr>
                </w:rPrChange>
              </w:rPr>
              <w:pPrChange w:id="7807" w:author="Анастасия ." w:date="2023-10-11T17:39:00Z">
                <w:pPr>
                  <w:ind w:firstLine="0"/>
                  <w:jc w:val="left"/>
                </w:pPr>
              </w:pPrChange>
            </w:pPr>
            <w:del w:id="7808" w:author="Анастасия ." w:date="2023-10-11T17:39:00Z">
              <w:r w:rsidRPr="00866AF5" w:rsidDel="00866AF5">
                <w:rPr>
                  <w:rFonts w:ascii="Courier New" w:eastAsiaTheme="minorHAnsi" w:hAnsi="Courier New" w:cs="Courier New"/>
                  <w:sz w:val="20"/>
                  <w:szCs w:val="20"/>
                  <w:lang w:eastAsia="en-US"/>
                  <w:rPrChange w:id="7809" w:author="Анастасия ." w:date="2023-10-11T17:39:00Z">
                    <w:rPr>
                      <w:rFonts w:ascii="Courier New" w:eastAsiaTheme="minorHAnsi" w:hAnsi="Courier New" w:cs="Courier New"/>
                      <w:sz w:val="20"/>
                      <w:szCs w:val="20"/>
                      <w:lang w:val="en-US" w:eastAsia="en-US"/>
                    </w:rPr>
                  </w:rPrChange>
                </w:rPr>
                <w:delText xml:space="preserve">60: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8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81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7812" w:author="Анастасия ." w:date="2023-10-11T17:39:00Z">
                    <w:rPr>
                      <w:rFonts w:ascii="Courier New" w:eastAsiaTheme="minorHAnsi" w:hAnsi="Courier New" w:cs="Courier New"/>
                      <w:sz w:val="20"/>
                      <w:szCs w:val="20"/>
                      <w:lang w:val="en-US" w:eastAsia="en-US"/>
                    </w:rPr>
                  </w:rPrChange>
                </w:rPr>
                <w:delText xml:space="preserve"> = 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13" w:author="Анастасия ." w:date="2023-10-11T17:39:00Z"/>
                <w:rFonts w:ascii="Courier New" w:eastAsiaTheme="minorHAnsi" w:hAnsi="Courier New" w:cs="Courier New"/>
                <w:sz w:val="20"/>
                <w:szCs w:val="20"/>
                <w:lang w:eastAsia="en-US"/>
                <w:rPrChange w:id="7814" w:author="Анастасия ." w:date="2023-10-11T17:39:00Z">
                  <w:rPr>
                    <w:del w:id="7815" w:author="Анастасия ." w:date="2023-10-11T17:39:00Z"/>
                    <w:rFonts w:ascii="Courier New" w:eastAsiaTheme="minorHAnsi" w:hAnsi="Courier New" w:cs="Courier New"/>
                    <w:sz w:val="20"/>
                    <w:szCs w:val="20"/>
                    <w:lang w:val="en-US" w:eastAsia="en-US"/>
                  </w:rPr>
                </w:rPrChange>
              </w:rPr>
              <w:pPrChange w:id="7816" w:author="Анастасия ." w:date="2023-10-11T17:39:00Z">
                <w:pPr>
                  <w:ind w:firstLine="0"/>
                  <w:jc w:val="left"/>
                </w:pPr>
              </w:pPrChange>
            </w:pPr>
            <w:del w:id="7817" w:author="Анастасия ." w:date="2023-10-11T17:39:00Z">
              <w:r w:rsidRPr="00866AF5" w:rsidDel="00866AF5">
                <w:rPr>
                  <w:rFonts w:ascii="Courier New" w:eastAsiaTheme="minorHAnsi" w:hAnsi="Courier New" w:cs="Courier New"/>
                  <w:sz w:val="20"/>
                  <w:szCs w:val="20"/>
                  <w:lang w:eastAsia="en-US"/>
                  <w:rPrChange w:id="7818" w:author="Анастасия ." w:date="2023-10-11T17:39:00Z">
                    <w:rPr>
                      <w:rFonts w:ascii="Courier New" w:eastAsiaTheme="minorHAnsi" w:hAnsi="Courier New" w:cs="Courier New"/>
                      <w:sz w:val="20"/>
                      <w:szCs w:val="20"/>
                      <w:lang w:val="en-US" w:eastAsia="en-US"/>
                    </w:rPr>
                  </w:rPrChange>
                </w:rPr>
                <w:delText xml:space="preserve">61: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19" w:author="Анастасия ." w:date="2023-10-11T17:39:00Z"/>
                <w:rFonts w:ascii="Courier New" w:eastAsiaTheme="minorHAnsi" w:hAnsi="Courier New" w:cs="Courier New"/>
                <w:sz w:val="20"/>
                <w:szCs w:val="20"/>
                <w:lang w:eastAsia="en-US"/>
                <w:rPrChange w:id="7820" w:author="Анастасия ." w:date="2023-10-11T17:39:00Z">
                  <w:rPr>
                    <w:del w:id="7821" w:author="Анастасия ." w:date="2023-10-11T17:39:00Z"/>
                    <w:rFonts w:ascii="Courier New" w:eastAsiaTheme="minorHAnsi" w:hAnsi="Courier New" w:cs="Courier New"/>
                    <w:sz w:val="20"/>
                    <w:szCs w:val="20"/>
                    <w:lang w:val="en-US" w:eastAsia="en-US"/>
                  </w:rPr>
                </w:rPrChange>
              </w:rPr>
              <w:pPrChange w:id="7822" w:author="Анастасия ." w:date="2023-10-11T17:39:00Z">
                <w:pPr>
                  <w:ind w:firstLine="0"/>
                  <w:jc w:val="left"/>
                </w:pPr>
              </w:pPrChange>
            </w:pPr>
            <w:del w:id="7823" w:author="Анастасия ." w:date="2023-10-11T17:39:00Z">
              <w:r w:rsidRPr="00866AF5" w:rsidDel="00866AF5">
                <w:rPr>
                  <w:rFonts w:ascii="Courier New" w:eastAsiaTheme="minorHAnsi" w:hAnsi="Courier New" w:cs="Courier New"/>
                  <w:sz w:val="20"/>
                  <w:szCs w:val="20"/>
                  <w:lang w:eastAsia="en-US"/>
                  <w:rPrChange w:id="7824" w:author="Анастасия ." w:date="2023-10-11T17:39:00Z">
                    <w:rPr>
                      <w:rFonts w:ascii="Courier New" w:eastAsiaTheme="minorHAnsi" w:hAnsi="Courier New" w:cs="Courier New"/>
                      <w:sz w:val="20"/>
                      <w:szCs w:val="20"/>
                      <w:lang w:val="en-US" w:eastAsia="en-US"/>
                    </w:rPr>
                  </w:rPrChange>
                </w:rPr>
                <w:delText xml:space="preserve">62: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82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82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7827"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28" w:author="Анастасия ." w:date="2023-10-11T17:39:00Z"/>
                <w:rFonts w:ascii="Courier New" w:eastAsiaTheme="minorHAnsi" w:hAnsi="Courier New" w:cs="Courier New"/>
                <w:sz w:val="20"/>
                <w:szCs w:val="20"/>
                <w:lang w:eastAsia="en-US"/>
                <w:rPrChange w:id="7829" w:author="Анастасия ." w:date="2023-10-11T17:39:00Z">
                  <w:rPr>
                    <w:del w:id="7830" w:author="Анастасия ." w:date="2023-10-11T17:39:00Z"/>
                    <w:rFonts w:ascii="Courier New" w:eastAsiaTheme="minorHAnsi" w:hAnsi="Courier New" w:cs="Courier New"/>
                    <w:sz w:val="20"/>
                    <w:szCs w:val="20"/>
                    <w:lang w:val="en-US" w:eastAsia="en-US"/>
                  </w:rPr>
                </w:rPrChange>
              </w:rPr>
              <w:pPrChange w:id="7831" w:author="Анастасия ." w:date="2023-10-11T17:39:00Z">
                <w:pPr>
                  <w:ind w:firstLine="0"/>
                  <w:jc w:val="left"/>
                </w:pPr>
              </w:pPrChange>
            </w:pPr>
            <w:del w:id="7832" w:author="Анастасия ." w:date="2023-10-11T17:39:00Z">
              <w:r w:rsidRPr="00866AF5" w:rsidDel="00866AF5">
                <w:rPr>
                  <w:rFonts w:ascii="Courier New" w:eastAsiaTheme="minorHAnsi" w:hAnsi="Courier New" w:cs="Courier New"/>
                  <w:sz w:val="20"/>
                  <w:szCs w:val="20"/>
                  <w:lang w:eastAsia="en-US"/>
                  <w:rPrChange w:id="7833" w:author="Анастасия ." w:date="2023-10-11T17:39:00Z">
                    <w:rPr>
                      <w:rFonts w:ascii="Courier New" w:eastAsiaTheme="minorHAnsi" w:hAnsi="Courier New" w:cs="Courier New"/>
                      <w:sz w:val="20"/>
                      <w:szCs w:val="20"/>
                      <w:lang w:val="en-US" w:eastAsia="en-US"/>
                    </w:rPr>
                  </w:rPrChange>
                </w:rPr>
                <w:delText>63: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83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ac</w:delText>
              </w:r>
              <w:r w:rsidRPr="00866AF5" w:rsidDel="00866AF5">
                <w:rPr>
                  <w:rFonts w:ascii="Courier New" w:eastAsiaTheme="minorHAnsi" w:hAnsi="Courier New" w:cs="Courier New"/>
                  <w:sz w:val="20"/>
                  <w:szCs w:val="20"/>
                  <w:lang w:eastAsia="en-US"/>
                  <w:rPrChange w:id="783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dateofmanufacture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36" w:author="Анастасия ." w:date="2023-10-11T17:39:00Z"/>
                <w:rFonts w:ascii="Courier New" w:eastAsiaTheme="minorHAnsi" w:hAnsi="Courier New" w:cs="Courier New"/>
                <w:sz w:val="20"/>
                <w:szCs w:val="20"/>
                <w:lang w:eastAsia="en-US"/>
                <w:rPrChange w:id="7837" w:author="Анастасия ." w:date="2023-10-11T17:39:00Z">
                  <w:rPr>
                    <w:del w:id="7838" w:author="Анастасия ." w:date="2023-10-11T17:39:00Z"/>
                    <w:rFonts w:ascii="Courier New" w:eastAsiaTheme="minorHAnsi" w:hAnsi="Courier New" w:cs="Courier New"/>
                    <w:sz w:val="20"/>
                    <w:szCs w:val="20"/>
                    <w:lang w:val="en-US" w:eastAsia="en-US"/>
                  </w:rPr>
                </w:rPrChange>
              </w:rPr>
              <w:pPrChange w:id="7839" w:author="Анастасия ." w:date="2023-10-11T17:39:00Z">
                <w:pPr>
                  <w:ind w:firstLine="0"/>
                  <w:jc w:val="left"/>
                </w:pPr>
              </w:pPrChange>
            </w:pPr>
            <w:del w:id="7840" w:author="Анастасия ." w:date="2023-10-11T17:39:00Z">
              <w:r w:rsidRPr="00866AF5" w:rsidDel="00866AF5">
                <w:rPr>
                  <w:rFonts w:ascii="Courier New" w:eastAsiaTheme="minorHAnsi" w:hAnsi="Courier New" w:cs="Courier New"/>
                  <w:sz w:val="20"/>
                  <w:szCs w:val="20"/>
                  <w:lang w:eastAsia="en-US"/>
                  <w:rPrChange w:id="7841" w:author="Анастасия ." w:date="2023-10-11T17:39:00Z">
                    <w:rPr>
                      <w:rFonts w:ascii="Courier New" w:eastAsiaTheme="minorHAnsi" w:hAnsi="Courier New" w:cs="Courier New"/>
                      <w:sz w:val="20"/>
                      <w:szCs w:val="20"/>
                      <w:lang w:val="en-US" w:eastAsia="en-US"/>
                    </w:rPr>
                  </w:rPrChange>
                </w:rPr>
                <w:delText xml:space="preserve">64: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84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additionalcalculations</w:delText>
              </w:r>
              <w:r w:rsidRPr="00866AF5" w:rsidDel="00866AF5">
                <w:rPr>
                  <w:rFonts w:ascii="Courier New" w:eastAsiaTheme="minorHAnsi" w:hAnsi="Courier New" w:cs="Courier New"/>
                  <w:sz w:val="20"/>
                  <w:szCs w:val="20"/>
                  <w:lang w:eastAsia="en-US"/>
                  <w:rPrChange w:id="784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AC</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44" w:author="Анастасия ." w:date="2023-10-11T17:39:00Z"/>
                <w:rFonts w:ascii="Courier New" w:eastAsiaTheme="minorHAnsi" w:hAnsi="Courier New" w:cs="Courier New"/>
                <w:sz w:val="20"/>
                <w:szCs w:val="20"/>
                <w:lang w:eastAsia="en-US"/>
                <w:rPrChange w:id="7845" w:author="Анастасия ." w:date="2023-10-11T17:39:00Z">
                  <w:rPr>
                    <w:del w:id="7846" w:author="Анастасия ." w:date="2023-10-11T17:39:00Z"/>
                    <w:rFonts w:ascii="Courier New" w:eastAsiaTheme="minorHAnsi" w:hAnsi="Courier New" w:cs="Courier New"/>
                    <w:sz w:val="20"/>
                    <w:szCs w:val="20"/>
                    <w:lang w:val="en-US" w:eastAsia="en-US"/>
                  </w:rPr>
                </w:rPrChange>
              </w:rPr>
              <w:pPrChange w:id="7847" w:author="Анастасия ." w:date="2023-10-11T17:39:00Z">
                <w:pPr>
                  <w:ind w:firstLine="0"/>
                  <w:jc w:val="left"/>
                </w:pPr>
              </w:pPrChange>
            </w:pPr>
            <w:del w:id="7848" w:author="Анастасия ." w:date="2023-10-11T17:39:00Z">
              <w:r w:rsidRPr="00866AF5" w:rsidDel="00866AF5">
                <w:rPr>
                  <w:rFonts w:ascii="Courier New" w:eastAsiaTheme="minorHAnsi" w:hAnsi="Courier New" w:cs="Courier New"/>
                  <w:sz w:val="20"/>
                  <w:szCs w:val="20"/>
                  <w:lang w:eastAsia="en-US"/>
                  <w:rPrChange w:id="7849" w:author="Анастасия ." w:date="2023-10-11T17:39:00Z">
                    <w:rPr>
                      <w:rFonts w:ascii="Courier New" w:eastAsiaTheme="minorHAnsi" w:hAnsi="Courier New" w:cs="Courier New"/>
                      <w:sz w:val="20"/>
                      <w:szCs w:val="20"/>
                      <w:lang w:val="en-US" w:eastAsia="en-US"/>
                    </w:rPr>
                  </w:rPrChange>
                </w:rPr>
                <w:delText xml:space="preserve">65: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85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AC</w:delText>
              </w:r>
              <w:r w:rsidRPr="00866AF5" w:rsidDel="00866AF5">
                <w:rPr>
                  <w:rFonts w:ascii="Courier New" w:eastAsiaTheme="minorHAnsi" w:hAnsi="Courier New" w:cs="Courier New"/>
                  <w:sz w:val="20"/>
                  <w:szCs w:val="20"/>
                  <w:lang w:eastAsia="en-US"/>
                  <w:rPrChange w:id="785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785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785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7854"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85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56" w:author="Анастасия ." w:date="2023-10-11T17:39:00Z"/>
                <w:rFonts w:ascii="Courier New" w:eastAsiaTheme="minorHAnsi" w:hAnsi="Courier New" w:cs="Courier New"/>
                <w:sz w:val="20"/>
                <w:szCs w:val="20"/>
                <w:lang w:eastAsia="en-US"/>
                <w:rPrChange w:id="7857" w:author="Анастасия ." w:date="2023-10-11T17:39:00Z">
                  <w:rPr>
                    <w:del w:id="7858" w:author="Анастасия ." w:date="2023-10-11T17:39:00Z"/>
                    <w:rFonts w:ascii="Courier New" w:eastAsiaTheme="minorHAnsi" w:hAnsi="Courier New" w:cs="Courier New"/>
                    <w:sz w:val="20"/>
                    <w:szCs w:val="20"/>
                    <w:lang w:val="en-US" w:eastAsia="en-US"/>
                  </w:rPr>
                </w:rPrChange>
              </w:rPr>
              <w:pPrChange w:id="7859" w:author="Анастасия ." w:date="2023-10-11T17:39:00Z">
                <w:pPr>
                  <w:ind w:firstLine="0"/>
                  <w:jc w:val="left"/>
                </w:pPr>
              </w:pPrChange>
            </w:pPr>
            <w:del w:id="7860" w:author="Анастасия ." w:date="2023-10-11T17:39:00Z">
              <w:r w:rsidRPr="00866AF5" w:rsidDel="00866AF5">
                <w:rPr>
                  <w:rFonts w:ascii="Courier New" w:eastAsiaTheme="minorHAnsi" w:hAnsi="Courier New" w:cs="Courier New"/>
                  <w:sz w:val="20"/>
                  <w:szCs w:val="20"/>
                  <w:lang w:eastAsia="en-US"/>
                  <w:rPrChange w:id="7861" w:author="Анастасия ." w:date="2023-10-11T17:39:00Z">
                    <w:rPr>
                      <w:rFonts w:ascii="Courier New" w:eastAsiaTheme="minorHAnsi" w:hAnsi="Courier New" w:cs="Courier New"/>
                      <w:sz w:val="20"/>
                      <w:szCs w:val="20"/>
                      <w:lang w:val="en-US" w:eastAsia="en-US"/>
                    </w:rPr>
                  </w:rPrChange>
                </w:rPr>
                <w:delText xml:space="preserve">66: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86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786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64" w:author="Анастасия ." w:date="2023-10-11T17:39:00Z"/>
                <w:rFonts w:ascii="Courier New" w:eastAsiaTheme="minorHAnsi" w:hAnsi="Courier New" w:cs="Courier New"/>
                <w:sz w:val="20"/>
                <w:szCs w:val="20"/>
                <w:lang w:eastAsia="en-US"/>
                <w:rPrChange w:id="7865" w:author="Анастасия ." w:date="2023-10-11T17:39:00Z">
                  <w:rPr>
                    <w:del w:id="7866" w:author="Анастасия ." w:date="2023-10-11T17:39:00Z"/>
                    <w:rFonts w:ascii="Courier New" w:eastAsiaTheme="minorHAnsi" w:hAnsi="Courier New" w:cs="Courier New"/>
                    <w:sz w:val="20"/>
                    <w:szCs w:val="20"/>
                    <w:lang w:val="en-US" w:eastAsia="en-US"/>
                  </w:rPr>
                </w:rPrChange>
              </w:rPr>
              <w:pPrChange w:id="7867" w:author="Анастасия ." w:date="2023-10-11T17:39:00Z">
                <w:pPr>
                  <w:ind w:firstLine="0"/>
                  <w:jc w:val="left"/>
                </w:pPr>
              </w:pPrChange>
            </w:pPr>
            <w:del w:id="7868" w:author="Анастасия ." w:date="2023-10-11T17:39:00Z">
              <w:r w:rsidRPr="00866AF5" w:rsidDel="00866AF5">
                <w:rPr>
                  <w:rFonts w:ascii="Courier New" w:eastAsiaTheme="minorHAnsi" w:hAnsi="Courier New" w:cs="Courier New"/>
                  <w:sz w:val="20"/>
                  <w:szCs w:val="20"/>
                  <w:lang w:eastAsia="en-US"/>
                  <w:rPrChange w:id="7869" w:author="Анастасия ." w:date="2023-10-11T17:39:00Z">
                    <w:rPr>
                      <w:rFonts w:ascii="Courier New" w:eastAsiaTheme="minorHAnsi" w:hAnsi="Courier New" w:cs="Courier New"/>
                      <w:sz w:val="20"/>
                      <w:szCs w:val="20"/>
                      <w:lang w:val="en-US" w:eastAsia="en-US"/>
                    </w:rPr>
                  </w:rPrChange>
                </w:rPr>
                <w:delText xml:space="preserve">67: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87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87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7872" w:author="Анастасия ." w:date="2023-10-11T17:39:00Z">
                    <w:rPr>
                      <w:rFonts w:ascii="Courier New" w:eastAsiaTheme="minorHAnsi" w:hAnsi="Courier New" w:cs="Courier New"/>
                      <w:sz w:val="20"/>
                      <w:szCs w:val="20"/>
                      <w:lang w:val="en-US" w:eastAsia="en-US"/>
                    </w:rPr>
                  </w:rPrChange>
                </w:rPr>
                <w:delText xml:space="preserve"> = 2</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73" w:author="Анастасия ." w:date="2023-10-11T17:39:00Z"/>
                <w:rFonts w:ascii="Courier New" w:eastAsiaTheme="minorHAnsi" w:hAnsi="Courier New" w:cs="Courier New"/>
                <w:sz w:val="20"/>
                <w:szCs w:val="20"/>
                <w:lang w:eastAsia="en-US"/>
                <w:rPrChange w:id="7874" w:author="Анастасия ." w:date="2023-10-11T17:39:00Z">
                  <w:rPr>
                    <w:del w:id="7875" w:author="Анастасия ." w:date="2023-10-11T17:39:00Z"/>
                    <w:rFonts w:ascii="Courier New" w:eastAsiaTheme="minorHAnsi" w:hAnsi="Courier New" w:cs="Courier New"/>
                    <w:sz w:val="20"/>
                    <w:szCs w:val="20"/>
                    <w:lang w:val="en-US" w:eastAsia="en-US"/>
                  </w:rPr>
                </w:rPrChange>
              </w:rPr>
              <w:pPrChange w:id="7876" w:author="Анастасия ." w:date="2023-10-11T17:39:00Z">
                <w:pPr>
                  <w:ind w:firstLine="0"/>
                  <w:jc w:val="left"/>
                </w:pPr>
              </w:pPrChange>
            </w:pPr>
            <w:del w:id="7877" w:author="Анастасия ." w:date="2023-10-11T17:39:00Z">
              <w:r w:rsidRPr="00866AF5" w:rsidDel="00866AF5">
                <w:rPr>
                  <w:rFonts w:ascii="Courier New" w:eastAsiaTheme="minorHAnsi" w:hAnsi="Courier New" w:cs="Courier New"/>
                  <w:sz w:val="20"/>
                  <w:szCs w:val="20"/>
                  <w:lang w:eastAsia="en-US"/>
                  <w:rPrChange w:id="7878" w:author="Анастасия ." w:date="2023-10-11T17:39:00Z">
                    <w:rPr>
                      <w:rFonts w:ascii="Courier New" w:eastAsiaTheme="minorHAnsi" w:hAnsi="Courier New" w:cs="Courier New"/>
                      <w:sz w:val="20"/>
                      <w:szCs w:val="20"/>
                      <w:lang w:val="en-US" w:eastAsia="en-US"/>
                    </w:rPr>
                  </w:rPrChange>
                </w:rPr>
                <w:delText xml:space="preserve">68: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79" w:author="Анастасия ." w:date="2023-10-11T17:39:00Z"/>
                <w:rFonts w:ascii="Courier New" w:eastAsiaTheme="minorHAnsi" w:hAnsi="Courier New" w:cs="Courier New"/>
                <w:sz w:val="20"/>
                <w:szCs w:val="20"/>
                <w:lang w:eastAsia="en-US"/>
                <w:rPrChange w:id="7880" w:author="Анастасия ." w:date="2023-10-11T17:39:00Z">
                  <w:rPr>
                    <w:del w:id="7881" w:author="Анастасия ." w:date="2023-10-11T17:39:00Z"/>
                    <w:rFonts w:ascii="Courier New" w:eastAsiaTheme="minorHAnsi" w:hAnsi="Courier New" w:cs="Courier New"/>
                    <w:sz w:val="20"/>
                    <w:szCs w:val="20"/>
                    <w:lang w:val="en-US" w:eastAsia="en-US"/>
                  </w:rPr>
                </w:rPrChange>
              </w:rPr>
              <w:pPrChange w:id="7882" w:author="Анастасия ." w:date="2023-10-11T17:39:00Z">
                <w:pPr>
                  <w:ind w:firstLine="0"/>
                  <w:jc w:val="left"/>
                </w:pPr>
              </w:pPrChange>
            </w:pPr>
            <w:del w:id="7883" w:author="Анастасия ." w:date="2023-10-11T17:39:00Z">
              <w:r w:rsidRPr="00866AF5" w:rsidDel="00866AF5">
                <w:rPr>
                  <w:rFonts w:ascii="Courier New" w:eastAsiaTheme="minorHAnsi" w:hAnsi="Courier New" w:cs="Courier New"/>
                  <w:sz w:val="20"/>
                  <w:szCs w:val="20"/>
                  <w:lang w:eastAsia="en-US"/>
                  <w:rPrChange w:id="7884" w:author="Анастасия ." w:date="2023-10-11T17:39:00Z">
                    <w:rPr>
                      <w:rFonts w:ascii="Courier New" w:eastAsiaTheme="minorHAnsi" w:hAnsi="Courier New" w:cs="Courier New"/>
                      <w:sz w:val="20"/>
                      <w:szCs w:val="20"/>
                      <w:lang w:val="en-US" w:eastAsia="en-US"/>
                    </w:rPr>
                  </w:rPrChange>
                </w:rPr>
                <w:delText xml:space="preserve">69: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88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88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7887"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88" w:author="Анастасия ." w:date="2023-10-11T17:39:00Z"/>
                <w:rFonts w:ascii="Courier New" w:eastAsiaTheme="minorHAnsi" w:hAnsi="Courier New" w:cs="Courier New"/>
                <w:sz w:val="20"/>
                <w:szCs w:val="20"/>
                <w:lang w:eastAsia="en-US"/>
                <w:rPrChange w:id="7889" w:author="Анастасия ." w:date="2023-10-11T17:39:00Z">
                  <w:rPr>
                    <w:del w:id="7890" w:author="Анастасия ." w:date="2023-10-11T17:39:00Z"/>
                    <w:rFonts w:ascii="Courier New" w:eastAsiaTheme="minorHAnsi" w:hAnsi="Courier New" w:cs="Courier New"/>
                    <w:sz w:val="20"/>
                    <w:szCs w:val="20"/>
                    <w:lang w:val="en-US" w:eastAsia="en-US"/>
                  </w:rPr>
                </w:rPrChange>
              </w:rPr>
              <w:pPrChange w:id="7891" w:author="Анастасия ." w:date="2023-10-11T17:39:00Z">
                <w:pPr>
                  <w:ind w:firstLine="0"/>
                  <w:jc w:val="left"/>
                </w:pPr>
              </w:pPrChange>
            </w:pPr>
            <w:del w:id="7892" w:author="Анастасия ." w:date="2023-10-11T17:39:00Z">
              <w:r w:rsidRPr="00866AF5" w:rsidDel="00866AF5">
                <w:rPr>
                  <w:rFonts w:ascii="Courier New" w:eastAsiaTheme="minorHAnsi" w:hAnsi="Courier New" w:cs="Courier New"/>
                  <w:sz w:val="20"/>
                  <w:szCs w:val="20"/>
                  <w:lang w:eastAsia="en-US"/>
                  <w:rPrChange w:id="7893" w:author="Анастасия ." w:date="2023-10-11T17:39:00Z">
                    <w:rPr>
                      <w:rFonts w:ascii="Courier New" w:eastAsiaTheme="minorHAnsi" w:hAnsi="Courier New" w:cs="Courier New"/>
                      <w:sz w:val="20"/>
                      <w:szCs w:val="20"/>
                      <w:lang w:val="en-US" w:eastAsia="en-US"/>
                    </w:rPr>
                  </w:rPrChange>
                </w:rPr>
                <w:delText>70: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89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89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STANDATDSIZE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896" w:author="Анастасия ." w:date="2023-10-11T17:39:00Z"/>
                <w:rFonts w:ascii="Courier New" w:eastAsiaTheme="minorHAnsi" w:hAnsi="Courier New" w:cs="Courier New"/>
                <w:sz w:val="20"/>
                <w:szCs w:val="20"/>
                <w:lang w:eastAsia="en-US"/>
                <w:rPrChange w:id="7897" w:author="Анастасия ." w:date="2023-10-11T17:39:00Z">
                  <w:rPr>
                    <w:del w:id="7898" w:author="Анастасия ." w:date="2023-10-11T17:39:00Z"/>
                    <w:rFonts w:ascii="Courier New" w:eastAsiaTheme="minorHAnsi" w:hAnsi="Courier New" w:cs="Courier New"/>
                    <w:sz w:val="20"/>
                    <w:szCs w:val="20"/>
                    <w:lang w:val="en-US" w:eastAsia="en-US"/>
                  </w:rPr>
                </w:rPrChange>
              </w:rPr>
              <w:pPrChange w:id="7899" w:author="Анастасия ." w:date="2023-10-11T17:39:00Z">
                <w:pPr>
                  <w:ind w:firstLine="0"/>
                  <w:jc w:val="left"/>
                </w:pPr>
              </w:pPrChange>
            </w:pPr>
            <w:del w:id="7900" w:author="Анастасия ." w:date="2023-10-11T17:39:00Z">
              <w:r w:rsidRPr="00866AF5" w:rsidDel="00866AF5">
                <w:rPr>
                  <w:rFonts w:ascii="Courier New" w:eastAsiaTheme="minorHAnsi" w:hAnsi="Courier New" w:cs="Courier New"/>
                  <w:sz w:val="20"/>
                  <w:szCs w:val="20"/>
                  <w:lang w:eastAsia="en-US"/>
                  <w:rPrChange w:id="7901" w:author="Анастасия ." w:date="2023-10-11T17:39:00Z">
                    <w:rPr>
                      <w:rFonts w:ascii="Courier New" w:eastAsiaTheme="minorHAnsi" w:hAnsi="Courier New" w:cs="Courier New"/>
                      <w:sz w:val="20"/>
                      <w:szCs w:val="20"/>
                      <w:lang w:val="en-US" w:eastAsia="en-US"/>
                    </w:rPr>
                  </w:rPrChange>
                </w:rPr>
                <w:delText xml:space="preserve">71: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90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790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04" w:author="Анастасия ." w:date="2023-10-11T17:39:00Z"/>
                <w:rFonts w:ascii="Courier New" w:eastAsiaTheme="minorHAnsi" w:hAnsi="Courier New" w:cs="Courier New"/>
                <w:sz w:val="20"/>
                <w:szCs w:val="20"/>
                <w:lang w:eastAsia="en-US"/>
                <w:rPrChange w:id="7905" w:author="Анастасия ." w:date="2023-10-11T17:39:00Z">
                  <w:rPr>
                    <w:del w:id="7906" w:author="Анастасия ." w:date="2023-10-11T17:39:00Z"/>
                    <w:rFonts w:ascii="Courier New" w:eastAsiaTheme="minorHAnsi" w:hAnsi="Courier New" w:cs="Courier New"/>
                    <w:sz w:val="20"/>
                    <w:szCs w:val="20"/>
                    <w:lang w:val="en-US" w:eastAsia="en-US"/>
                  </w:rPr>
                </w:rPrChange>
              </w:rPr>
              <w:pPrChange w:id="7907" w:author="Анастасия ." w:date="2023-10-11T17:39:00Z">
                <w:pPr>
                  <w:ind w:firstLine="0"/>
                  <w:jc w:val="left"/>
                </w:pPr>
              </w:pPrChange>
            </w:pPr>
            <w:del w:id="7908" w:author="Анастасия ." w:date="2023-10-11T17:39:00Z">
              <w:r w:rsidRPr="00866AF5" w:rsidDel="00866AF5">
                <w:rPr>
                  <w:rFonts w:ascii="Courier New" w:eastAsiaTheme="minorHAnsi" w:hAnsi="Courier New" w:cs="Courier New"/>
                  <w:sz w:val="20"/>
                  <w:szCs w:val="20"/>
                  <w:lang w:eastAsia="en-US"/>
                  <w:rPrChange w:id="7909" w:author="Анастасия ." w:date="2023-10-11T17:39:00Z">
                    <w:rPr>
                      <w:rFonts w:ascii="Courier New" w:eastAsiaTheme="minorHAnsi" w:hAnsi="Courier New" w:cs="Courier New"/>
                      <w:sz w:val="20"/>
                      <w:szCs w:val="20"/>
                      <w:lang w:val="en-US" w:eastAsia="en-US"/>
                    </w:rPr>
                  </w:rPrChange>
                </w:rPr>
                <w:delText xml:space="preserve">72: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9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91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791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791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7914"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91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16" w:author="Анастасия ." w:date="2023-10-11T17:39:00Z"/>
                <w:rFonts w:ascii="Courier New" w:eastAsiaTheme="minorHAnsi" w:hAnsi="Courier New" w:cs="Courier New"/>
                <w:sz w:val="20"/>
                <w:szCs w:val="20"/>
                <w:lang w:eastAsia="en-US"/>
                <w:rPrChange w:id="7917" w:author="Анастасия ." w:date="2023-10-11T17:39:00Z">
                  <w:rPr>
                    <w:del w:id="7918" w:author="Анастасия ." w:date="2023-10-11T17:39:00Z"/>
                    <w:rFonts w:ascii="Courier New" w:eastAsiaTheme="minorHAnsi" w:hAnsi="Courier New" w:cs="Courier New"/>
                    <w:sz w:val="20"/>
                    <w:szCs w:val="20"/>
                    <w:lang w:val="en-US" w:eastAsia="en-US"/>
                  </w:rPr>
                </w:rPrChange>
              </w:rPr>
              <w:pPrChange w:id="7919" w:author="Анастасия ." w:date="2023-10-11T17:39:00Z">
                <w:pPr>
                  <w:ind w:firstLine="0"/>
                  <w:jc w:val="left"/>
                </w:pPr>
              </w:pPrChange>
            </w:pPr>
            <w:del w:id="7920" w:author="Анастасия ." w:date="2023-10-11T17:39:00Z">
              <w:r w:rsidRPr="00866AF5" w:rsidDel="00866AF5">
                <w:rPr>
                  <w:rFonts w:ascii="Courier New" w:eastAsiaTheme="minorHAnsi" w:hAnsi="Courier New" w:cs="Courier New"/>
                  <w:sz w:val="20"/>
                  <w:szCs w:val="20"/>
                  <w:lang w:eastAsia="en-US"/>
                  <w:rPrChange w:id="7921" w:author="Анастасия ." w:date="2023-10-11T17:39:00Z">
                    <w:rPr>
                      <w:rFonts w:ascii="Courier New" w:eastAsiaTheme="minorHAnsi" w:hAnsi="Courier New" w:cs="Courier New"/>
                      <w:sz w:val="20"/>
                      <w:szCs w:val="20"/>
                      <w:lang w:val="en-US" w:eastAsia="en-US"/>
                    </w:rPr>
                  </w:rPrChange>
                </w:rPr>
                <w:delText xml:space="preserve">73: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92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792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24" w:author="Анастасия ." w:date="2023-10-11T17:39:00Z"/>
                <w:rFonts w:ascii="Courier New" w:eastAsiaTheme="minorHAnsi" w:hAnsi="Courier New" w:cs="Courier New"/>
                <w:sz w:val="20"/>
                <w:szCs w:val="20"/>
                <w:lang w:eastAsia="en-US"/>
                <w:rPrChange w:id="7925" w:author="Анастасия ." w:date="2023-10-11T17:39:00Z">
                  <w:rPr>
                    <w:del w:id="7926" w:author="Анастасия ." w:date="2023-10-11T17:39:00Z"/>
                    <w:rFonts w:ascii="Courier New" w:eastAsiaTheme="minorHAnsi" w:hAnsi="Courier New" w:cs="Courier New"/>
                    <w:sz w:val="20"/>
                    <w:szCs w:val="20"/>
                    <w:lang w:val="en-US" w:eastAsia="en-US"/>
                  </w:rPr>
                </w:rPrChange>
              </w:rPr>
              <w:pPrChange w:id="7927" w:author="Анастасия ." w:date="2023-10-11T17:39:00Z">
                <w:pPr>
                  <w:ind w:firstLine="0"/>
                  <w:jc w:val="left"/>
                </w:pPr>
              </w:pPrChange>
            </w:pPr>
            <w:del w:id="7928" w:author="Анастасия ." w:date="2023-10-11T17:39:00Z">
              <w:r w:rsidRPr="00866AF5" w:rsidDel="00866AF5">
                <w:rPr>
                  <w:rFonts w:ascii="Courier New" w:eastAsiaTheme="minorHAnsi" w:hAnsi="Courier New" w:cs="Courier New"/>
                  <w:sz w:val="20"/>
                  <w:szCs w:val="20"/>
                  <w:lang w:eastAsia="en-US"/>
                  <w:rPrChange w:id="7929" w:author="Анастасия ." w:date="2023-10-11T17:39:00Z">
                    <w:rPr>
                      <w:rFonts w:ascii="Courier New" w:eastAsiaTheme="minorHAnsi" w:hAnsi="Courier New" w:cs="Courier New"/>
                      <w:sz w:val="20"/>
                      <w:szCs w:val="20"/>
                      <w:lang w:val="en-US" w:eastAsia="en-US"/>
                    </w:rPr>
                  </w:rPrChange>
                </w:rPr>
                <w:delText xml:space="preserve">74: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9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93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7932" w:author="Анастасия ." w:date="2023-10-11T17:39:00Z">
                    <w:rPr>
                      <w:rFonts w:ascii="Courier New" w:eastAsiaTheme="minorHAnsi" w:hAnsi="Courier New" w:cs="Courier New"/>
                      <w:sz w:val="20"/>
                      <w:szCs w:val="20"/>
                      <w:lang w:val="en-US" w:eastAsia="en-US"/>
                    </w:rPr>
                  </w:rPrChange>
                </w:rPr>
                <w:delText xml:space="preserve"> = 3</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33" w:author="Анастасия ." w:date="2023-10-11T17:39:00Z"/>
                <w:rFonts w:ascii="Courier New" w:eastAsiaTheme="minorHAnsi" w:hAnsi="Courier New" w:cs="Courier New"/>
                <w:sz w:val="20"/>
                <w:szCs w:val="20"/>
                <w:lang w:eastAsia="en-US"/>
                <w:rPrChange w:id="7934" w:author="Анастасия ." w:date="2023-10-11T17:39:00Z">
                  <w:rPr>
                    <w:del w:id="7935" w:author="Анастасия ." w:date="2023-10-11T17:39:00Z"/>
                    <w:rFonts w:ascii="Courier New" w:eastAsiaTheme="minorHAnsi" w:hAnsi="Courier New" w:cs="Courier New"/>
                    <w:sz w:val="20"/>
                    <w:szCs w:val="20"/>
                    <w:lang w:val="en-US" w:eastAsia="en-US"/>
                  </w:rPr>
                </w:rPrChange>
              </w:rPr>
              <w:pPrChange w:id="7936" w:author="Анастасия ." w:date="2023-10-11T17:39:00Z">
                <w:pPr>
                  <w:ind w:firstLine="0"/>
                  <w:jc w:val="left"/>
                </w:pPr>
              </w:pPrChange>
            </w:pPr>
            <w:del w:id="7937" w:author="Анастасия ." w:date="2023-10-11T17:39:00Z">
              <w:r w:rsidRPr="00866AF5" w:rsidDel="00866AF5">
                <w:rPr>
                  <w:rFonts w:ascii="Courier New" w:eastAsiaTheme="minorHAnsi" w:hAnsi="Courier New" w:cs="Courier New"/>
                  <w:sz w:val="20"/>
                  <w:szCs w:val="20"/>
                  <w:lang w:eastAsia="en-US"/>
                  <w:rPrChange w:id="7938" w:author="Анастасия ." w:date="2023-10-11T17:39:00Z">
                    <w:rPr>
                      <w:rFonts w:ascii="Courier New" w:eastAsiaTheme="minorHAnsi" w:hAnsi="Courier New" w:cs="Courier New"/>
                      <w:sz w:val="20"/>
                      <w:szCs w:val="20"/>
                      <w:lang w:val="en-US" w:eastAsia="en-US"/>
                    </w:rPr>
                  </w:rPrChange>
                </w:rPr>
                <w:delText xml:space="preserve">75: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39" w:author="Анастасия ." w:date="2023-10-11T17:39:00Z"/>
                <w:rFonts w:ascii="Courier New" w:eastAsiaTheme="minorHAnsi" w:hAnsi="Courier New" w:cs="Courier New"/>
                <w:sz w:val="20"/>
                <w:szCs w:val="20"/>
                <w:lang w:eastAsia="en-US"/>
                <w:rPrChange w:id="7940" w:author="Анастасия ." w:date="2023-10-11T17:39:00Z">
                  <w:rPr>
                    <w:del w:id="7941" w:author="Анастасия ." w:date="2023-10-11T17:39:00Z"/>
                    <w:rFonts w:ascii="Courier New" w:eastAsiaTheme="minorHAnsi" w:hAnsi="Courier New" w:cs="Courier New"/>
                    <w:sz w:val="20"/>
                    <w:szCs w:val="20"/>
                    <w:lang w:val="en-US" w:eastAsia="en-US"/>
                  </w:rPr>
                </w:rPrChange>
              </w:rPr>
              <w:pPrChange w:id="7942" w:author="Анастасия ." w:date="2023-10-11T17:39:00Z">
                <w:pPr>
                  <w:ind w:firstLine="0"/>
                  <w:jc w:val="left"/>
                </w:pPr>
              </w:pPrChange>
            </w:pPr>
            <w:del w:id="7943" w:author="Анастасия ." w:date="2023-10-11T17:39:00Z">
              <w:r w:rsidRPr="00866AF5" w:rsidDel="00866AF5">
                <w:rPr>
                  <w:rFonts w:ascii="Courier New" w:eastAsiaTheme="minorHAnsi" w:hAnsi="Courier New" w:cs="Courier New"/>
                  <w:sz w:val="20"/>
                  <w:szCs w:val="20"/>
                  <w:lang w:eastAsia="en-US"/>
                  <w:rPrChange w:id="7944" w:author="Анастасия ." w:date="2023-10-11T17:39:00Z">
                    <w:rPr>
                      <w:rFonts w:ascii="Courier New" w:eastAsiaTheme="minorHAnsi" w:hAnsi="Courier New" w:cs="Courier New"/>
                      <w:sz w:val="20"/>
                      <w:szCs w:val="20"/>
                      <w:lang w:val="en-US" w:eastAsia="en-US"/>
                    </w:rPr>
                  </w:rPrChange>
                </w:rPr>
                <w:delText xml:space="preserve">76: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94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94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7947"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48" w:author="Анастасия ." w:date="2023-10-11T17:39:00Z"/>
                <w:rFonts w:ascii="Courier New" w:eastAsiaTheme="minorHAnsi" w:hAnsi="Courier New" w:cs="Courier New"/>
                <w:sz w:val="20"/>
                <w:szCs w:val="20"/>
                <w:lang w:eastAsia="en-US"/>
                <w:rPrChange w:id="7949" w:author="Анастасия ." w:date="2023-10-11T17:39:00Z">
                  <w:rPr>
                    <w:del w:id="7950" w:author="Анастасия ." w:date="2023-10-11T17:39:00Z"/>
                    <w:rFonts w:ascii="Courier New" w:eastAsiaTheme="minorHAnsi" w:hAnsi="Courier New" w:cs="Courier New"/>
                    <w:sz w:val="20"/>
                    <w:szCs w:val="20"/>
                    <w:lang w:val="en-US" w:eastAsia="en-US"/>
                  </w:rPr>
                </w:rPrChange>
              </w:rPr>
              <w:pPrChange w:id="7951" w:author="Анастасия ." w:date="2023-10-11T17:39:00Z">
                <w:pPr>
                  <w:ind w:firstLine="0"/>
                  <w:jc w:val="left"/>
                </w:pPr>
              </w:pPrChange>
            </w:pPr>
            <w:del w:id="7952" w:author="Анастасия ." w:date="2023-10-11T17:39:00Z">
              <w:r w:rsidRPr="00866AF5" w:rsidDel="00866AF5">
                <w:rPr>
                  <w:rFonts w:ascii="Courier New" w:eastAsiaTheme="minorHAnsi" w:hAnsi="Courier New" w:cs="Courier New"/>
                  <w:sz w:val="20"/>
                  <w:szCs w:val="20"/>
                  <w:lang w:eastAsia="en-US"/>
                  <w:rPrChange w:id="7953" w:author="Анастасия ." w:date="2023-10-11T17:39:00Z">
                    <w:rPr>
                      <w:rFonts w:ascii="Courier New" w:eastAsiaTheme="minorHAnsi" w:hAnsi="Courier New" w:cs="Courier New"/>
                      <w:sz w:val="20"/>
                      <w:szCs w:val="20"/>
                      <w:lang w:val="en-US" w:eastAsia="en-US"/>
                    </w:rPr>
                  </w:rPrChange>
                </w:rPr>
                <w:delText>77: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795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95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FORCED</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56" w:author="Анастасия ." w:date="2023-10-11T17:39:00Z"/>
                <w:rFonts w:ascii="Courier New" w:eastAsiaTheme="minorHAnsi" w:hAnsi="Courier New" w:cs="Courier New"/>
                <w:sz w:val="20"/>
                <w:szCs w:val="20"/>
                <w:lang w:eastAsia="en-US"/>
                <w:rPrChange w:id="7957" w:author="Анастасия ." w:date="2023-10-11T17:39:00Z">
                  <w:rPr>
                    <w:del w:id="7958" w:author="Анастасия ." w:date="2023-10-11T17:39:00Z"/>
                    <w:rFonts w:ascii="Courier New" w:eastAsiaTheme="minorHAnsi" w:hAnsi="Courier New" w:cs="Courier New"/>
                    <w:sz w:val="20"/>
                    <w:szCs w:val="20"/>
                    <w:lang w:val="en-US" w:eastAsia="en-US"/>
                  </w:rPr>
                </w:rPrChange>
              </w:rPr>
              <w:pPrChange w:id="7959" w:author="Анастасия ." w:date="2023-10-11T17:39:00Z">
                <w:pPr>
                  <w:ind w:firstLine="0"/>
                  <w:jc w:val="left"/>
                </w:pPr>
              </w:pPrChange>
            </w:pPr>
            <w:del w:id="7960" w:author="Анастасия ." w:date="2023-10-11T17:39:00Z">
              <w:r w:rsidRPr="00866AF5" w:rsidDel="00866AF5">
                <w:rPr>
                  <w:rFonts w:ascii="Courier New" w:eastAsiaTheme="minorHAnsi" w:hAnsi="Courier New" w:cs="Courier New"/>
                  <w:sz w:val="20"/>
                  <w:szCs w:val="20"/>
                  <w:lang w:eastAsia="en-US"/>
                  <w:rPrChange w:id="7961" w:author="Анастасия ." w:date="2023-10-11T17:39:00Z">
                    <w:rPr>
                      <w:rFonts w:ascii="Courier New" w:eastAsiaTheme="minorHAnsi" w:hAnsi="Courier New" w:cs="Courier New"/>
                      <w:sz w:val="20"/>
                      <w:szCs w:val="20"/>
                      <w:lang w:val="en-US" w:eastAsia="en-US"/>
                    </w:rPr>
                  </w:rPrChange>
                </w:rPr>
                <w:delText xml:space="preserve">78: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96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796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64" w:author="Анастасия ." w:date="2023-10-11T17:39:00Z"/>
                <w:rFonts w:ascii="Courier New" w:eastAsiaTheme="minorHAnsi" w:hAnsi="Courier New" w:cs="Courier New"/>
                <w:sz w:val="20"/>
                <w:szCs w:val="20"/>
                <w:lang w:eastAsia="en-US"/>
                <w:rPrChange w:id="7965" w:author="Анастасия ." w:date="2023-10-11T17:39:00Z">
                  <w:rPr>
                    <w:del w:id="7966" w:author="Анастасия ." w:date="2023-10-11T17:39:00Z"/>
                    <w:rFonts w:ascii="Courier New" w:eastAsiaTheme="minorHAnsi" w:hAnsi="Courier New" w:cs="Courier New"/>
                    <w:sz w:val="20"/>
                    <w:szCs w:val="20"/>
                    <w:lang w:val="en-US" w:eastAsia="en-US"/>
                  </w:rPr>
                </w:rPrChange>
              </w:rPr>
              <w:pPrChange w:id="7967" w:author="Анастасия ." w:date="2023-10-11T17:39:00Z">
                <w:pPr>
                  <w:ind w:firstLine="0"/>
                  <w:jc w:val="left"/>
                </w:pPr>
              </w:pPrChange>
            </w:pPr>
            <w:del w:id="7968" w:author="Анастасия ." w:date="2023-10-11T17:39:00Z">
              <w:r w:rsidRPr="00866AF5" w:rsidDel="00866AF5">
                <w:rPr>
                  <w:rFonts w:ascii="Courier New" w:eastAsiaTheme="minorHAnsi" w:hAnsi="Courier New" w:cs="Courier New"/>
                  <w:sz w:val="20"/>
                  <w:szCs w:val="20"/>
                  <w:lang w:eastAsia="en-US"/>
                  <w:rPrChange w:id="7969" w:author="Анастасия ." w:date="2023-10-11T17:39:00Z">
                    <w:rPr>
                      <w:rFonts w:ascii="Courier New" w:eastAsiaTheme="minorHAnsi" w:hAnsi="Courier New" w:cs="Courier New"/>
                      <w:sz w:val="20"/>
                      <w:szCs w:val="20"/>
                      <w:lang w:val="en-US" w:eastAsia="en-US"/>
                    </w:rPr>
                  </w:rPrChange>
                </w:rPr>
                <w:delText xml:space="preserve">79: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97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797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797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797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7974"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97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76" w:author="Анастасия ." w:date="2023-10-11T17:39:00Z"/>
                <w:rFonts w:ascii="Courier New" w:eastAsiaTheme="minorHAnsi" w:hAnsi="Courier New" w:cs="Courier New"/>
                <w:sz w:val="20"/>
                <w:szCs w:val="20"/>
                <w:lang w:eastAsia="en-US"/>
                <w:rPrChange w:id="7977" w:author="Анастасия ." w:date="2023-10-11T17:39:00Z">
                  <w:rPr>
                    <w:del w:id="7978" w:author="Анастасия ." w:date="2023-10-11T17:39:00Z"/>
                    <w:rFonts w:ascii="Courier New" w:eastAsiaTheme="minorHAnsi" w:hAnsi="Courier New" w:cs="Courier New"/>
                    <w:sz w:val="20"/>
                    <w:szCs w:val="20"/>
                    <w:lang w:val="en-US" w:eastAsia="en-US"/>
                  </w:rPr>
                </w:rPrChange>
              </w:rPr>
              <w:pPrChange w:id="7979" w:author="Анастасия ." w:date="2023-10-11T17:39:00Z">
                <w:pPr>
                  <w:ind w:firstLine="0"/>
                  <w:jc w:val="left"/>
                </w:pPr>
              </w:pPrChange>
            </w:pPr>
            <w:del w:id="7980" w:author="Анастасия ." w:date="2023-10-11T17:39:00Z">
              <w:r w:rsidRPr="00866AF5" w:rsidDel="00866AF5">
                <w:rPr>
                  <w:rFonts w:ascii="Courier New" w:eastAsiaTheme="minorHAnsi" w:hAnsi="Courier New" w:cs="Courier New"/>
                  <w:sz w:val="20"/>
                  <w:szCs w:val="20"/>
                  <w:lang w:eastAsia="en-US"/>
                  <w:rPrChange w:id="7981" w:author="Анастасия ." w:date="2023-10-11T17:39:00Z">
                    <w:rPr>
                      <w:rFonts w:ascii="Courier New" w:eastAsiaTheme="minorHAnsi" w:hAnsi="Courier New" w:cs="Courier New"/>
                      <w:sz w:val="20"/>
                      <w:szCs w:val="20"/>
                      <w:lang w:val="en-US" w:eastAsia="en-US"/>
                    </w:rPr>
                  </w:rPrChange>
                </w:rPr>
                <w:delText xml:space="preserve">80: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798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79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84" w:author="Анастасия ." w:date="2023-10-11T17:39:00Z"/>
                <w:rFonts w:ascii="Courier New" w:eastAsiaTheme="minorHAnsi" w:hAnsi="Courier New" w:cs="Courier New"/>
                <w:sz w:val="20"/>
                <w:szCs w:val="20"/>
                <w:lang w:eastAsia="en-US"/>
                <w:rPrChange w:id="7985" w:author="Анастасия ." w:date="2023-10-11T17:39:00Z">
                  <w:rPr>
                    <w:del w:id="7986" w:author="Анастасия ." w:date="2023-10-11T17:39:00Z"/>
                    <w:rFonts w:ascii="Courier New" w:eastAsiaTheme="minorHAnsi" w:hAnsi="Courier New" w:cs="Courier New"/>
                    <w:sz w:val="20"/>
                    <w:szCs w:val="20"/>
                    <w:lang w:val="en-US" w:eastAsia="en-US"/>
                  </w:rPr>
                </w:rPrChange>
              </w:rPr>
              <w:pPrChange w:id="7987" w:author="Анастасия ." w:date="2023-10-11T17:39:00Z">
                <w:pPr>
                  <w:ind w:firstLine="0"/>
                  <w:jc w:val="left"/>
                </w:pPr>
              </w:pPrChange>
            </w:pPr>
            <w:del w:id="7988" w:author="Анастасия ." w:date="2023-10-11T17:39:00Z">
              <w:r w:rsidRPr="00866AF5" w:rsidDel="00866AF5">
                <w:rPr>
                  <w:rFonts w:ascii="Courier New" w:eastAsiaTheme="minorHAnsi" w:hAnsi="Courier New" w:cs="Courier New"/>
                  <w:sz w:val="20"/>
                  <w:szCs w:val="20"/>
                  <w:lang w:eastAsia="en-US"/>
                  <w:rPrChange w:id="7989" w:author="Анастасия ." w:date="2023-10-11T17:39:00Z">
                    <w:rPr>
                      <w:rFonts w:ascii="Courier New" w:eastAsiaTheme="minorHAnsi" w:hAnsi="Courier New" w:cs="Courier New"/>
                      <w:sz w:val="20"/>
                      <w:szCs w:val="20"/>
                      <w:lang w:val="en-US" w:eastAsia="en-US"/>
                    </w:rPr>
                  </w:rPrChange>
                </w:rPr>
                <w:delText xml:space="preserve">81: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799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799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7992" w:author="Анастасия ." w:date="2023-10-11T17:39:00Z">
                    <w:rPr>
                      <w:rFonts w:ascii="Courier New" w:eastAsiaTheme="minorHAnsi" w:hAnsi="Courier New" w:cs="Courier New"/>
                      <w:sz w:val="20"/>
                      <w:szCs w:val="20"/>
                      <w:lang w:val="en-US" w:eastAsia="en-US"/>
                    </w:rPr>
                  </w:rPrChange>
                </w:rPr>
                <w:delText xml:space="preserve"> = 4</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93" w:author="Анастасия ." w:date="2023-10-11T17:39:00Z"/>
                <w:rFonts w:ascii="Courier New" w:eastAsiaTheme="minorHAnsi" w:hAnsi="Courier New" w:cs="Courier New"/>
                <w:sz w:val="20"/>
                <w:szCs w:val="20"/>
                <w:lang w:eastAsia="en-US"/>
                <w:rPrChange w:id="7994" w:author="Анастасия ." w:date="2023-10-11T17:39:00Z">
                  <w:rPr>
                    <w:del w:id="7995" w:author="Анастасия ." w:date="2023-10-11T17:39:00Z"/>
                    <w:rFonts w:ascii="Courier New" w:eastAsiaTheme="minorHAnsi" w:hAnsi="Courier New" w:cs="Courier New"/>
                    <w:sz w:val="20"/>
                    <w:szCs w:val="20"/>
                    <w:lang w:val="en-US" w:eastAsia="en-US"/>
                  </w:rPr>
                </w:rPrChange>
              </w:rPr>
              <w:pPrChange w:id="7996" w:author="Анастасия ." w:date="2023-10-11T17:39:00Z">
                <w:pPr>
                  <w:ind w:firstLine="0"/>
                  <w:jc w:val="left"/>
                </w:pPr>
              </w:pPrChange>
            </w:pPr>
            <w:del w:id="7997" w:author="Анастасия ." w:date="2023-10-11T17:39:00Z">
              <w:r w:rsidRPr="00866AF5" w:rsidDel="00866AF5">
                <w:rPr>
                  <w:rFonts w:ascii="Courier New" w:eastAsiaTheme="minorHAnsi" w:hAnsi="Courier New" w:cs="Courier New"/>
                  <w:sz w:val="20"/>
                  <w:szCs w:val="20"/>
                  <w:lang w:eastAsia="en-US"/>
                  <w:rPrChange w:id="7998" w:author="Анастасия ." w:date="2023-10-11T17:39:00Z">
                    <w:rPr>
                      <w:rFonts w:ascii="Courier New" w:eastAsiaTheme="minorHAnsi" w:hAnsi="Courier New" w:cs="Courier New"/>
                      <w:sz w:val="20"/>
                      <w:szCs w:val="20"/>
                      <w:lang w:val="en-US" w:eastAsia="en-US"/>
                    </w:rPr>
                  </w:rPrChange>
                </w:rPr>
                <w:delText xml:space="preserve">82: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7999" w:author="Анастасия ." w:date="2023-10-11T17:39:00Z"/>
                <w:rFonts w:ascii="Courier New" w:eastAsiaTheme="minorHAnsi" w:hAnsi="Courier New" w:cs="Courier New"/>
                <w:sz w:val="20"/>
                <w:szCs w:val="20"/>
                <w:lang w:eastAsia="en-US"/>
                <w:rPrChange w:id="8000" w:author="Анастасия ." w:date="2023-10-11T17:39:00Z">
                  <w:rPr>
                    <w:del w:id="8001" w:author="Анастасия ." w:date="2023-10-11T17:39:00Z"/>
                    <w:rFonts w:ascii="Courier New" w:eastAsiaTheme="minorHAnsi" w:hAnsi="Courier New" w:cs="Courier New"/>
                    <w:sz w:val="20"/>
                    <w:szCs w:val="20"/>
                    <w:lang w:val="en-US" w:eastAsia="en-US"/>
                  </w:rPr>
                </w:rPrChange>
              </w:rPr>
              <w:pPrChange w:id="8002" w:author="Анастасия ." w:date="2023-10-11T17:39:00Z">
                <w:pPr>
                  <w:ind w:firstLine="0"/>
                  <w:jc w:val="left"/>
                </w:pPr>
              </w:pPrChange>
            </w:pPr>
            <w:del w:id="8003" w:author="Анастасия ." w:date="2023-10-11T17:39:00Z">
              <w:r w:rsidRPr="00866AF5" w:rsidDel="00866AF5">
                <w:rPr>
                  <w:rFonts w:ascii="Courier New" w:eastAsiaTheme="minorHAnsi" w:hAnsi="Courier New" w:cs="Courier New"/>
                  <w:sz w:val="20"/>
                  <w:szCs w:val="20"/>
                  <w:lang w:eastAsia="en-US"/>
                  <w:rPrChange w:id="8004" w:author="Анастасия ." w:date="2023-10-11T17:39:00Z">
                    <w:rPr>
                      <w:rFonts w:ascii="Courier New" w:eastAsiaTheme="minorHAnsi" w:hAnsi="Courier New" w:cs="Courier New"/>
                      <w:sz w:val="20"/>
                      <w:szCs w:val="20"/>
                      <w:lang w:val="en-US" w:eastAsia="en-US"/>
                    </w:rPr>
                  </w:rPrChange>
                </w:rPr>
                <w:delText xml:space="preserve">83: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00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00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007"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08" w:author="Анастасия ." w:date="2023-10-11T17:39:00Z"/>
                <w:rFonts w:ascii="Courier New" w:eastAsiaTheme="minorHAnsi" w:hAnsi="Courier New" w:cs="Courier New"/>
                <w:sz w:val="20"/>
                <w:szCs w:val="20"/>
                <w:lang w:eastAsia="en-US"/>
                <w:rPrChange w:id="8009" w:author="Анастасия ." w:date="2023-10-11T17:39:00Z">
                  <w:rPr>
                    <w:del w:id="8010" w:author="Анастасия ." w:date="2023-10-11T17:39:00Z"/>
                    <w:rFonts w:ascii="Courier New" w:eastAsiaTheme="minorHAnsi" w:hAnsi="Courier New" w:cs="Courier New"/>
                    <w:sz w:val="20"/>
                    <w:szCs w:val="20"/>
                    <w:lang w:val="en-US" w:eastAsia="en-US"/>
                  </w:rPr>
                </w:rPrChange>
              </w:rPr>
              <w:pPrChange w:id="8011" w:author="Анастасия ." w:date="2023-10-11T17:39:00Z">
                <w:pPr>
                  <w:ind w:firstLine="0"/>
                  <w:jc w:val="left"/>
                </w:pPr>
              </w:pPrChange>
            </w:pPr>
            <w:del w:id="8012" w:author="Анастасия ." w:date="2023-10-11T17:39:00Z">
              <w:r w:rsidRPr="00866AF5" w:rsidDel="00866AF5">
                <w:rPr>
                  <w:rFonts w:ascii="Courier New" w:eastAsiaTheme="minorHAnsi" w:hAnsi="Courier New" w:cs="Courier New"/>
                  <w:sz w:val="20"/>
                  <w:szCs w:val="20"/>
                  <w:lang w:eastAsia="en-US"/>
                  <w:rPrChange w:id="8013" w:author="Анастасия ." w:date="2023-10-11T17:39:00Z">
                    <w:rPr>
                      <w:rFonts w:ascii="Courier New" w:eastAsiaTheme="minorHAnsi" w:hAnsi="Courier New" w:cs="Courier New"/>
                      <w:sz w:val="20"/>
                      <w:szCs w:val="20"/>
                      <w:lang w:val="en-US" w:eastAsia="en-US"/>
                    </w:rPr>
                  </w:rPrChange>
                </w:rPr>
                <w:delText>84: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01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L</w:delText>
              </w:r>
              <w:r w:rsidRPr="00866AF5" w:rsidDel="00866AF5">
                <w:rPr>
                  <w:rFonts w:ascii="Courier New" w:eastAsiaTheme="minorHAnsi" w:hAnsi="Courier New" w:cs="Courier New"/>
                  <w:sz w:val="20"/>
                  <w:szCs w:val="20"/>
                  <w:lang w:eastAsia="en-US"/>
                  <w:rPrChange w:id="801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KILOGRAMS</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16" w:author="Анастасия ." w:date="2023-10-11T17:39:00Z"/>
                <w:rFonts w:ascii="Courier New" w:eastAsiaTheme="minorHAnsi" w:hAnsi="Courier New" w:cs="Courier New"/>
                <w:sz w:val="20"/>
                <w:szCs w:val="20"/>
                <w:lang w:eastAsia="en-US"/>
                <w:rPrChange w:id="8017" w:author="Анастасия ." w:date="2023-10-11T17:39:00Z">
                  <w:rPr>
                    <w:del w:id="8018" w:author="Анастасия ." w:date="2023-10-11T17:39:00Z"/>
                    <w:rFonts w:ascii="Courier New" w:eastAsiaTheme="minorHAnsi" w:hAnsi="Courier New" w:cs="Courier New"/>
                    <w:sz w:val="20"/>
                    <w:szCs w:val="20"/>
                    <w:lang w:val="en-US" w:eastAsia="en-US"/>
                  </w:rPr>
                </w:rPrChange>
              </w:rPr>
              <w:pPrChange w:id="8019" w:author="Анастасия ." w:date="2023-10-11T17:39:00Z">
                <w:pPr>
                  <w:ind w:firstLine="0"/>
                  <w:jc w:val="left"/>
                </w:pPr>
              </w:pPrChange>
            </w:pPr>
            <w:del w:id="8020" w:author="Анастасия ." w:date="2023-10-11T17:39:00Z">
              <w:r w:rsidRPr="00866AF5" w:rsidDel="00866AF5">
                <w:rPr>
                  <w:rFonts w:ascii="Courier New" w:eastAsiaTheme="minorHAnsi" w:hAnsi="Courier New" w:cs="Courier New"/>
                  <w:sz w:val="20"/>
                  <w:szCs w:val="20"/>
                  <w:lang w:eastAsia="en-US"/>
                  <w:rPrChange w:id="8021" w:author="Анастасия ." w:date="2023-10-11T17:39:00Z">
                    <w:rPr>
                      <w:rFonts w:ascii="Courier New" w:eastAsiaTheme="minorHAnsi" w:hAnsi="Courier New" w:cs="Courier New"/>
                      <w:sz w:val="20"/>
                      <w:szCs w:val="20"/>
                      <w:lang w:val="en-US" w:eastAsia="en-US"/>
                    </w:rPr>
                  </w:rPrChange>
                </w:rPr>
                <w:delText xml:space="preserve">85: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02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LIFTCAPACITYSTANDARD</w:delText>
              </w:r>
              <w:r w:rsidRPr="00866AF5" w:rsidDel="00866AF5">
                <w:rPr>
                  <w:rFonts w:ascii="Courier New" w:eastAsiaTheme="minorHAnsi" w:hAnsi="Courier New" w:cs="Courier New"/>
                  <w:sz w:val="20"/>
                  <w:szCs w:val="20"/>
                  <w:lang w:eastAsia="en-US"/>
                  <w:rPrChange w:id="802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L</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24" w:author="Анастасия ." w:date="2023-10-11T17:39:00Z"/>
                <w:rFonts w:ascii="Courier New" w:eastAsiaTheme="minorHAnsi" w:hAnsi="Courier New" w:cs="Courier New"/>
                <w:sz w:val="20"/>
                <w:szCs w:val="20"/>
                <w:lang w:eastAsia="en-US"/>
                <w:rPrChange w:id="8025" w:author="Анастасия ." w:date="2023-10-11T17:39:00Z">
                  <w:rPr>
                    <w:del w:id="8026" w:author="Анастасия ." w:date="2023-10-11T17:39:00Z"/>
                    <w:rFonts w:ascii="Courier New" w:eastAsiaTheme="minorHAnsi" w:hAnsi="Courier New" w:cs="Courier New"/>
                    <w:sz w:val="20"/>
                    <w:szCs w:val="20"/>
                    <w:lang w:val="en-US" w:eastAsia="en-US"/>
                  </w:rPr>
                </w:rPrChange>
              </w:rPr>
              <w:pPrChange w:id="8027" w:author="Анастасия ." w:date="2023-10-11T17:39:00Z">
                <w:pPr>
                  <w:ind w:firstLine="0"/>
                  <w:jc w:val="left"/>
                </w:pPr>
              </w:pPrChange>
            </w:pPr>
            <w:del w:id="8028" w:author="Анастасия ." w:date="2023-10-11T17:39:00Z">
              <w:r w:rsidRPr="00866AF5" w:rsidDel="00866AF5">
                <w:rPr>
                  <w:rFonts w:ascii="Courier New" w:eastAsiaTheme="minorHAnsi" w:hAnsi="Courier New" w:cs="Courier New"/>
                  <w:sz w:val="20"/>
                  <w:szCs w:val="20"/>
                  <w:lang w:eastAsia="en-US"/>
                  <w:rPrChange w:id="8029" w:author="Анастасия ." w:date="2023-10-11T17:39:00Z">
                    <w:rPr>
                      <w:rFonts w:ascii="Courier New" w:eastAsiaTheme="minorHAnsi" w:hAnsi="Courier New" w:cs="Courier New"/>
                      <w:sz w:val="20"/>
                      <w:szCs w:val="20"/>
                      <w:lang w:val="en-US" w:eastAsia="en-US"/>
                    </w:rPr>
                  </w:rPrChange>
                </w:rPr>
                <w:delText xml:space="preserve">86: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80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TESTS</w:delText>
              </w:r>
              <w:r w:rsidRPr="00866AF5" w:rsidDel="00866AF5">
                <w:rPr>
                  <w:rFonts w:ascii="Courier New" w:eastAsiaTheme="minorHAnsi" w:hAnsi="Courier New" w:cs="Courier New"/>
                  <w:sz w:val="20"/>
                  <w:szCs w:val="20"/>
                  <w:lang w:eastAsia="en-US"/>
                  <w:rPrChange w:id="803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32" w:author="Анастасия ." w:date="2023-10-11T17:39:00Z"/>
                <w:rFonts w:ascii="Courier New" w:eastAsiaTheme="minorHAnsi" w:hAnsi="Courier New" w:cs="Courier New"/>
                <w:sz w:val="20"/>
                <w:szCs w:val="20"/>
                <w:lang w:eastAsia="en-US"/>
                <w:rPrChange w:id="8033" w:author="Анастасия ." w:date="2023-10-11T17:39:00Z">
                  <w:rPr>
                    <w:del w:id="8034" w:author="Анастасия ." w:date="2023-10-11T17:39:00Z"/>
                    <w:rFonts w:ascii="Courier New" w:eastAsiaTheme="minorHAnsi" w:hAnsi="Courier New" w:cs="Courier New"/>
                    <w:sz w:val="20"/>
                    <w:szCs w:val="20"/>
                    <w:lang w:val="en-US" w:eastAsia="en-US"/>
                  </w:rPr>
                </w:rPrChange>
              </w:rPr>
              <w:pPrChange w:id="8035" w:author="Анастасия ." w:date="2023-10-11T17:39:00Z">
                <w:pPr>
                  <w:ind w:firstLine="0"/>
                  <w:jc w:val="left"/>
                </w:pPr>
              </w:pPrChange>
            </w:pPr>
            <w:del w:id="8036" w:author="Анастасия ." w:date="2023-10-11T17:39:00Z">
              <w:r w:rsidRPr="00866AF5" w:rsidDel="00866AF5">
                <w:rPr>
                  <w:rFonts w:ascii="Courier New" w:eastAsiaTheme="minorHAnsi" w:hAnsi="Courier New" w:cs="Courier New"/>
                  <w:sz w:val="20"/>
                  <w:szCs w:val="20"/>
                  <w:lang w:eastAsia="en-US"/>
                  <w:rPrChange w:id="8037" w:author="Анастасия ." w:date="2023-10-11T17:39:00Z">
                    <w:rPr>
                      <w:rFonts w:ascii="Courier New" w:eastAsiaTheme="minorHAnsi" w:hAnsi="Courier New" w:cs="Courier New"/>
                      <w:sz w:val="20"/>
                      <w:szCs w:val="20"/>
                      <w:lang w:val="en-US" w:eastAsia="en-US"/>
                    </w:rPr>
                  </w:rPrChange>
                </w:rPr>
                <w:delText xml:space="preserve">87:                         </w:delText>
              </w:r>
              <w:r w:rsidRPr="00D42ABA" w:rsidDel="00866AF5">
                <w:rPr>
                  <w:rFonts w:ascii="Courier New" w:eastAsiaTheme="minorHAnsi" w:hAnsi="Courier New" w:cs="Courier New"/>
                  <w:sz w:val="20"/>
                  <w:szCs w:val="20"/>
                  <w:lang w:val="en-US" w:eastAsia="en-US"/>
                </w:rPr>
                <w:delText>ON</w:delText>
              </w:r>
              <w:r w:rsidRPr="00866AF5" w:rsidDel="00866AF5">
                <w:rPr>
                  <w:rFonts w:ascii="Courier New" w:eastAsiaTheme="minorHAnsi" w:hAnsi="Courier New" w:cs="Courier New"/>
                  <w:sz w:val="20"/>
                  <w:szCs w:val="20"/>
                  <w:lang w:eastAsia="en-US"/>
                  <w:rPrChange w:id="803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r w:rsidRPr="00866AF5" w:rsidDel="00866AF5">
                <w:rPr>
                  <w:rFonts w:ascii="Courier New" w:eastAsiaTheme="minorHAnsi" w:hAnsi="Courier New" w:cs="Courier New"/>
                  <w:sz w:val="20"/>
                  <w:szCs w:val="20"/>
                  <w:lang w:eastAsia="en-US"/>
                  <w:rPrChange w:id="803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liftcapacity</w:delText>
              </w:r>
              <w:r w:rsidRPr="00866AF5" w:rsidDel="00866AF5">
                <w:rPr>
                  <w:rFonts w:ascii="Courier New" w:eastAsiaTheme="minorHAnsi" w:hAnsi="Courier New" w:cs="Courier New"/>
                  <w:sz w:val="20"/>
                  <w:szCs w:val="20"/>
                  <w:lang w:eastAsia="en-US"/>
                  <w:rPrChange w:id="8040"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l</w:delText>
              </w:r>
              <w:r w:rsidRPr="00866AF5" w:rsidDel="00866AF5">
                <w:rPr>
                  <w:rFonts w:ascii="Courier New" w:eastAsiaTheme="minorHAnsi" w:hAnsi="Courier New" w:cs="Courier New"/>
                  <w:sz w:val="20"/>
                  <w:szCs w:val="20"/>
                  <w:lang w:eastAsia="en-US"/>
                  <w:rPrChange w:id="804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capacity</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42" w:author="Анастасия ." w:date="2023-10-11T17:39:00Z"/>
                <w:rFonts w:ascii="Courier New" w:eastAsiaTheme="minorHAnsi" w:hAnsi="Courier New" w:cs="Courier New"/>
                <w:sz w:val="20"/>
                <w:szCs w:val="20"/>
                <w:lang w:eastAsia="en-US"/>
                <w:rPrChange w:id="8043" w:author="Анастасия ." w:date="2023-10-11T17:39:00Z">
                  <w:rPr>
                    <w:del w:id="8044" w:author="Анастасия ." w:date="2023-10-11T17:39:00Z"/>
                    <w:rFonts w:ascii="Courier New" w:eastAsiaTheme="minorHAnsi" w:hAnsi="Courier New" w:cs="Courier New"/>
                    <w:sz w:val="20"/>
                    <w:szCs w:val="20"/>
                    <w:lang w:val="en-US" w:eastAsia="en-US"/>
                  </w:rPr>
                </w:rPrChange>
              </w:rPr>
              <w:pPrChange w:id="8045" w:author="Анастасия ." w:date="2023-10-11T17:39:00Z">
                <w:pPr>
                  <w:ind w:firstLine="0"/>
                  <w:jc w:val="left"/>
                </w:pPr>
              </w:pPrChange>
            </w:pPr>
            <w:del w:id="8046" w:author="Анастасия ." w:date="2023-10-11T17:39:00Z">
              <w:r w:rsidRPr="00866AF5" w:rsidDel="00866AF5">
                <w:rPr>
                  <w:rFonts w:ascii="Courier New" w:eastAsiaTheme="minorHAnsi" w:hAnsi="Courier New" w:cs="Courier New"/>
                  <w:sz w:val="20"/>
                  <w:szCs w:val="20"/>
                  <w:lang w:eastAsia="en-US"/>
                  <w:rPrChange w:id="8047" w:author="Анастасия ." w:date="2023-10-11T17:39:00Z">
                    <w:rPr>
                      <w:rFonts w:ascii="Courier New" w:eastAsiaTheme="minorHAnsi" w:hAnsi="Courier New" w:cs="Courier New"/>
                      <w:sz w:val="20"/>
                      <w:szCs w:val="20"/>
                      <w:lang w:val="en-US" w:eastAsia="en-US"/>
                    </w:rPr>
                  </w:rPrChange>
                </w:rPr>
                <w:delText xml:space="preserve">88: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04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r w:rsidRPr="00866AF5" w:rsidDel="00866AF5">
                <w:rPr>
                  <w:rFonts w:ascii="Courier New" w:eastAsiaTheme="minorHAnsi" w:hAnsi="Courier New" w:cs="Courier New"/>
                  <w:sz w:val="20"/>
                  <w:szCs w:val="20"/>
                  <w:lang w:eastAsia="en-US"/>
                  <w:rPrChange w:id="804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8050"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051"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05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053"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54" w:author="Анастасия ." w:date="2023-10-11T17:39:00Z"/>
                <w:rFonts w:ascii="Courier New" w:eastAsiaTheme="minorHAnsi" w:hAnsi="Courier New" w:cs="Courier New"/>
                <w:sz w:val="20"/>
                <w:szCs w:val="20"/>
                <w:lang w:eastAsia="en-US"/>
                <w:rPrChange w:id="8055" w:author="Анастасия ." w:date="2023-10-11T17:39:00Z">
                  <w:rPr>
                    <w:del w:id="8056" w:author="Анастасия ." w:date="2023-10-11T17:39:00Z"/>
                    <w:rFonts w:ascii="Courier New" w:eastAsiaTheme="minorHAnsi" w:hAnsi="Courier New" w:cs="Courier New"/>
                    <w:sz w:val="20"/>
                    <w:szCs w:val="20"/>
                    <w:lang w:val="en-US" w:eastAsia="en-US"/>
                  </w:rPr>
                </w:rPrChange>
              </w:rPr>
              <w:pPrChange w:id="8057" w:author="Анастасия ." w:date="2023-10-11T17:39:00Z">
                <w:pPr>
                  <w:ind w:firstLine="0"/>
                  <w:jc w:val="left"/>
                </w:pPr>
              </w:pPrChange>
            </w:pPr>
            <w:del w:id="8058" w:author="Анастасия ." w:date="2023-10-11T17:39:00Z">
              <w:r w:rsidRPr="00866AF5" w:rsidDel="00866AF5">
                <w:rPr>
                  <w:rFonts w:ascii="Courier New" w:eastAsiaTheme="minorHAnsi" w:hAnsi="Courier New" w:cs="Courier New"/>
                  <w:sz w:val="20"/>
                  <w:szCs w:val="20"/>
                  <w:lang w:eastAsia="en-US"/>
                  <w:rPrChange w:id="8059" w:author="Анастасия ." w:date="2023-10-11T17:39:00Z">
                    <w:rPr>
                      <w:rFonts w:ascii="Courier New" w:eastAsiaTheme="minorHAnsi" w:hAnsi="Courier New" w:cs="Courier New"/>
                      <w:sz w:val="20"/>
                      <w:szCs w:val="20"/>
                      <w:lang w:val="en-US" w:eastAsia="en-US"/>
                    </w:rPr>
                  </w:rPrChange>
                </w:rPr>
                <w:delText xml:space="preserve">89: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06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06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62" w:author="Анастасия ." w:date="2023-10-11T17:39:00Z"/>
                <w:rFonts w:ascii="Courier New" w:eastAsiaTheme="minorHAnsi" w:hAnsi="Courier New" w:cs="Courier New"/>
                <w:sz w:val="20"/>
                <w:szCs w:val="20"/>
                <w:lang w:eastAsia="en-US"/>
                <w:rPrChange w:id="8063" w:author="Анастасия ." w:date="2023-10-11T17:39:00Z">
                  <w:rPr>
                    <w:del w:id="8064" w:author="Анастасия ." w:date="2023-10-11T17:39:00Z"/>
                    <w:rFonts w:ascii="Courier New" w:eastAsiaTheme="minorHAnsi" w:hAnsi="Courier New" w:cs="Courier New"/>
                    <w:sz w:val="20"/>
                    <w:szCs w:val="20"/>
                    <w:lang w:val="en-US" w:eastAsia="en-US"/>
                  </w:rPr>
                </w:rPrChange>
              </w:rPr>
              <w:pPrChange w:id="8065" w:author="Анастасия ." w:date="2023-10-11T17:39:00Z">
                <w:pPr>
                  <w:ind w:firstLine="0"/>
                  <w:jc w:val="left"/>
                </w:pPr>
              </w:pPrChange>
            </w:pPr>
            <w:del w:id="8066" w:author="Анастасия ." w:date="2023-10-11T17:39:00Z">
              <w:r w:rsidRPr="00866AF5" w:rsidDel="00866AF5">
                <w:rPr>
                  <w:rFonts w:ascii="Courier New" w:eastAsiaTheme="minorHAnsi" w:hAnsi="Courier New" w:cs="Courier New"/>
                  <w:sz w:val="20"/>
                  <w:szCs w:val="20"/>
                  <w:lang w:eastAsia="en-US"/>
                  <w:rPrChange w:id="8067" w:author="Анастасия ." w:date="2023-10-11T17:39:00Z">
                    <w:rPr>
                      <w:rFonts w:ascii="Courier New" w:eastAsiaTheme="minorHAnsi" w:hAnsi="Courier New" w:cs="Courier New"/>
                      <w:sz w:val="20"/>
                      <w:szCs w:val="20"/>
                      <w:lang w:val="en-US" w:eastAsia="en-US"/>
                    </w:rPr>
                  </w:rPrChange>
                </w:rPr>
                <w:delText xml:space="preserve">90: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06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06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070" w:author="Анастасия ." w:date="2023-10-11T17:39:00Z">
                    <w:rPr>
                      <w:rFonts w:ascii="Courier New" w:eastAsiaTheme="minorHAnsi" w:hAnsi="Courier New" w:cs="Courier New"/>
                      <w:sz w:val="20"/>
                      <w:szCs w:val="20"/>
                      <w:lang w:val="en-US" w:eastAsia="en-US"/>
                    </w:rPr>
                  </w:rPrChange>
                </w:rPr>
                <w:delText xml:space="preserve"> = 5</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71" w:author="Анастасия ." w:date="2023-10-11T17:39:00Z"/>
                <w:rFonts w:ascii="Courier New" w:eastAsiaTheme="minorHAnsi" w:hAnsi="Courier New" w:cs="Courier New"/>
                <w:sz w:val="20"/>
                <w:szCs w:val="20"/>
                <w:lang w:eastAsia="en-US"/>
                <w:rPrChange w:id="8072" w:author="Анастасия ." w:date="2023-10-11T17:39:00Z">
                  <w:rPr>
                    <w:del w:id="8073" w:author="Анастасия ." w:date="2023-10-11T17:39:00Z"/>
                    <w:rFonts w:ascii="Courier New" w:eastAsiaTheme="minorHAnsi" w:hAnsi="Courier New" w:cs="Courier New"/>
                    <w:sz w:val="20"/>
                    <w:szCs w:val="20"/>
                    <w:lang w:val="en-US" w:eastAsia="en-US"/>
                  </w:rPr>
                </w:rPrChange>
              </w:rPr>
              <w:pPrChange w:id="8074" w:author="Анастасия ." w:date="2023-10-11T17:39:00Z">
                <w:pPr>
                  <w:ind w:firstLine="0"/>
                  <w:jc w:val="left"/>
                </w:pPr>
              </w:pPrChange>
            </w:pPr>
            <w:del w:id="8075" w:author="Анастасия ." w:date="2023-10-11T17:39:00Z">
              <w:r w:rsidRPr="00866AF5" w:rsidDel="00866AF5">
                <w:rPr>
                  <w:rFonts w:ascii="Courier New" w:eastAsiaTheme="minorHAnsi" w:hAnsi="Courier New" w:cs="Courier New"/>
                  <w:sz w:val="20"/>
                  <w:szCs w:val="20"/>
                  <w:lang w:eastAsia="en-US"/>
                  <w:rPrChange w:id="8076" w:author="Анастасия ." w:date="2023-10-11T17:39:00Z">
                    <w:rPr>
                      <w:rFonts w:ascii="Courier New" w:eastAsiaTheme="minorHAnsi" w:hAnsi="Courier New" w:cs="Courier New"/>
                      <w:sz w:val="20"/>
                      <w:szCs w:val="20"/>
                      <w:lang w:val="en-US" w:eastAsia="en-US"/>
                    </w:rPr>
                  </w:rPrChange>
                </w:rPr>
                <w:delText xml:space="preserve">91: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77" w:author="Анастасия ." w:date="2023-10-11T17:39:00Z"/>
                <w:rFonts w:ascii="Courier New" w:eastAsiaTheme="minorHAnsi" w:hAnsi="Courier New" w:cs="Courier New"/>
                <w:sz w:val="20"/>
                <w:szCs w:val="20"/>
                <w:lang w:eastAsia="en-US"/>
                <w:rPrChange w:id="8078" w:author="Анастасия ." w:date="2023-10-11T17:39:00Z">
                  <w:rPr>
                    <w:del w:id="8079" w:author="Анастасия ." w:date="2023-10-11T17:39:00Z"/>
                    <w:rFonts w:ascii="Courier New" w:eastAsiaTheme="minorHAnsi" w:hAnsi="Courier New" w:cs="Courier New"/>
                    <w:sz w:val="20"/>
                    <w:szCs w:val="20"/>
                    <w:lang w:val="en-US" w:eastAsia="en-US"/>
                  </w:rPr>
                </w:rPrChange>
              </w:rPr>
              <w:pPrChange w:id="8080" w:author="Анастасия ." w:date="2023-10-11T17:39:00Z">
                <w:pPr>
                  <w:ind w:firstLine="0"/>
                  <w:jc w:val="left"/>
                </w:pPr>
              </w:pPrChange>
            </w:pPr>
            <w:del w:id="8081" w:author="Анастасия ." w:date="2023-10-11T17:39:00Z">
              <w:r w:rsidRPr="00866AF5" w:rsidDel="00866AF5">
                <w:rPr>
                  <w:rFonts w:ascii="Courier New" w:eastAsiaTheme="minorHAnsi" w:hAnsi="Courier New" w:cs="Courier New"/>
                  <w:sz w:val="20"/>
                  <w:szCs w:val="20"/>
                  <w:lang w:eastAsia="en-US"/>
                  <w:rPrChange w:id="8082" w:author="Анастасия ." w:date="2023-10-11T17:39:00Z">
                    <w:rPr>
                      <w:rFonts w:ascii="Courier New" w:eastAsiaTheme="minorHAnsi" w:hAnsi="Courier New" w:cs="Courier New"/>
                      <w:sz w:val="20"/>
                      <w:szCs w:val="20"/>
                      <w:lang w:val="en-US" w:eastAsia="en-US"/>
                    </w:rPr>
                  </w:rPrChange>
                </w:rPr>
                <w:delText xml:space="preserve">92: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0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08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085"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86" w:author="Анастасия ." w:date="2023-10-11T17:39:00Z"/>
                <w:rFonts w:ascii="Courier New" w:eastAsiaTheme="minorHAnsi" w:hAnsi="Courier New" w:cs="Courier New"/>
                <w:sz w:val="20"/>
                <w:szCs w:val="20"/>
                <w:lang w:eastAsia="en-US"/>
                <w:rPrChange w:id="8087" w:author="Анастасия ." w:date="2023-10-11T17:39:00Z">
                  <w:rPr>
                    <w:del w:id="8088" w:author="Анастасия ." w:date="2023-10-11T17:39:00Z"/>
                    <w:rFonts w:ascii="Courier New" w:eastAsiaTheme="minorHAnsi" w:hAnsi="Courier New" w:cs="Courier New"/>
                    <w:sz w:val="20"/>
                    <w:szCs w:val="20"/>
                    <w:lang w:val="en-US" w:eastAsia="en-US"/>
                  </w:rPr>
                </w:rPrChange>
              </w:rPr>
              <w:pPrChange w:id="8089" w:author="Анастасия ." w:date="2023-10-11T17:39:00Z">
                <w:pPr>
                  <w:ind w:firstLine="0"/>
                  <w:jc w:val="left"/>
                </w:pPr>
              </w:pPrChange>
            </w:pPr>
            <w:del w:id="8090" w:author="Анастасия ." w:date="2023-10-11T17:39:00Z">
              <w:r w:rsidRPr="00866AF5" w:rsidDel="00866AF5">
                <w:rPr>
                  <w:rFonts w:ascii="Courier New" w:eastAsiaTheme="minorHAnsi" w:hAnsi="Courier New" w:cs="Courier New"/>
                  <w:sz w:val="20"/>
                  <w:szCs w:val="20"/>
                  <w:lang w:eastAsia="en-US"/>
                  <w:rPrChange w:id="8091" w:author="Анастасия ." w:date="2023-10-11T17:39:00Z">
                    <w:rPr>
                      <w:rFonts w:ascii="Courier New" w:eastAsiaTheme="minorHAnsi" w:hAnsi="Courier New" w:cs="Courier New"/>
                      <w:sz w:val="20"/>
                      <w:szCs w:val="20"/>
                      <w:lang w:val="en-US" w:eastAsia="en-US"/>
                    </w:rPr>
                  </w:rPrChange>
                </w:rPr>
                <w:delText>93: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09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w:delText>
              </w:r>
              <w:r w:rsidRPr="00866AF5" w:rsidDel="00866AF5">
                <w:rPr>
                  <w:rFonts w:ascii="Courier New" w:eastAsiaTheme="minorHAnsi" w:hAnsi="Courier New" w:cs="Courier New"/>
                  <w:sz w:val="20"/>
                  <w:szCs w:val="20"/>
                  <w:lang w:eastAsia="en-US"/>
                  <w:rPrChange w:id="8093"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SPEED</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094" w:author="Анастасия ." w:date="2023-10-11T17:39:00Z"/>
                <w:rFonts w:ascii="Courier New" w:eastAsiaTheme="minorHAnsi" w:hAnsi="Courier New" w:cs="Courier New"/>
                <w:sz w:val="20"/>
                <w:szCs w:val="20"/>
                <w:lang w:eastAsia="en-US"/>
                <w:rPrChange w:id="8095" w:author="Анастасия ." w:date="2023-10-11T17:39:00Z">
                  <w:rPr>
                    <w:del w:id="8096" w:author="Анастасия ." w:date="2023-10-11T17:39:00Z"/>
                    <w:rFonts w:ascii="Courier New" w:eastAsiaTheme="minorHAnsi" w:hAnsi="Courier New" w:cs="Courier New"/>
                    <w:sz w:val="20"/>
                    <w:szCs w:val="20"/>
                    <w:lang w:val="en-US" w:eastAsia="en-US"/>
                  </w:rPr>
                </w:rPrChange>
              </w:rPr>
              <w:pPrChange w:id="8097" w:author="Анастасия ." w:date="2023-10-11T17:39:00Z">
                <w:pPr>
                  <w:ind w:firstLine="0"/>
                  <w:jc w:val="left"/>
                </w:pPr>
              </w:pPrChange>
            </w:pPr>
            <w:del w:id="8098" w:author="Анастасия ." w:date="2023-10-11T17:39:00Z">
              <w:r w:rsidRPr="00866AF5" w:rsidDel="00866AF5">
                <w:rPr>
                  <w:rFonts w:ascii="Courier New" w:eastAsiaTheme="minorHAnsi" w:hAnsi="Courier New" w:cs="Courier New"/>
                  <w:sz w:val="20"/>
                  <w:szCs w:val="20"/>
                  <w:lang w:eastAsia="en-US"/>
                  <w:rPrChange w:id="8099" w:author="Анастасия ." w:date="2023-10-11T17:39:00Z">
                    <w:rPr>
                      <w:rFonts w:ascii="Courier New" w:eastAsiaTheme="minorHAnsi" w:hAnsi="Courier New" w:cs="Courier New"/>
                      <w:sz w:val="20"/>
                      <w:szCs w:val="20"/>
                      <w:lang w:val="en-US" w:eastAsia="en-US"/>
                    </w:rPr>
                  </w:rPrChange>
                </w:rPr>
                <w:delText xml:space="preserve">94: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10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MAXSPEEDSTANDARD</w:delText>
              </w:r>
              <w:r w:rsidRPr="00866AF5" w:rsidDel="00866AF5">
                <w:rPr>
                  <w:rFonts w:ascii="Courier New" w:eastAsiaTheme="minorHAnsi" w:hAnsi="Courier New" w:cs="Courier New"/>
                  <w:sz w:val="20"/>
                  <w:szCs w:val="20"/>
                  <w:lang w:eastAsia="en-US"/>
                  <w:rPrChange w:id="81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02" w:author="Анастасия ." w:date="2023-10-11T17:39:00Z"/>
                <w:rFonts w:ascii="Courier New" w:eastAsiaTheme="minorHAnsi" w:hAnsi="Courier New" w:cs="Courier New"/>
                <w:sz w:val="20"/>
                <w:szCs w:val="20"/>
                <w:lang w:eastAsia="en-US"/>
                <w:rPrChange w:id="8103" w:author="Анастасия ." w:date="2023-10-11T17:39:00Z">
                  <w:rPr>
                    <w:del w:id="8104" w:author="Анастасия ." w:date="2023-10-11T17:39:00Z"/>
                    <w:rFonts w:ascii="Courier New" w:eastAsiaTheme="minorHAnsi" w:hAnsi="Courier New" w:cs="Courier New"/>
                    <w:sz w:val="20"/>
                    <w:szCs w:val="20"/>
                    <w:lang w:val="en-US" w:eastAsia="en-US"/>
                  </w:rPr>
                </w:rPrChange>
              </w:rPr>
              <w:pPrChange w:id="8105" w:author="Анастасия ." w:date="2023-10-11T17:39:00Z">
                <w:pPr>
                  <w:ind w:firstLine="0"/>
                  <w:jc w:val="left"/>
                </w:pPr>
              </w:pPrChange>
            </w:pPr>
            <w:del w:id="8106" w:author="Анастасия ." w:date="2023-10-11T17:39:00Z">
              <w:r w:rsidRPr="00866AF5" w:rsidDel="00866AF5">
                <w:rPr>
                  <w:rFonts w:ascii="Courier New" w:eastAsiaTheme="minorHAnsi" w:hAnsi="Courier New" w:cs="Courier New"/>
                  <w:sz w:val="20"/>
                  <w:szCs w:val="20"/>
                  <w:lang w:eastAsia="en-US"/>
                  <w:rPrChange w:id="8107" w:author="Анастасия ." w:date="2023-10-11T17:39:00Z">
                    <w:rPr>
                      <w:rFonts w:ascii="Courier New" w:eastAsiaTheme="minorHAnsi" w:hAnsi="Courier New" w:cs="Courier New"/>
                      <w:sz w:val="20"/>
                      <w:szCs w:val="20"/>
                      <w:lang w:val="en-US" w:eastAsia="en-US"/>
                    </w:rPr>
                  </w:rPrChange>
                </w:rPr>
                <w:delText xml:space="preserve">95: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810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TESTS</w:delText>
              </w:r>
              <w:r w:rsidRPr="00866AF5" w:rsidDel="00866AF5">
                <w:rPr>
                  <w:rFonts w:ascii="Courier New" w:eastAsiaTheme="minorHAnsi" w:hAnsi="Courier New" w:cs="Courier New"/>
                  <w:sz w:val="20"/>
                  <w:szCs w:val="20"/>
                  <w:lang w:eastAsia="en-US"/>
                  <w:rPrChange w:id="810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10" w:author="Анастасия ." w:date="2023-10-11T17:39:00Z"/>
                <w:rFonts w:ascii="Courier New" w:eastAsiaTheme="minorHAnsi" w:hAnsi="Courier New" w:cs="Courier New"/>
                <w:sz w:val="20"/>
                <w:szCs w:val="20"/>
                <w:lang w:eastAsia="en-US"/>
                <w:rPrChange w:id="8111" w:author="Анастасия ." w:date="2023-10-11T17:39:00Z">
                  <w:rPr>
                    <w:del w:id="8112" w:author="Анастасия ." w:date="2023-10-11T17:39:00Z"/>
                    <w:rFonts w:ascii="Courier New" w:eastAsiaTheme="minorHAnsi" w:hAnsi="Courier New" w:cs="Courier New"/>
                    <w:sz w:val="20"/>
                    <w:szCs w:val="20"/>
                    <w:lang w:val="en-US" w:eastAsia="en-US"/>
                  </w:rPr>
                </w:rPrChange>
              </w:rPr>
              <w:pPrChange w:id="8113" w:author="Анастасия ." w:date="2023-10-11T17:39:00Z">
                <w:pPr>
                  <w:ind w:firstLine="0"/>
                  <w:jc w:val="left"/>
                </w:pPr>
              </w:pPrChange>
            </w:pPr>
            <w:del w:id="8114" w:author="Анастасия ." w:date="2023-10-11T17:39:00Z">
              <w:r w:rsidRPr="00866AF5" w:rsidDel="00866AF5">
                <w:rPr>
                  <w:rFonts w:ascii="Courier New" w:eastAsiaTheme="minorHAnsi" w:hAnsi="Courier New" w:cs="Courier New"/>
                  <w:sz w:val="20"/>
                  <w:szCs w:val="20"/>
                  <w:lang w:eastAsia="en-US"/>
                  <w:rPrChange w:id="8115" w:author="Анастасия ." w:date="2023-10-11T17:39:00Z">
                    <w:rPr>
                      <w:rFonts w:ascii="Courier New" w:eastAsiaTheme="minorHAnsi" w:hAnsi="Courier New" w:cs="Courier New"/>
                      <w:sz w:val="20"/>
                      <w:szCs w:val="20"/>
                      <w:lang w:val="en-US" w:eastAsia="en-US"/>
                    </w:rPr>
                  </w:rPrChange>
                </w:rPr>
                <w:delText xml:space="preserve">96:                         </w:delText>
              </w:r>
              <w:r w:rsidRPr="00D42ABA" w:rsidDel="00866AF5">
                <w:rPr>
                  <w:rFonts w:ascii="Courier New" w:eastAsiaTheme="minorHAnsi" w:hAnsi="Courier New" w:cs="Courier New"/>
                  <w:sz w:val="20"/>
                  <w:szCs w:val="20"/>
                  <w:lang w:val="en-US" w:eastAsia="en-US"/>
                </w:rPr>
                <w:delText>ON</w:delText>
              </w:r>
              <w:r w:rsidRPr="00866AF5" w:rsidDel="00866AF5">
                <w:rPr>
                  <w:rFonts w:ascii="Courier New" w:eastAsiaTheme="minorHAnsi" w:hAnsi="Courier New" w:cs="Courier New"/>
                  <w:sz w:val="20"/>
                  <w:szCs w:val="20"/>
                  <w:lang w:eastAsia="en-US"/>
                  <w:rPrChange w:id="811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r w:rsidRPr="00866AF5" w:rsidDel="00866AF5">
                <w:rPr>
                  <w:rFonts w:ascii="Courier New" w:eastAsiaTheme="minorHAnsi" w:hAnsi="Courier New" w:cs="Courier New"/>
                  <w:sz w:val="20"/>
                  <w:szCs w:val="20"/>
                  <w:lang w:eastAsia="en-US"/>
                  <w:rPrChange w:id="811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MAXSPEED</w:delText>
              </w:r>
              <w:r w:rsidRPr="00866AF5" w:rsidDel="00866AF5">
                <w:rPr>
                  <w:rFonts w:ascii="Courier New" w:eastAsiaTheme="minorHAnsi" w:hAnsi="Courier New" w:cs="Courier New"/>
                  <w:sz w:val="20"/>
                  <w:szCs w:val="20"/>
                  <w:lang w:eastAsia="en-US"/>
                  <w:rPrChange w:id="811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m</w:delText>
              </w:r>
              <w:r w:rsidRPr="00866AF5" w:rsidDel="00866AF5">
                <w:rPr>
                  <w:rFonts w:ascii="Courier New" w:eastAsiaTheme="minorHAnsi" w:hAnsi="Courier New" w:cs="Courier New"/>
                  <w:sz w:val="20"/>
                  <w:szCs w:val="20"/>
                  <w:lang w:eastAsia="en-US"/>
                  <w:rPrChange w:id="811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mspeed</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20" w:author="Анастасия ." w:date="2023-10-11T17:39:00Z"/>
                <w:rFonts w:ascii="Courier New" w:eastAsiaTheme="minorHAnsi" w:hAnsi="Courier New" w:cs="Courier New"/>
                <w:sz w:val="20"/>
                <w:szCs w:val="20"/>
                <w:lang w:eastAsia="en-US"/>
                <w:rPrChange w:id="8121" w:author="Анастасия ." w:date="2023-10-11T17:39:00Z">
                  <w:rPr>
                    <w:del w:id="8122" w:author="Анастасия ." w:date="2023-10-11T17:39:00Z"/>
                    <w:rFonts w:ascii="Courier New" w:eastAsiaTheme="minorHAnsi" w:hAnsi="Courier New" w:cs="Courier New"/>
                    <w:sz w:val="20"/>
                    <w:szCs w:val="20"/>
                    <w:lang w:val="en-US" w:eastAsia="en-US"/>
                  </w:rPr>
                </w:rPrChange>
              </w:rPr>
              <w:pPrChange w:id="8123" w:author="Анастасия ." w:date="2023-10-11T17:39:00Z">
                <w:pPr>
                  <w:ind w:firstLine="0"/>
                  <w:jc w:val="left"/>
                </w:pPr>
              </w:pPrChange>
            </w:pPr>
            <w:del w:id="8124" w:author="Анастасия ." w:date="2023-10-11T17:39:00Z">
              <w:r w:rsidRPr="00866AF5" w:rsidDel="00866AF5">
                <w:rPr>
                  <w:rFonts w:ascii="Courier New" w:eastAsiaTheme="minorHAnsi" w:hAnsi="Courier New" w:cs="Courier New"/>
                  <w:sz w:val="20"/>
                  <w:szCs w:val="20"/>
                  <w:lang w:eastAsia="en-US"/>
                  <w:rPrChange w:id="8125" w:author="Анастасия ." w:date="2023-10-11T17:39:00Z">
                    <w:rPr>
                      <w:rFonts w:ascii="Courier New" w:eastAsiaTheme="minorHAnsi" w:hAnsi="Courier New" w:cs="Courier New"/>
                      <w:sz w:val="20"/>
                      <w:szCs w:val="20"/>
                      <w:lang w:val="en-US" w:eastAsia="en-US"/>
                    </w:rPr>
                  </w:rPrChange>
                </w:rPr>
                <w:delText xml:space="preserve">97: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12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TE</w:delText>
              </w:r>
              <w:r w:rsidRPr="00866AF5" w:rsidDel="00866AF5">
                <w:rPr>
                  <w:rFonts w:ascii="Courier New" w:eastAsiaTheme="minorHAnsi" w:hAnsi="Courier New" w:cs="Courier New"/>
                  <w:sz w:val="20"/>
                  <w:szCs w:val="20"/>
                  <w:lang w:eastAsia="en-US"/>
                  <w:rPrChange w:id="812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812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129"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130"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13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32" w:author="Анастасия ." w:date="2023-10-11T17:39:00Z"/>
                <w:rFonts w:ascii="Courier New" w:eastAsiaTheme="minorHAnsi" w:hAnsi="Courier New" w:cs="Courier New"/>
                <w:sz w:val="20"/>
                <w:szCs w:val="20"/>
                <w:lang w:eastAsia="en-US"/>
                <w:rPrChange w:id="8133" w:author="Анастасия ." w:date="2023-10-11T17:39:00Z">
                  <w:rPr>
                    <w:del w:id="8134" w:author="Анастасия ." w:date="2023-10-11T17:39:00Z"/>
                    <w:rFonts w:ascii="Courier New" w:eastAsiaTheme="minorHAnsi" w:hAnsi="Courier New" w:cs="Courier New"/>
                    <w:sz w:val="20"/>
                    <w:szCs w:val="20"/>
                    <w:lang w:val="en-US" w:eastAsia="en-US"/>
                  </w:rPr>
                </w:rPrChange>
              </w:rPr>
              <w:pPrChange w:id="8135" w:author="Анастасия ." w:date="2023-10-11T17:39:00Z">
                <w:pPr>
                  <w:ind w:firstLine="0"/>
                  <w:jc w:val="left"/>
                </w:pPr>
              </w:pPrChange>
            </w:pPr>
            <w:del w:id="8136" w:author="Анастасия ." w:date="2023-10-11T17:39:00Z">
              <w:r w:rsidRPr="00866AF5" w:rsidDel="00866AF5">
                <w:rPr>
                  <w:rFonts w:ascii="Courier New" w:eastAsiaTheme="minorHAnsi" w:hAnsi="Courier New" w:cs="Courier New"/>
                  <w:sz w:val="20"/>
                  <w:szCs w:val="20"/>
                  <w:lang w:eastAsia="en-US"/>
                  <w:rPrChange w:id="8137" w:author="Анастасия ." w:date="2023-10-11T17:39:00Z">
                    <w:rPr>
                      <w:rFonts w:ascii="Courier New" w:eastAsiaTheme="minorHAnsi" w:hAnsi="Courier New" w:cs="Courier New"/>
                      <w:sz w:val="20"/>
                      <w:szCs w:val="20"/>
                      <w:lang w:val="en-US" w:eastAsia="en-US"/>
                    </w:rPr>
                  </w:rPrChange>
                </w:rPr>
                <w:delText xml:space="preserve">98: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13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13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40" w:author="Анастасия ." w:date="2023-10-11T17:39:00Z"/>
                <w:rFonts w:ascii="Courier New" w:eastAsiaTheme="minorHAnsi" w:hAnsi="Courier New" w:cs="Courier New"/>
                <w:sz w:val="20"/>
                <w:szCs w:val="20"/>
                <w:lang w:eastAsia="en-US"/>
                <w:rPrChange w:id="8141" w:author="Анастасия ." w:date="2023-10-11T17:39:00Z">
                  <w:rPr>
                    <w:del w:id="8142" w:author="Анастасия ." w:date="2023-10-11T17:39:00Z"/>
                    <w:rFonts w:ascii="Courier New" w:eastAsiaTheme="minorHAnsi" w:hAnsi="Courier New" w:cs="Courier New"/>
                    <w:sz w:val="20"/>
                    <w:szCs w:val="20"/>
                    <w:lang w:val="en-US" w:eastAsia="en-US"/>
                  </w:rPr>
                </w:rPrChange>
              </w:rPr>
              <w:pPrChange w:id="8143" w:author="Анастасия ." w:date="2023-10-11T17:39:00Z">
                <w:pPr>
                  <w:ind w:firstLine="0"/>
                  <w:jc w:val="left"/>
                </w:pPr>
              </w:pPrChange>
            </w:pPr>
            <w:del w:id="8144" w:author="Анастасия ." w:date="2023-10-11T17:39:00Z">
              <w:r w:rsidRPr="00866AF5" w:rsidDel="00866AF5">
                <w:rPr>
                  <w:rFonts w:ascii="Courier New" w:eastAsiaTheme="minorHAnsi" w:hAnsi="Courier New" w:cs="Courier New"/>
                  <w:sz w:val="20"/>
                  <w:szCs w:val="20"/>
                  <w:lang w:eastAsia="en-US"/>
                  <w:rPrChange w:id="8145" w:author="Анастасия ." w:date="2023-10-11T17:39:00Z">
                    <w:rPr>
                      <w:rFonts w:ascii="Courier New" w:eastAsiaTheme="minorHAnsi" w:hAnsi="Courier New" w:cs="Courier New"/>
                      <w:sz w:val="20"/>
                      <w:szCs w:val="20"/>
                      <w:lang w:val="en-US" w:eastAsia="en-US"/>
                    </w:rPr>
                  </w:rPrChange>
                </w:rPr>
                <w:delText xml:space="preserve">99: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14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14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148" w:author="Анастасия ." w:date="2023-10-11T17:39:00Z">
                    <w:rPr>
                      <w:rFonts w:ascii="Courier New" w:eastAsiaTheme="minorHAnsi" w:hAnsi="Courier New" w:cs="Courier New"/>
                      <w:sz w:val="20"/>
                      <w:szCs w:val="20"/>
                      <w:lang w:val="en-US" w:eastAsia="en-US"/>
                    </w:rPr>
                  </w:rPrChange>
                </w:rPr>
                <w:delText xml:space="preserve"> = 6</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49" w:author="Анастасия ." w:date="2023-10-11T17:39:00Z"/>
                <w:rFonts w:ascii="Courier New" w:eastAsiaTheme="minorHAnsi" w:hAnsi="Courier New" w:cs="Courier New"/>
                <w:sz w:val="20"/>
                <w:szCs w:val="20"/>
                <w:lang w:eastAsia="en-US"/>
                <w:rPrChange w:id="8150" w:author="Анастасия ." w:date="2023-10-11T17:39:00Z">
                  <w:rPr>
                    <w:del w:id="8151" w:author="Анастасия ." w:date="2023-10-11T17:39:00Z"/>
                    <w:rFonts w:ascii="Courier New" w:eastAsiaTheme="minorHAnsi" w:hAnsi="Courier New" w:cs="Courier New"/>
                    <w:sz w:val="20"/>
                    <w:szCs w:val="20"/>
                    <w:lang w:val="en-US" w:eastAsia="en-US"/>
                  </w:rPr>
                </w:rPrChange>
              </w:rPr>
              <w:pPrChange w:id="8152" w:author="Анастасия ." w:date="2023-10-11T17:39:00Z">
                <w:pPr>
                  <w:ind w:firstLine="0"/>
                  <w:jc w:val="left"/>
                </w:pPr>
              </w:pPrChange>
            </w:pPr>
            <w:del w:id="8153" w:author="Анастасия ." w:date="2023-10-11T17:39:00Z">
              <w:r w:rsidRPr="00866AF5" w:rsidDel="00866AF5">
                <w:rPr>
                  <w:rFonts w:ascii="Courier New" w:eastAsiaTheme="minorHAnsi" w:hAnsi="Courier New" w:cs="Courier New"/>
                  <w:sz w:val="20"/>
                  <w:szCs w:val="20"/>
                  <w:lang w:eastAsia="en-US"/>
                  <w:rPrChange w:id="8154" w:author="Анастасия ." w:date="2023-10-11T17:39:00Z">
                    <w:rPr>
                      <w:rFonts w:ascii="Courier New" w:eastAsiaTheme="minorHAnsi" w:hAnsi="Courier New" w:cs="Courier New"/>
                      <w:sz w:val="20"/>
                      <w:szCs w:val="20"/>
                      <w:lang w:val="en-US" w:eastAsia="en-US"/>
                    </w:rPr>
                  </w:rPrChange>
                </w:rPr>
                <w:delText xml:space="preserve">100: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55" w:author="Анастасия ." w:date="2023-10-11T17:39:00Z"/>
                <w:rFonts w:ascii="Courier New" w:eastAsiaTheme="minorHAnsi" w:hAnsi="Courier New" w:cs="Courier New"/>
                <w:sz w:val="20"/>
                <w:szCs w:val="20"/>
                <w:lang w:eastAsia="en-US"/>
                <w:rPrChange w:id="8156" w:author="Анастасия ." w:date="2023-10-11T17:39:00Z">
                  <w:rPr>
                    <w:del w:id="8157" w:author="Анастасия ." w:date="2023-10-11T17:39:00Z"/>
                    <w:rFonts w:ascii="Courier New" w:eastAsiaTheme="minorHAnsi" w:hAnsi="Courier New" w:cs="Courier New"/>
                    <w:sz w:val="20"/>
                    <w:szCs w:val="20"/>
                    <w:lang w:val="en-US" w:eastAsia="en-US"/>
                  </w:rPr>
                </w:rPrChange>
              </w:rPr>
              <w:pPrChange w:id="8158" w:author="Анастасия ." w:date="2023-10-11T17:39:00Z">
                <w:pPr>
                  <w:ind w:firstLine="0"/>
                  <w:jc w:val="left"/>
                </w:pPr>
              </w:pPrChange>
            </w:pPr>
            <w:del w:id="8159" w:author="Анастасия ." w:date="2023-10-11T17:39:00Z">
              <w:r w:rsidRPr="00866AF5" w:rsidDel="00866AF5">
                <w:rPr>
                  <w:rFonts w:ascii="Courier New" w:eastAsiaTheme="minorHAnsi" w:hAnsi="Courier New" w:cs="Courier New"/>
                  <w:sz w:val="20"/>
                  <w:szCs w:val="20"/>
                  <w:lang w:eastAsia="en-US"/>
                  <w:rPrChange w:id="8160" w:author="Анастасия ." w:date="2023-10-11T17:39:00Z">
                    <w:rPr>
                      <w:rFonts w:ascii="Courier New" w:eastAsiaTheme="minorHAnsi" w:hAnsi="Courier New" w:cs="Courier New"/>
                      <w:sz w:val="20"/>
                      <w:szCs w:val="20"/>
                      <w:lang w:val="en-US" w:eastAsia="en-US"/>
                    </w:rPr>
                  </w:rPrChange>
                </w:rPr>
                <w:delText xml:space="preserve">101: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16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16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163"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64" w:author="Анастасия ." w:date="2023-10-11T17:39:00Z"/>
                <w:rFonts w:ascii="Courier New" w:eastAsiaTheme="minorHAnsi" w:hAnsi="Courier New" w:cs="Courier New"/>
                <w:sz w:val="20"/>
                <w:szCs w:val="20"/>
                <w:lang w:eastAsia="en-US"/>
                <w:rPrChange w:id="8165" w:author="Анастасия ." w:date="2023-10-11T17:39:00Z">
                  <w:rPr>
                    <w:del w:id="8166" w:author="Анастасия ." w:date="2023-10-11T17:39:00Z"/>
                    <w:rFonts w:ascii="Courier New" w:eastAsiaTheme="minorHAnsi" w:hAnsi="Courier New" w:cs="Courier New"/>
                    <w:sz w:val="20"/>
                    <w:szCs w:val="20"/>
                    <w:lang w:val="en-US" w:eastAsia="en-US"/>
                  </w:rPr>
                </w:rPrChange>
              </w:rPr>
              <w:pPrChange w:id="8167" w:author="Анастасия ." w:date="2023-10-11T17:39:00Z">
                <w:pPr>
                  <w:ind w:firstLine="0"/>
                  <w:jc w:val="left"/>
                </w:pPr>
              </w:pPrChange>
            </w:pPr>
            <w:del w:id="8168" w:author="Анастасия ." w:date="2023-10-11T17:39:00Z">
              <w:r w:rsidRPr="00866AF5" w:rsidDel="00866AF5">
                <w:rPr>
                  <w:rFonts w:ascii="Courier New" w:eastAsiaTheme="minorHAnsi" w:hAnsi="Courier New" w:cs="Courier New"/>
                  <w:sz w:val="20"/>
                  <w:szCs w:val="20"/>
                  <w:lang w:eastAsia="en-US"/>
                  <w:rPrChange w:id="8169" w:author="Анастасия ." w:date="2023-10-11T17:39:00Z">
                    <w:rPr>
                      <w:rFonts w:ascii="Courier New" w:eastAsiaTheme="minorHAnsi" w:hAnsi="Courier New" w:cs="Courier New"/>
                      <w:sz w:val="20"/>
                      <w:szCs w:val="20"/>
                      <w:lang w:val="en-US" w:eastAsia="en-US"/>
                    </w:rPr>
                  </w:rPrChange>
                </w:rPr>
                <w:delText>102: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17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17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TYRESTUDDED</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72" w:author="Анастасия ." w:date="2023-10-11T17:39:00Z"/>
                <w:rFonts w:ascii="Courier New" w:eastAsiaTheme="minorHAnsi" w:hAnsi="Courier New" w:cs="Courier New"/>
                <w:sz w:val="20"/>
                <w:szCs w:val="20"/>
                <w:lang w:eastAsia="en-US"/>
                <w:rPrChange w:id="8173" w:author="Анастасия ." w:date="2023-10-11T17:39:00Z">
                  <w:rPr>
                    <w:del w:id="8174" w:author="Анастасия ." w:date="2023-10-11T17:39:00Z"/>
                    <w:rFonts w:ascii="Courier New" w:eastAsiaTheme="minorHAnsi" w:hAnsi="Courier New" w:cs="Courier New"/>
                    <w:sz w:val="20"/>
                    <w:szCs w:val="20"/>
                    <w:lang w:val="en-US" w:eastAsia="en-US"/>
                  </w:rPr>
                </w:rPrChange>
              </w:rPr>
              <w:pPrChange w:id="8175" w:author="Анастасия ." w:date="2023-10-11T17:39:00Z">
                <w:pPr>
                  <w:ind w:firstLine="0"/>
                  <w:jc w:val="left"/>
                </w:pPr>
              </w:pPrChange>
            </w:pPr>
            <w:del w:id="8176" w:author="Анастасия ." w:date="2023-10-11T17:39:00Z">
              <w:r w:rsidRPr="00866AF5" w:rsidDel="00866AF5">
                <w:rPr>
                  <w:rFonts w:ascii="Courier New" w:eastAsiaTheme="minorHAnsi" w:hAnsi="Courier New" w:cs="Courier New"/>
                  <w:sz w:val="20"/>
                  <w:szCs w:val="20"/>
                  <w:lang w:eastAsia="en-US"/>
                  <w:rPrChange w:id="8177" w:author="Анастасия ." w:date="2023-10-11T17:39:00Z">
                    <w:rPr>
                      <w:rFonts w:ascii="Courier New" w:eastAsiaTheme="minorHAnsi" w:hAnsi="Courier New" w:cs="Courier New"/>
                      <w:sz w:val="20"/>
                      <w:szCs w:val="20"/>
                      <w:lang w:val="en-US" w:eastAsia="en-US"/>
                    </w:rPr>
                  </w:rPrChange>
                </w:rPr>
                <w:delText xml:space="preserve">103: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17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17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80" w:author="Анастасия ." w:date="2023-10-11T17:39:00Z"/>
                <w:rFonts w:ascii="Courier New" w:eastAsiaTheme="minorHAnsi" w:hAnsi="Courier New" w:cs="Courier New"/>
                <w:sz w:val="20"/>
                <w:szCs w:val="20"/>
                <w:lang w:eastAsia="en-US"/>
                <w:rPrChange w:id="8181" w:author="Анастасия ." w:date="2023-10-11T17:39:00Z">
                  <w:rPr>
                    <w:del w:id="8182" w:author="Анастасия ." w:date="2023-10-11T17:39:00Z"/>
                    <w:rFonts w:ascii="Courier New" w:eastAsiaTheme="minorHAnsi" w:hAnsi="Courier New" w:cs="Courier New"/>
                    <w:sz w:val="20"/>
                    <w:szCs w:val="20"/>
                    <w:lang w:val="en-US" w:eastAsia="en-US"/>
                  </w:rPr>
                </w:rPrChange>
              </w:rPr>
              <w:pPrChange w:id="8183" w:author="Анастасия ." w:date="2023-10-11T17:39:00Z">
                <w:pPr>
                  <w:ind w:firstLine="0"/>
                  <w:jc w:val="left"/>
                </w:pPr>
              </w:pPrChange>
            </w:pPr>
            <w:del w:id="8184" w:author="Анастасия ." w:date="2023-10-11T17:39:00Z">
              <w:r w:rsidRPr="00866AF5" w:rsidDel="00866AF5">
                <w:rPr>
                  <w:rFonts w:ascii="Courier New" w:eastAsiaTheme="minorHAnsi" w:hAnsi="Courier New" w:cs="Courier New"/>
                  <w:sz w:val="20"/>
                  <w:szCs w:val="20"/>
                  <w:lang w:eastAsia="en-US"/>
                  <w:rPrChange w:id="8185" w:author="Анастасия ." w:date="2023-10-11T17:39:00Z">
                    <w:rPr>
                      <w:rFonts w:ascii="Courier New" w:eastAsiaTheme="minorHAnsi" w:hAnsi="Courier New" w:cs="Courier New"/>
                      <w:sz w:val="20"/>
                      <w:szCs w:val="20"/>
                      <w:lang w:val="en-US" w:eastAsia="en-US"/>
                    </w:rPr>
                  </w:rPrChange>
                </w:rPr>
                <w:delText xml:space="preserve">104: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18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18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18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18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190"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19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192" w:author="Анастасия ." w:date="2023-10-11T17:39:00Z"/>
                <w:rFonts w:ascii="Courier New" w:eastAsiaTheme="minorHAnsi" w:hAnsi="Courier New" w:cs="Courier New"/>
                <w:sz w:val="20"/>
                <w:szCs w:val="20"/>
                <w:lang w:eastAsia="en-US"/>
                <w:rPrChange w:id="8193" w:author="Анастасия ." w:date="2023-10-11T17:39:00Z">
                  <w:rPr>
                    <w:del w:id="8194" w:author="Анастасия ." w:date="2023-10-11T17:39:00Z"/>
                    <w:rFonts w:ascii="Courier New" w:eastAsiaTheme="minorHAnsi" w:hAnsi="Courier New" w:cs="Courier New"/>
                    <w:sz w:val="20"/>
                    <w:szCs w:val="20"/>
                    <w:lang w:val="en-US" w:eastAsia="en-US"/>
                  </w:rPr>
                </w:rPrChange>
              </w:rPr>
              <w:pPrChange w:id="8195" w:author="Анастасия ." w:date="2023-10-11T17:39:00Z">
                <w:pPr>
                  <w:ind w:firstLine="0"/>
                  <w:jc w:val="left"/>
                </w:pPr>
              </w:pPrChange>
            </w:pPr>
            <w:del w:id="8196" w:author="Анастасия ." w:date="2023-10-11T17:39:00Z">
              <w:r w:rsidRPr="00866AF5" w:rsidDel="00866AF5">
                <w:rPr>
                  <w:rFonts w:ascii="Courier New" w:eastAsiaTheme="minorHAnsi" w:hAnsi="Courier New" w:cs="Courier New"/>
                  <w:sz w:val="20"/>
                  <w:szCs w:val="20"/>
                  <w:lang w:eastAsia="en-US"/>
                  <w:rPrChange w:id="8197" w:author="Анастасия ." w:date="2023-10-11T17:39:00Z">
                    <w:rPr>
                      <w:rFonts w:ascii="Courier New" w:eastAsiaTheme="minorHAnsi" w:hAnsi="Courier New" w:cs="Courier New"/>
                      <w:sz w:val="20"/>
                      <w:szCs w:val="20"/>
                      <w:lang w:val="en-US" w:eastAsia="en-US"/>
                    </w:rPr>
                  </w:rPrChange>
                </w:rPr>
                <w:delText xml:space="preserve">105: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19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19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00" w:author="Анастасия ." w:date="2023-10-11T17:39:00Z"/>
                <w:rFonts w:ascii="Courier New" w:eastAsiaTheme="minorHAnsi" w:hAnsi="Courier New" w:cs="Courier New"/>
                <w:sz w:val="20"/>
                <w:szCs w:val="20"/>
                <w:lang w:eastAsia="en-US"/>
                <w:rPrChange w:id="8201" w:author="Анастасия ." w:date="2023-10-11T17:39:00Z">
                  <w:rPr>
                    <w:del w:id="8202" w:author="Анастасия ." w:date="2023-10-11T17:39:00Z"/>
                    <w:rFonts w:ascii="Courier New" w:eastAsiaTheme="minorHAnsi" w:hAnsi="Courier New" w:cs="Courier New"/>
                    <w:sz w:val="20"/>
                    <w:szCs w:val="20"/>
                    <w:lang w:val="en-US" w:eastAsia="en-US"/>
                  </w:rPr>
                </w:rPrChange>
              </w:rPr>
              <w:pPrChange w:id="8203" w:author="Анастасия ." w:date="2023-10-11T17:39:00Z">
                <w:pPr>
                  <w:ind w:firstLine="0"/>
                  <w:jc w:val="left"/>
                </w:pPr>
              </w:pPrChange>
            </w:pPr>
            <w:del w:id="8204" w:author="Анастасия ." w:date="2023-10-11T17:39:00Z">
              <w:r w:rsidRPr="00866AF5" w:rsidDel="00866AF5">
                <w:rPr>
                  <w:rFonts w:ascii="Courier New" w:eastAsiaTheme="minorHAnsi" w:hAnsi="Courier New" w:cs="Courier New"/>
                  <w:sz w:val="20"/>
                  <w:szCs w:val="20"/>
                  <w:lang w:eastAsia="en-US"/>
                  <w:rPrChange w:id="8205" w:author="Анастасия ." w:date="2023-10-11T17:39:00Z">
                    <w:rPr>
                      <w:rFonts w:ascii="Courier New" w:eastAsiaTheme="minorHAnsi" w:hAnsi="Courier New" w:cs="Courier New"/>
                      <w:sz w:val="20"/>
                      <w:szCs w:val="20"/>
                      <w:lang w:val="en-US" w:eastAsia="en-US"/>
                    </w:rPr>
                  </w:rPrChange>
                </w:rPr>
                <w:delText xml:space="preserve">106: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20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20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208" w:author="Анастасия ." w:date="2023-10-11T17:39:00Z">
                    <w:rPr>
                      <w:rFonts w:ascii="Courier New" w:eastAsiaTheme="minorHAnsi" w:hAnsi="Courier New" w:cs="Courier New"/>
                      <w:sz w:val="20"/>
                      <w:szCs w:val="20"/>
                      <w:lang w:val="en-US" w:eastAsia="en-US"/>
                    </w:rPr>
                  </w:rPrChange>
                </w:rPr>
                <w:delText xml:space="preserve"> = 7</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09" w:author="Анастасия ." w:date="2023-10-11T17:39:00Z"/>
                <w:rFonts w:ascii="Courier New" w:eastAsiaTheme="minorHAnsi" w:hAnsi="Courier New" w:cs="Courier New"/>
                <w:sz w:val="20"/>
                <w:szCs w:val="20"/>
                <w:lang w:eastAsia="en-US"/>
                <w:rPrChange w:id="8210" w:author="Анастасия ." w:date="2023-10-11T17:39:00Z">
                  <w:rPr>
                    <w:del w:id="8211" w:author="Анастасия ." w:date="2023-10-11T17:39:00Z"/>
                    <w:rFonts w:ascii="Courier New" w:eastAsiaTheme="minorHAnsi" w:hAnsi="Courier New" w:cs="Courier New"/>
                    <w:sz w:val="20"/>
                    <w:szCs w:val="20"/>
                    <w:lang w:val="en-US" w:eastAsia="en-US"/>
                  </w:rPr>
                </w:rPrChange>
              </w:rPr>
              <w:pPrChange w:id="8212" w:author="Анастасия ." w:date="2023-10-11T17:39:00Z">
                <w:pPr>
                  <w:ind w:firstLine="0"/>
                  <w:jc w:val="left"/>
                </w:pPr>
              </w:pPrChange>
            </w:pPr>
            <w:del w:id="8213" w:author="Анастасия ." w:date="2023-10-11T17:39:00Z">
              <w:r w:rsidRPr="00866AF5" w:rsidDel="00866AF5">
                <w:rPr>
                  <w:rFonts w:ascii="Courier New" w:eastAsiaTheme="minorHAnsi" w:hAnsi="Courier New" w:cs="Courier New"/>
                  <w:sz w:val="20"/>
                  <w:szCs w:val="20"/>
                  <w:lang w:eastAsia="en-US"/>
                  <w:rPrChange w:id="8214" w:author="Анастасия ." w:date="2023-10-11T17:39:00Z">
                    <w:rPr>
                      <w:rFonts w:ascii="Courier New" w:eastAsiaTheme="minorHAnsi" w:hAnsi="Courier New" w:cs="Courier New"/>
                      <w:sz w:val="20"/>
                      <w:szCs w:val="20"/>
                      <w:lang w:val="en-US" w:eastAsia="en-US"/>
                    </w:rPr>
                  </w:rPrChange>
                </w:rPr>
                <w:delText xml:space="preserve">107: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15" w:author="Анастасия ." w:date="2023-10-11T17:39:00Z"/>
                <w:rFonts w:ascii="Courier New" w:eastAsiaTheme="minorHAnsi" w:hAnsi="Courier New" w:cs="Courier New"/>
                <w:sz w:val="20"/>
                <w:szCs w:val="20"/>
                <w:lang w:eastAsia="en-US"/>
                <w:rPrChange w:id="8216" w:author="Анастасия ." w:date="2023-10-11T17:39:00Z">
                  <w:rPr>
                    <w:del w:id="8217" w:author="Анастасия ." w:date="2023-10-11T17:39:00Z"/>
                    <w:rFonts w:ascii="Courier New" w:eastAsiaTheme="minorHAnsi" w:hAnsi="Courier New" w:cs="Courier New"/>
                    <w:sz w:val="20"/>
                    <w:szCs w:val="20"/>
                    <w:lang w:val="en-US" w:eastAsia="en-US"/>
                  </w:rPr>
                </w:rPrChange>
              </w:rPr>
              <w:pPrChange w:id="8218" w:author="Анастасия ." w:date="2023-10-11T17:39:00Z">
                <w:pPr>
                  <w:ind w:firstLine="0"/>
                  <w:jc w:val="left"/>
                </w:pPr>
              </w:pPrChange>
            </w:pPr>
            <w:del w:id="8219" w:author="Анастасия ." w:date="2023-10-11T17:39:00Z">
              <w:r w:rsidRPr="00866AF5" w:rsidDel="00866AF5">
                <w:rPr>
                  <w:rFonts w:ascii="Courier New" w:eastAsiaTheme="minorHAnsi" w:hAnsi="Courier New" w:cs="Courier New"/>
                  <w:sz w:val="20"/>
                  <w:szCs w:val="20"/>
                  <w:lang w:eastAsia="en-US"/>
                  <w:rPrChange w:id="8220" w:author="Анастасия ." w:date="2023-10-11T17:39:00Z">
                    <w:rPr>
                      <w:rFonts w:ascii="Courier New" w:eastAsiaTheme="minorHAnsi" w:hAnsi="Courier New" w:cs="Courier New"/>
                      <w:sz w:val="20"/>
                      <w:szCs w:val="20"/>
                      <w:lang w:val="en-US" w:eastAsia="en-US"/>
                    </w:rPr>
                  </w:rPrChange>
                </w:rPr>
                <w:delText xml:space="preserve">108: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22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22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223"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24" w:author="Анастасия ." w:date="2023-10-11T17:39:00Z"/>
                <w:rFonts w:ascii="Courier New" w:eastAsiaTheme="minorHAnsi" w:hAnsi="Courier New" w:cs="Courier New"/>
                <w:sz w:val="20"/>
                <w:szCs w:val="20"/>
                <w:lang w:eastAsia="en-US"/>
                <w:rPrChange w:id="8225" w:author="Анастасия ." w:date="2023-10-11T17:39:00Z">
                  <w:rPr>
                    <w:del w:id="8226" w:author="Анастасия ." w:date="2023-10-11T17:39:00Z"/>
                    <w:rFonts w:ascii="Courier New" w:eastAsiaTheme="minorHAnsi" w:hAnsi="Courier New" w:cs="Courier New"/>
                    <w:sz w:val="20"/>
                    <w:szCs w:val="20"/>
                    <w:lang w:val="en-US" w:eastAsia="en-US"/>
                  </w:rPr>
                </w:rPrChange>
              </w:rPr>
              <w:pPrChange w:id="8227" w:author="Анастасия ." w:date="2023-10-11T17:39:00Z">
                <w:pPr>
                  <w:ind w:firstLine="0"/>
                  <w:jc w:val="left"/>
                </w:pPr>
              </w:pPrChange>
            </w:pPr>
            <w:del w:id="8228" w:author="Анастасия ." w:date="2023-10-11T17:39:00Z">
              <w:r w:rsidRPr="00866AF5" w:rsidDel="00866AF5">
                <w:rPr>
                  <w:rFonts w:ascii="Courier New" w:eastAsiaTheme="minorHAnsi" w:hAnsi="Courier New" w:cs="Courier New"/>
                  <w:sz w:val="20"/>
                  <w:szCs w:val="20"/>
                  <w:lang w:eastAsia="en-US"/>
                  <w:rPrChange w:id="8229" w:author="Анастасия ." w:date="2023-10-11T17:39:00Z">
                    <w:rPr>
                      <w:rFonts w:ascii="Courier New" w:eastAsiaTheme="minorHAnsi" w:hAnsi="Courier New" w:cs="Courier New"/>
                      <w:sz w:val="20"/>
                      <w:szCs w:val="20"/>
                      <w:lang w:val="en-US" w:eastAsia="en-US"/>
                    </w:rPr>
                  </w:rPrChange>
                </w:rPr>
                <w:delText>109: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2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3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TRANSPORT</w:delText>
              </w:r>
              <w:r w:rsidRPr="00866AF5" w:rsidDel="00866AF5">
                <w:rPr>
                  <w:rFonts w:ascii="Courier New" w:eastAsiaTheme="minorHAnsi" w:hAnsi="Courier New" w:cs="Courier New"/>
                  <w:sz w:val="20"/>
                  <w:szCs w:val="20"/>
                  <w:lang w:eastAsia="en-US"/>
                  <w:rPrChange w:id="823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23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23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3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236" w:author="Анастасия ." w:date="2023-10-11T17:39:00Z">
                    <w:rPr>
                      <w:rFonts w:ascii="Courier New" w:eastAsiaTheme="minorHAnsi" w:hAnsi="Courier New" w:cs="Courier New"/>
                      <w:sz w:val="20"/>
                      <w:szCs w:val="20"/>
                      <w:lang w:val="en-US" w:eastAsia="en-US"/>
                    </w:rPr>
                  </w:rPrChange>
                </w:rPr>
                <w:delText xml:space="preserve">          </w:delText>
              </w:r>
              <w:r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37" w:author="Анастасия ." w:date="2023-10-11T17:39:00Z">
                    <w:rPr>
                      <w:rFonts w:ascii="Courier New" w:eastAsiaTheme="minorHAnsi" w:hAnsi="Courier New" w:cs="Courier New"/>
                      <w:sz w:val="20"/>
                      <w:szCs w:val="20"/>
                      <w:lang w:val="en-US" w:eastAsia="en-US"/>
                    </w:rPr>
                  </w:rPrChange>
                </w:rPr>
                <w:delText>.</w:delText>
              </w:r>
              <w:r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238" w:author="Анастасия ." w:date="2023-10-11T17:39:00Z">
                    <w:rPr>
                      <w:rFonts w:ascii="Courier New" w:eastAsiaTheme="minorHAnsi" w:hAnsi="Courier New" w:cs="Courier New"/>
                      <w:sz w:val="20"/>
                      <w:szCs w:val="20"/>
                      <w:lang w:val="en-US" w:eastAsia="en-US"/>
                    </w:rPr>
                  </w:rPrChange>
                </w:rPr>
                <w:delText xml:space="preserve"> = :</w:delText>
              </w:r>
              <w:r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239" w:author="Анастасия ." w:date="2023-10-11T17:39:00Z">
                    <w:rPr>
                      <w:rFonts w:ascii="Courier New" w:eastAsiaTheme="minorHAnsi" w:hAnsi="Courier New" w:cs="Courier New"/>
                      <w:sz w:val="20"/>
                      <w:szCs w:val="20"/>
                      <w:lang w:val="en-US" w:eastAsia="en-US"/>
                    </w:rPr>
                  </w:rPrChange>
                </w:rPr>
                <w:delText xml:space="preserve">) </w:delText>
              </w:r>
              <w:r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24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41" w:author="Анастасия ." w:date="2023-10-11T17:39:00Z"/>
                <w:rFonts w:ascii="Courier New" w:eastAsiaTheme="minorHAnsi" w:hAnsi="Courier New" w:cs="Courier New"/>
                <w:sz w:val="20"/>
                <w:szCs w:val="20"/>
                <w:lang w:eastAsia="en-US"/>
                <w:rPrChange w:id="8242" w:author="Анастасия ." w:date="2023-10-11T17:39:00Z">
                  <w:rPr>
                    <w:del w:id="8243" w:author="Анастасия ." w:date="2023-10-11T17:39:00Z"/>
                    <w:rFonts w:ascii="Courier New" w:eastAsiaTheme="minorHAnsi" w:hAnsi="Courier New" w:cs="Courier New"/>
                    <w:sz w:val="20"/>
                    <w:szCs w:val="20"/>
                    <w:lang w:val="en-US" w:eastAsia="en-US"/>
                  </w:rPr>
                </w:rPrChange>
              </w:rPr>
              <w:pPrChange w:id="8244" w:author="Анастасия ." w:date="2023-10-11T17:39:00Z">
                <w:pPr>
                  <w:ind w:firstLine="0"/>
                  <w:jc w:val="left"/>
                </w:pPr>
              </w:pPrChange>
            </w:pPr>
            <w:del w:id="8245" w:author="Анастасия ." w:date="2023-10-11T17:39:00Z">
              <w:r w:rsidRPr="00866AF5" w:rsidDel="00866AF5">
                <w:rPr>
                  <w:rFonts w:ascii="Courier New" w:eastAsiaTheme="minorHAnsi" w:hAnsi="Courier New" w:cs="Courier New"/>
                  <w:sz w:val="20"/>
                  <w:szCs w:val="20"/>
                  <w:lang w:eastAsia="en-US"/>
                  <w:rPrChange w:id="8246" w:author="Анастасия ." w:date="2023-10-11T17:39:00Z">
                    <w:rPr>
                      <w:rFonts w:ascii="Courier New" w:eastAsiaTheme="minorHAnsi" w:hAnsi="Courier New" w:cs="Courier New"/>
                      <w:sz w:val="20"/>
                      <w:szCs w:val="20"/>
                      <w:lang w:val="en-US" w:eastAsia="en-US"/>
                    </w:rPr>
                  </w:rPrChange>
                </w:rPr>
                <w:delText>110: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24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TR</w:delText>
              </w:r>
              <w:r w:rsidRPr="00866AF5" w:rsidDel="00866AF5">
                <w:rPr>
                  <w:rFonts w:ascii="Courier New" w:eastAsiaTheme="minorHAnsi" w:hAnsi="Courier New" w:cs="Courier New"/>
                  <w:sz w:val="20"/>
                  <w:szCs w:val="20"/>
                  <w:lang w:eastAsia="en-US"/>
                  <w:rPrChange w:id="824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r w:rsidRPr="00866AF5" w:rsidDel="00866AF5">
                <w:rPr>
                  <w:rFonts w:ascii="Courier New" w:eastAsiaTheme="minorHAnsi" w:hAnsi="Courier New" w:cs="Courier New"/>
                  <w:sz w:val="20"/>
                  <w:szCs w:val="20"/>
                  <w:lang w:eastAsia="en-US"/>
                  <w:rPrChange w:id="824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25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transportdescription</w:delText>
              </w:r>
              <w:r w:rsidRPr="00866AF5" w:rsidDel="00866AF5">
                <w:rPr>
                  <w:rFonts w:ascii="Courier New" w:eastAsiaTheme="minorHAnsi" w:hAnsi="Courier New" w:cs="Courier New"/>
                  <w:sz w:val="20"/>
                  <w:szCs w:val="20"/>
                  <w:lang w:eastAsia="en-US"/>
                  <w:rPrChange w:id="825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TR</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52" w:author="Анастасия ." w:date="2023-10-11T17:39:00Z"/>
                <w:rFonts w:ascii="Courier New" w:eastAsiaTheme="minorHAnsi" w:hAnsi="Courier New" w:cs="Courier New"/>
                <w:sz w:val="20"/>
                <w:szCs w:val="20"/>
                <w:lang w:eastAsia="en-US"/>
                <w:rPrChange w:id="8253" w:author="Анастасия ." w:date="2023-10-11T17:39:00Z">
                  <w:rPr>
                    <w:del w:id="8254" w:author="Анастасия ." w:date="2023-10-11T17:39:00Z"/>
                    <w:rFonts w:ascii="Courier New" w:eastAsiaTheme="minorHAnsi" w:hAnsi="Courier New" w:cs="Courier New"/>
                    <w:sz w:val="20"/>
                    <w:szCs w:val="20"/>
                    <w:lang w:val="en-US" w:eastAsia="en-US"/>
                  </w:rPr>
                </w:rPrChange>
              </w:rPr>
              <w:pPrChange w:id="8255" w:author="Анастасия ." w:date="2023-10-11T17:39:00Z">
                <w:pPr>
                  <w:ind w:firstLine="0"/>
                  <w:jc w:val="left"/>
                </w:pPr>
              </w:pPrChange>
            </w:pPr>
            <w:del w:id="8256" w:author="Анастасия ." w:date="2023-10-11T17:39:00Z">
              <w:r w:rsidRPr="00866AF5" w:rsidDel="00866AF5">
                <w:rPr>
                  <w:rFonts w:ascii="Courier New" w:eastAsiaTheme="minorHAnsi" w:hAnsi="Courier New" w:cs="Courier New"/>
                  <w:sz w:val="20"/>
                  <w:szCs w:val="20"/>
                  <w:lang w:eastAsia="en-US"/>
                  <w:rPrChange w:id="8257" w:author="Анастасия ." w:date="2023-10-11T17:39:00Z">
                    <w:rPr>
                      <w:rFonts w:ascii="Courier New" w:eastAsiaTheme="minorHAnsi" w:hAnsi="Courier New" w:cs="Courier New"/>
                      <w:sz w:val="20"/>
                      <w:szCs w:val="20"/>
                      <w:lang w:val="en-US" w:eastAsia="en-US"/>
                    </w:rPr>
                  </w:rPrChange>
                </w:rPr>
                <w:delText xml:space="preserve">111: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825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25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6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ON</w:delText>
              </w:r>
              <w:r w:rsidRPr="00866AF5" w:rsidDel="00866AF5">
                <w:rPr>
                  <w:rFonts w:ascii="Courier New" w:eastAsiaTheme="minorHAnsi" w:hAnsi="Courier New" w:cs="Courier New"/>
                  <w:sz w:val="20"/>
                  <w:szCs w:val="20"/>
                  <w:lang w:eastAsia="en-US"/>
                  <w:rPrChange w:id="826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tr</w:delText>
              </w:r>
              <w:r w:rsidRPr="00866AF5" w:rsidDel="00866AF5">
                <w:rPr>
                  <w:rFonts w:ascii="Courier New" w:eastAsiaTheme="minorHAnsi" w:hAnsi="Courier New" w:cs="Courier New"/>
                  <w:sz w:val="20"/>
                  <w:szCs w:val="20"/>
                  <w:lang w:eastAsia="en-US"/>
                  <w:rPrChange w:id="826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trname</w:delText>
              </w:r>
              <w:r w:rsidRPr="00866AF5" w:rsidDel="00866AF5">
                <w:rPr>
                  <w:rFonts w:ascii="Courier New" w:eastAsiaTheme="minorHAnsi" w:hAnsi="Courier New" w:cs="Courier New"/>
                  <w:sz w:val="20"/>
                  <w:szCs w:val="20"/>
                  <w:lang w:eastAsia="en-US"/>
                  <w:rPrChange w:id="826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6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transport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65" w:author="Анастасия ." w:date="2023-10-11T17:39:00Z"/>
                <w:rFonts w:ascii="Courier New" w:eastAsiaTheme="minorHAnsi" w:hAnsi="Courier New" w:cs="Courier New"/>
                <w:sz w:val="20"/>
                <w:szCs w:val="20"/>
                <w:lang w:eastAsia="en-US"/>
                <w:rPrChange w:id="8266" w:author="Анастасия ." w:date="2023-10-11T17:39:00Z">
                  <w:rPr>
                    <w:del w:id="8267" w:author="Анастасия ." w:date="2023-10-11T17:39:00Z"/>
                    <w:rFonts w:ascii="Courier New" w:eastAsiaTheme="minorHAnsi" w:hAnsi="Courier New" w:cs="Courier New"/>
                    <w:sz w:val="20"/>
                    <w:szCs w:val="20"/>
                    <w:lang w:val="en-US" w:eastAsia="en-US"/>
                  </w:rPr>
                </w:rPrChange>
              </w:rPr>
              <w:pPrChange w:id="8268" w:author="Анастасия ." w:date="2023-10-11T17:39:00Z">
                <w:pPr>
                  <w:ind w:firstLine="0"/>
                  <w:jc w:val="left"/>
                </w:pPr>
              </w:pPrChange>
            </w:pPr>
            <w:del w:id="8269" w:author="Анастасия ." w:date="2023-10-11T17:39:00Z">
              <w:r w:rsidRPr="00866AF5" w:rsidDel="00866AF5">
                <w:rPr>
                  <w:rFonts w:ascii="Courier New" w:eastAsiaTheme="minorHAnsi" w:hAnsi="Courier New" w:cs="Courier New"/>
                  <w:sz w:val="20"/>
                  <w:szCs w:val="20"/>
                  <w:lang w:eastAsia="en-US"/>
                  <w:rPrChange w:id="8270" w:author="Анастасия ." w:date="2023-10-11T17:39:00Z">
                    <w:rPr>
                      <w:rFonts w:ascii="Courier New" w:eastAsiaTheme="minorHAnsi" w:hAnsi="Courier New" w:cs="Courier New"/>
                      <w:sz w:val="20"/>
                      <w:szCs w:val="20"/>
                      <w:lang w:val="en-US" w:eastAsia="en-US"/>
                    </w:rPr>
                  </w:rPrChange>
                </w:rPr>
                <w:delText xml:space="preserve">112: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27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27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27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27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DESCRIPTION</w:delText>
              </w:r>
              <w:r w:rsidRPr="00866AF5" w:rsidDel="00866AF5">
                <w:rPr>
                  <w:rPrChange w:id="8275" w:author="Анастасия ." w:date="2023-10-11T17:39:00Z">
                    <w:rPr>
                      <w:lang w:val="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76" w:author="Анастасия ." w:date="2023-10-11T17:39:00Z"/>
                <w:rFonts w:ascii="Courier New" w:eastAsiaTheme="minorHAnsi" w:hAnsi="Courier New" w:cs="Courier New"/>
                <w:sz w:val="20"/>
                <w:szCs w:val="20"/>
                <w:lang w:eastAsia="en-US"/>
                <w:rPrChange w:id="8277" w:author="Анастасия ." w:date="2023-10-11T17:39:00Z">
                  <w:rPr>
                    <w:del w:id="8278" w:author="Анастасия ." w:date="2023-10-11T17:39:00Z"/>
                    <w:rFonts w:ascii="Courier New" w:eastAsiaTheme="minorHAnsi" w:hAnsi="Courier New" w:cs="Courier New"/>
                    <w:sz w:val="20"/>
                    <w:szCs w:val="20"/>
                    <w:lang w:val="en-US" w:eastAsia="en-US"/>
                  </w:rPr>
                </w:rPrChange>
              </w:rPr>
              <w:pPrChange w:id="8279" w:author="Анастасия ." w:date="2023-10-11T17:39:00Z">
                <w:pPr>
                  <w:ind w:firstLine="0"/>
                  <w:jc w:val="left"/>
                </w:pPr>
              </w:pPrChange>
            </w:pPr>
            <w:del w:id="8280" w:author="Анастасия ." w:date="2023-10-11T17:39:00Z">
              <w:r w:rsidRPr="00866AF5" w:rsidDel="00866AF5">
                <w:rPr>
                  <w:rFonts w:ascii="Courier New" w:eastAsiaTheme="minorHAnsi" w:hAnsi="Courier New" w:cs="Courier New"/>
                  <w:sz w:val="20"/>
                  <w:szCs w:val="20"/>
                  <w:lang w:eastAsia="en-US"/>
                  <w:rPrChange w:id="8281" w:author="Анастасия ." w:date="2023-10-11T17:39:00Z">
                    <w:rPr>
                      <w:rFonts w:ascii="Courier New" w:eastAsiaTheme="minorHAnsi" w:hAnsi="Courier New" w:cs="Courier New"/>
                      <w:sz w:val="20"/>
                      <w:szCs w:val="20"/>
                      <w:lang w:val="en-US" w:eastAsia="en-US"/>
                    </w:rPr>
                  </w:rPrChange>
                </w:rPr>
                <w:delText xml:space="preserve">113: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28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2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84" w:author="Анастасия ." w:date="2023-10-11T17:39:00Z"/>
                <w:rFonts w:ascii="Courier New" w:eastAsiaTheme="minorHAnsi" w:hAnsi="Courier New" w:cs="Courier New"/>
                <w:sz w:val="20"/>
                <w:szCs w:val="20"/>
                <w:lang w:eastAsia="en-US"/>
                <w:rPrChange w:id="8285" w:author="Анастасия ." w:date="2023-10-11T17:39:00Z">
                  <w:rPr>
                    <w:del w:id="8286" w:author="Анастасия ." w:date="2023-10-11T17:39:00Z"/>
                    <w:rFonts w:ascii="Courier New" w:eastAsiaTheme="minorHAnsi" w:hAnsi="Courier New" w:cs="Courier New"/>
                    <w:sz w:val="20"/>
                    <w:szCs w:val="20"/>
                    <w:lang w:val="en-US" w:eastAsia="en-US"/>
                  </w:rPr>
                </w:rPrChange>
              </w:rPr>
              <w:pPrChange w:id="8287" w:author="Анастасия ." w:date="2023-10-11T17:39:00Z">
                <w:pPr>
                  <w:ind w:firstLine="0"/>
                  <w:jc w:val="left"/>
                </w:pPr>
              </w:pPrChange>
            </w:pPr>
            <w:del w:id="8288" w:author="Анастасия ." w:date="2023-10-11T17:39:00Z">
              <w:r w:rsidRPr="00866AF5" w:rsidDel="00866AF5">
                <w:rPr>
                  <w:rFonts w:ascii="Courier New" w:eastAsiaTheme="minorHAnsi" w:hAnsi="Courier New" w:cs="Courier New"/>
                  <w:sz w:val="20"/>
                  <w:szCs w:val="20"/>
                  <w:lang w:eastAsia="en-US"/>
                  <w:rPrChange w:id="8289" w:author="Анастасия ." w:date="2023-10-11T17:39:00Z">
                    <w:rPr>
                      <w:rFonts w:ascii="Courier New" w:eastAsiaTheme="minorHAnsi" w:hAnsi="Courier New" w:cs="Courier New"/>
                      <w:sz w:val="20"/>
                      <w:szCs w:val="20"/>
                      <w:lang w:val="en-US" w:eastAsia="en-US"/>
                    </w:rPr>
                  </w:rPrChange>
                </w:rPr>
                <w:delText xml:space="preserve">114: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29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29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292" w:author="Анастасия ." w:date="2023-10-11T17:39:00Z">
                    <w:rPr>
                      <w:rFonts w:ascii="Courier New" w:eastAsiaTheme="minorHAnsi" w:hAnsi="Courier New" w:cs="Courier New"/>
                      <w:sz w:val="20"/>
                      <w:szCs w:val="20"/>
                      <w:lang w:val="en-US" w:eastAsia="en-US"/>
                    </w:rPr>
                  </w:rPrChange>
                </w:rPr>
                <w:delText xml:space="preserve"> = 8</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93" w:author="Анастасия ." w:date="2023-10-11T17:39:00Z"/>
                <w:rFonts w:ascii="Courier New" w:eastAsiaTheme="minorHAnsi" w:hAnsi="Courier New" w:cs="Courier New"/>
                <w:sz w:val="20"/>
                <w:szCs w:val="20"/>
                <w:lang w:eastAsia="en-US"/>
                <w:rPrChange w:id="8294" w:author="Анастасия ." w:date="2023-10-11T17:39:00Z">
                  <w:rPr>
                    <w:del w:id="8295" w:author="Анастасия ." w:date="2023-10-11T17:39:00Z"/>
                    <w:rFonts w:ascii="Courier New" w:eastAsiaTheme="minorHAnsi" w:hAnsi="Courier New" w:cs="Courier New"/>
                    <w:sz w:val="20"/>
                    <w:szCs w:val="20"/>
                    <w:lang w:val="en-US" w:eastAsia="en-US"/>
                  </w:rPr>
                </w:rPrChange>
              </w:rPr>
              <w:pPrChange w:id="8296" w:author="Анастасия ." w:date="2023-10-11T17:39:00Z">
                <w:pPr>
                  <w:ind w:firstLine="0"/>
                  <w:jc w:val="left"/>
                </w:pPr>
              </w:pPrChange>
            </w:pPr>
            <w:del w:id="8297" w:author="Анастасия ." w:date="2023-10-11T17:39:00Z">
              <w:r w:rsidRPr="00866AF5" w:rsidDel="00866AF5">
                <w:rPr>
                  <w:rFonts w:ascii="Courier New" w:eastAsiaTheme="minorHAnsi" w:hAnsi="Courier New" w:cs="Courier New"/>
                  <w:sz w:val="20"/>
                  <w:szCs w:val="20"/>
                  <w:lang w:eastAsia="en-US"/>
                  <w:rPrChange w:id="8298" w:author="Анастасия ." w:date="2023-10-11T17:39:00Z">
                    <w:rPr>
                      <w:rFonts w:ascii="Courier New" w:eastAsiaTheme="minorHAnsi" w:hAnsi="Courier New" w:cs="Courier New"/>
                      <w:sz w:val="20"/>
                      <w:szCs w:val="20"/>
                      <w:lang w:val="en-US" w:eastAsia="en-US"/>
                    </w:rPr>
                  </w:rPrChange>
                </w:rPr>
                <w:delText xml:space="preserve">115: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299" w:author="Анастасия ." w:date="2023-10-11T17:39:00Z"/>
                <w:rFonts w:ascii="Courier New" w:eastAsiaTheme="minorHAnsi" w:hAnsi="Courier New" w:cs="Courier New"/>
                <w:sz w:val="20"/>
                <w:szCs w:val="20"/>
                <w:lang w:eastAsia="en-US"/>
                <w:rPrChange w:id="8300" w:author="Анастасия ." w:date="2023-10-11T17:39:00Z">
                  <w:rPr>
                    <w:del w:id="8301" w:author="Анастасия ." w:date="2023-10-11T17:39:00Z"/>
                    <w:rFonts w:ascii="Courier New" w:eastAsiaTheme="minorHAnsi" w:hAnsi="Courier New" w:cs="Courier New"/>
                    <w:sz w:val="20"/>
                    <w:szCs w:val="20"/>
                    <w:lang w:val="en-US" w:eastAsia="en-US"/>
                  </w:rPr>
                </w:rPrChange>
              </w:rPr>
              <w:pPrChange w:id="8302" w:author="Анастасия ." w:date="2023-10-11T17:39:00Z">
                <w:pPr>
                  <w:ind w:firstLine="0"/>
                  <w:jc w:val="left"/>
                </w:pPr>
              </w:pPrChange>
            </w:pPr>
            <w:del w:id="8303" w:author="Анастасия ." w:date="2023-10-11T17:39:00Z">
              <w:r w:rsidRPr="00866AF5" w:rsidDel="00866AF5">
                <w:rPr>
                  <w:rFonts w:ascii="Courier New" w:eastAsiaTheme="minorHAnsi" w:hAnsi="Courier New" w:cs="Courier New"/>
                  <w:sz w:val="20"/>
                  <w:szCs w:val="20"/>
                  <w:lang w:eastAsia="en-US"/>
                  <w:rPrChange w:id="8304" w:author="Анастасия ." w:date="2023-10-11T17:39:00Z">
                    <w:rPr>
                      <w:rFonts w:ascii="Courier New" w:eastAsiaTheme="minorHAnsi" w:hAnsi="Courier New" w:cs="Courier New"/>
                      <w:sz w:val="20"/>
                      <w:szCs w:val="20"/>
                      <w:lang w:val="en-US" w:eastAsia="en-US"/>
                    </w:rPr>
                  </w:rPrChange>
                </w:rPr>
                <w:delText xml:space="preserve">116: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30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30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307" w:author="Анастасия ." w:date="2023-10-11T17:39:00Z">
                    <w:rPr>
                      <w:rFonts w:ascii="Courier New" w:eastAsiaTheme="minorHAnsi" w:hAnsi="Courier New" w:cs="Courier New"/>
                      <w:sz w:val="20"/>
                      <w:szCs w:val="20"/>
                      <w:lang w:val="en-US" w:eastAsia="en-US"/>
                    </w:rPr>
                  </w:rPrChange>
                </w:rPr>
                <w:delText>,</w:delText>
              </w:r>
            </w:del>
          </w:p>
        </w:tc>
      </w:tr>
    </w:tbl>
    <w:p w:rsidR="004005FD" w:rsidRPr="00866AF5" w:rsidDel="005F7FD0" w:rsidRDefault="004005FD" w:rsidP="00866AF5">
      <w:pPr>
        <w:pStyle w:val="a6"/>
        <w:numPr>
          <w:ilvl w:val="0"/>
          <w:numId w:val="1"/>
        </w:numPr>
        <w:spacing w:after="200"/>
        <w:ind w:left="0" w:firstLine="709"/>
        <w:contextualSpacing w:val="0"/>
        <w:jc w:val="left"/>
        <w:outlineLvl w:val="0"/>
        <w:rPr>
          <w:del w:id="8308" w:author="Анастасия ." w:date="2023-05-22T17:03:00Z"/>
          <w:rFonts w:eastAsiaTheme="minorHAnsi"/>
          <w:i/>
          <w:sz w:val="24"/>
          <w:lang w:eastAsia="en-US"/>
          <w:rPrChange w:id="8309" w:author="Анастасия ." w:date="2023-10-11T17:39:00Z">
            <w:rPr>
              <w:del w:id="8310" w:author="Анастасия ." w:date="2023-05-22T17:03:00Z"/>
              <w:rFonts w:eastAsiaTheme="minorHAnsi"/>
              <w:i/>
              <w:sz w:val="24"/>
              <w:lang w:val="en-US" w:eastAsia="en-US"/>
            </w:rPr>
          </w:rPrChange>
        </w:rPr>
        <w:pPrChange w:id="8311" w:author="Анастасия ." w:date="2023-10-11T17:39:00Z">
          <w:pPr>
            <w:spacing w:before="120" w:line="240" w:lineRule="auto"/>
            <w:ind w:firstLine="0"/>
            <w:jc w:val="left"/>
          </w:pPr>
        </w:pPrChange>
      </w:pPr>
    </w:p>
    <w:p w:rsidR="004005FD" w:rsidRPr="00D54B3A" w:rsidDel="00866AF5" w:rsidRDefault="004005FD" w:rsidP="00866AF5">
      <w:pPr>
        <w:pStyle w:val="a6"/>
        <w:numPr>
          <w:ilvl w:val="0"/>
          <w:numId w:val="1"/>
        </w:numPr>
        <w:spacing w:after="200"/>
        <w:ind w:left="0" w:firstLine="709"/>
        <w:contextualSpacing w:val="0"/>
        <w:jc w:val="left"/>
        <w:outlineLvl w:val="0"/>
        <w:rPr>
          <w:del w:id="8312" w:author="Анастасия ." w:date="2023-10-11T17:39:00Z"/>
          <w:rFonts w:eastAsiaTheme="minorHAnsi"/>
          <w:i/>
          <w:sz w:val="24"/>
          <w:lang w:eastAsia="en-US"/>
        </w:rPr>
        <w:pPrChange w:id="8313" w:author="Анастасия ." w:date="2023-10-11T17:39:00Z">
          <w:pPr>
            <w:spacing w:before="120" w:line="240" w:lineRule="auto"/>
            <w:ind w:firstLine="0"/>
            <w:jc w:val="left"/>
          </w:pPr>
        </w:pPrChange>
      </w:pPr>
      <w:del w:id="8314" w:author="Анастасия ." w:date="2023-10-11T17:39:00Z">
        <w:r w:rsidRPr="00D54B3A" w:rsidDel="00866AF5">
          <w:rPr>
            <w:rFonts w:eastAsiaTheme="minorHAnsi"/>
            <w:i/>
            <w:sz w:val="24"/>
            <w:lang w:eastAsia="en-US"/>
          </w:rPr>
          <w:delText xml:space="preserve">Продолжение Листинга </w:delText>
        </w:r>
      </w:del>
      <w:del w:id="8315" w:author="Анастасия ." w:date="2023-05-21T13:16:00Z">
        <w:r w:rsidRPr="00D54B3A" w:rsidDel="002C7FA3">
          <w:rPr>
            <w:rFonts w:eastAsiaTheme="minorHAnsi"/>
            <w:i/>
            <w:sz w:val="24"/>
            <w:lang w:eastAsia="en-US"/>
          </w:rPr>
          <w:delText>Б</w:delText>
        </w:r>
      </w:del>
      <w:del w:id="8316" w:author="Анастасия ." w:date="2023-10-11T17:39:00Z">
        <w:r w:rsidRPr="00D54B3A" w:rsidDel="00866AF5">
          <w:rPr>
            <w:rFonts w:eastAsiaTheme="minorHAnsi"/>
            <w:i/>
            <w:sz w:val="24"/>
            <w:lang w:eastAsia="en-US"/>
          </w:rPr>
          <w:delText xml:space="preserve">.1 — Формирование </w:delText>
        </w:r>
        <w:r w:rsidRPr="00D54B3A" w:rsidDel="00866AF5">
          <w:rPr>
            <w:rFonts w:eastAsiaTheme="minorHAnsi"/>
            <w:i/>
            <w:sz w:val="24"/>
            <w:lang w:val="en-US" w:eastAsia="en-US"/>
          </w:rPr>
          <w:delText>QR</w:delText>
        </w:r>
        <w:r w:rsidRPr="00D54B3A"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D54B3A" w:rsidDel="00866AF5" w:rsidTr="00D76A82">
        <w:trPr>
          <w:del w:id="8317"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8318" w:author="Анастасия ." w:date="2023-10-11T17:39:00Z"/>
                <w:rFonts w:ascii="Courier New" w:eastAsiaTheme="minorHAnsi" w:hAnsi="Courier New" w:cs="Courier New"/>
                <w:sz w:val="20"/>
                <w:szCs w:val="20"/>
                <w:lang w:eastAsia="en-US"/>
                <w:rPrChange w:id="8319" w:author="Анастасия ." w:date="2023-10-11T17:39:00Z">
                  <w:rPr>
                    <w:del w:id="8320" w:author="Анастасия ." w:date="2023-10-11T17:39:00Z"/>
                    <w:rFonts w:ascii="Courier New" w:eastAsiaTheme="minorHAnsi" w:hAnsi="Courier New" w:cs="Courier New"/>
                    <w:sz w:val="20"/>
                    <w:szCs w:val="20"/>
                    <w:lang w:val="en-US" w:eastAsia="en-US"/>
                  </w:rPr>
                </w:rPrChange>
              </w:rPr>
              <w:pPrChange w:id="8321" w:author="Анастасия ." w:date="2023-10-11T17:39:00Z">
                <w:pPr>
                  <w:ind w:firstLine="0"/>
                  <w:jc w:val="left"/>
                </w:pPr>
              </w:pPrChange>
            </w:pPr>
            <w:del w:id="8322" w:author="Анастасия ." w:date="2023-10-11T17:39:00Z">
              <w:r w:rsidRPr="00866AF5" w:rsidDel="00866AF5">
                <w:rPr>
                  <w:rFonts w:ascii="Courier New" w:eastAsiaTheme="minorHAnsi" w:hAnsi="Courier New" w:cs="Courier New"/>
                  <w:sz w:val="20"/>
                  <w:szCs w:val="20"/>
                  <w:lang w:eastAsia="en-US"/>
                  <w:rPrChange w:id="8323" w:author="Анастасия ." w:date="2023-10-11T17:39:00Z">
                    <w:rPr>
                      <w:rFonts w:ascii="Courier New" w:eastAsiaTheme="minorHAnsi" w:hAnsi="Courier New" w:cs="Courier New"/>
                      <w:sz w:val="20"/>
                      <w:szCs w:val="20"/>
                      <w:lang w:val="en-US" w:eastAsia="en-US"/>
                    </w:rPr>
                  </w:rPrChange>
                </w:rPr>
                <w:delText>117: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32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2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SEASON</w:delText>
              </w:r>
              <w:r w:rsidRPr="00866AF5" w:rsidDel="00866AF5">
                <w:rPr>
                  <w:rFonts w:ascii="Courier New" w:eastAsiaTheme="minorHAnsi" w:hAnsi="Courier New" w:cs="Courier New"/>
                  <w:sz w:val="20"/>
                  <w:szCs w:val="20"/>
                  <w:lang w:eastAsia="en-US"/>
                  <w:rPrChange w:id="832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32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32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2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3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3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332"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33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334"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35" w:author="Анастасия ." w:date="2023-10-11T17:39:00Z"/>
                <w:rFonts w:ascii="Courier New" w:eastAsiaTheme="minorHAnsi" w:hAnsi="Courier New" w:cs="Courier New"/>
                <w:sz w:val="20"/>
                <w:szCs w:val="20"/>
                <w:lang w:eastAsia="en-US"/>
                <w:rPrChange w:id="8336" w:author="Анастасия ." w:date="2023-10-11T17:39:00Z">
                  <w:rPr>
                    <w:del w:id="8337" w:author="Анастасия ." w:date="2023-10-11T17:39:00Z"/>
                    <w:rFonts w:ascii="Courier New" w:eastAsiaTheme="minorHAnsi" w:hAnsi="Courier New" w:cs="Courier New"/>
                    <w:sz w:val="20"/>
                    <w:szCs w:val="20"/>
                    <w:lang w:val="en-US" w:eastAsia="en-US"/>
                  </w:rPr>
                </w:rPrChange>
              </w:rPr>
              <w:pPrChange w:id="8338" w:author="Анастасия ." w:date="2023-10-11T17:39:00Z">
                <w:pPr>
                  <w:ind w:firstLine="0"/>
                  <w:jc w:val="left"/>
                </w:pPr>
              </w:pPrChange>
            </w:pPr>
            <w:del w:id="8339" w:author="Анастасия ." w:date="2023-10-11T17:39:00Z">
              <w:r w:rsidRPr="00866AF5" w:rsidDel="00866AF5">
                <w:rPr>
                  <w:rFonts w:ascii="Courier New" w:eastAsiaTheme="minorHAnsi" w:hAnsi="Courier New" w:cs="Courier New"/>
                  <w:sz w:val="20"/>
                  <w:szCs w:val="20"/>
                  <w:lang w:eastAsia="en-US"/>
                  <w:rPrChange w:id="8340" w:author="Анастасия ." w:date="2023-10-11T17:39:00Z">
                    <w:rPr>
                      <w:rFonts w:ascii="Courier New" w:eastAsiaTheme="minorHAnsi" w:hAnsi="Courier New" w:cs="Courier New"/>
                      <w:sz w:val="20"/>
                      <w:szCs w:val="20"/>
                      <w:lang w:val="en-US" w:eastAsia="en-US"/>
                    </w:rPr>
                  </w:rPrChange>
                </w:rPr>
                <w:delText>118: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34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SE</w:delText>
              </w:r>
              <w:r w:rsidRPr="00866AF5" w:rsidDel="00866AF5">
                <w:rPr>
                  <w:rFonts w:ascii="Courier New" w:eastAsiaTheme="minorHAnsi" w:hAnsi="Courier New" w:cs="Courier New"/>
                  <w:sz w:val="20"/>
                  <w:szCs w:val="20"/>
                  <w:lang w:eastAsia="en-US"/>
                  <w:rPrChange w:id="834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r w:rsidRPr="00866AF5" w:rsidDel="00866AF5">
                <w:rPr>
                  <w:rFonts w:ascii="Courier New" w:eastAsiaTheme="minorHAnsi" w:hAnsi="Courier New" w:cs="Courier New"/>
                  <w:sz w:val="20"/>
                  <w:szCs w:val="20"/>
                  <w:lang w:eastAsia="en-US"/>
                  <w:rPrChange w:id="834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34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seasondescription</w:delText>
              </w:r>
              <w:r w:rsidRPr="00866AF5" w:rsidDel="00866AF5">
                <w:rPr>
                  <w:rFonts w:ascii="Courier New" w:eastAsiaTheme="minorHAnsi" w:hAnsi="Courier New" w:cs="Courier New"/>
                  <w:sz w:val="20"/>
                  <w:szCs w:val="20"/>
                  <w:lang w:eastAsia="en-US"/>
                  <w:rPrChange w:id="834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46" w:author="Анастасия ." w:date="2023-10-11T17:39:00Z"/>
                <w:rFonts w:ascii="Courier New" w:eastAsiaTheme="minorHAnsi" w:hAnsi="Courier New" w:cs="Courier New"/>
                <w:sz w:val="20"/>
                <w:szCs w:val="20"/>
                <w:lang w:eastAsia="en-US"/>
                <w:rPrChange w:id="8347" w:author="Анастасия ." w:date="2023-10-11T17:39:00Z">
                  <w:rPr>
                    <w:del w:id="8348" w:author="Анастасия ." w:date="2023-10-11T17:39:00Z"/>
                    <w:rFonts w:ascii="Courier New" w:eastAsiaTheme="minorHAnsi" w:hAnsi="Courier New" w:cs="Courier New"/>
                    <w:sz w:val="20"/>
                    <w:szCs w:val="20"/>
                    <w:lang w:val="en-US" w:eastAsia="en-US"/>
                  </w:rPr>
                </w:rPrChange>
              </w:rPr>
              <w:pPrChange w:id="8349" w:author="Анастасия ." w:date="2023-10-11T17:39:00Z">
                <w:pPr>
                  <w:ind w:firstLine="0"/>
                  <w:jc w:val="left"/>
                </w:pPr>
              </w:pPrChange>
            </w:pPr>
            <w:del w:id="8350" w:author="Анастасия ." w:date="2023-10-11T17:39:00Z">
              <w:r w:rsidRPr="00866AF5" w:rsidDel="00866AF5">
                <w:rPr>
                  <w:rFonts w:ascii="Courier New" w:eastAsiaTheme="minorHAnsi" w:hAnsi="Courier New" w:cs="Courier New"/>
                  <w:sz w:val="20"/>
                  <w:szCs w:val="20"/>
                  <w:lang w:eastAsia="en-US"/>
                  <w:rPrChange w:id="8351" w:author="Анастасия ." w:date="2023-10-11T17:39:00Z">
                    <w:rPr>
                      <w:rFonts w:ascii="Courier New" w:eastAsiaTheme="minorHAnsi" w:hAnsi="Courier New" w:cs="Courier New"/>
                      <w:sz w:val="20"/>
                      <w:szCs w:val="20"/>
                      <w:lang w:val="en-US" w:eastAsia="en-US"/>
                    </w:rPr>
                  </w:rPrChange>
                </w:rPr>
                <w:delText xml:space="preserve">119: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835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35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5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ON</w:delText>
              </w:r>
              <w:r w:rsidRPr="00866AF5" w:rsidDel="00866AF5">
                <w:rPr>
                  <w:rFonts w:ascii="Courier New" w:eastAsiaTheme="minorHAnsi" w:hAnsi="Courier New" w:cs="Courier New"/>
                  <w:sz w:val="20"/>
                  <w:szCs w:val="20"/>
                  <w:lang w:eastAsia="en-US"/>
                  <w:rPrChange w:id="835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5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SEASON</w:delText>
              </w:r>
              <w:r w:rsidRPr="00866AF5" w:rsidDel="00866AF5">
                <w:rPr>
                  <w:rFonts w:ascii="Courier New" w:eastAsiaTheme="minorHAnsi" w:hAnsi="Courier New" w:cs="Courier New"/>
                  <w:sz w:val="20"/>
                  <w:szCs w:val="20"/>
                  <w:lang w:eastAsia="en-US"/>
                  <w:rPrChange w:id="8357"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SE</w:delText>
              </w:r>
              <w:r w:rsidRPr="00866AF5" w:rsidDel="00866AF5">
                <w:rPr>
                  <w:rFonts w:ascii="Courier New" w:eastAsiaTheme="minorHAnsi" w:hAnsi="Courier New" w:cs="Courier New"/>
                  <w:sz w:val="20"/>
                  <w:szCs w:val="20"/>
                  <w:lang w:eastAsia="en-US"/>
                  <w:rPrChange w:id="835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SNAME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59" w:author="Анастасия ." w:date="2023-10-11T17:39:00Z"/>
                <w:rFonts w:ascii="Courier New" w:eastAsiaTheme="minorHAnsi" w:hAnsi="Courier New" w:cs="Courier New"/>
                <w:sz w:val="20"/>
                <w:szCs w:val="20"/>
                <w:lang w:eastAsia="en-US"/>
                <w:rPrChange w:id="8360" w:author="Анастасия ." w:date="2023-10-11T17:39:00Z">
                  <w:rPr>
                    <w:del w:id="8361" w:author="Анастасия ." w:date="2023-10-11T17:39:00Z"/>
                    <w:rFonts w:ascii="Courier New" w:eastAsiaTheme="minorHAnsi" w:hAnsi="Courier New" w:cs="Courier New"/>
                    <w:sz w:val="20"/>
                    <w:szCs w:val="20"/>
                    <w:lang w:val="en-US" w:eastAsia="en-US"/>
                  </w:rPr>
                </w:rPrChange>
              </w:rPr>
              <w:pPrChange w:id="8362" w:author="Анастасия ." w:date="2023-10-11T17:39:00Z">
                <w:pPr>
                  <w:ind w:firstLine="0"/>
                  <w:jc w:val="left"/>
                </w:pPr>
              </w:pPrChange>
            </w:pPr>
            <w:del w:id="8363" w:author="Анастасия ." w:date="2023-10-11T17:39:00Z">
              <w:r w:rsidRPr="00866AF5" w:rsidDel="00866AF5">
                <w:rPr>
                  <w:rFonts w:ascii="Courier New" w:eastAsiaTheme="minorHAnsi" w:hAnsi="Courier New" w:cs="Courier New"/>
                  <w:sz w:val="20"/>
                  <w:szCs w:val="20"/>
                  <w:lang w:eastAsia="en-US"/>
                  <w:rPrChange w:id="8364" w:author="Анастасия ." w:date="2023-10-11T17:39:00Z">
                    <w:rPr>
                      <w:rFonts w:ascii="Courier New" w:eastAsiaTheme="minorHAnsi" w:hAnsi="Courier New" w:cs="Courier New"/>
                      <w:sz w:val="20"/>
                      <w:szCs w:val="20"/>
                      <w:lang w:val="en-US" w:eastAsia="en-US"/>
                    </w:rPr>
                  </w:rPrChange>
                </w:rPr>
                <w:delText xml:space="preserve">120: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36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36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367"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36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69" w:author="Анастасия ." w:date="2023-10-11T17:39:00Z"/>
                <w:rFonts w:ascii="Courier New" w:eastAsiaTheme="minorHAnsi" w:hAnsi="Courier New" w:cs="Courier New"/>
                <w:sz w:val="20"/>
                <w:szCs w:val="20"/>
                <w:lang w:eastAsia="en-US"/>
                <w:rPrChange w:id="8370" w:author="Анастасия ." w:date="2023-10-11T17:39:00Z">
                  <w:rPr>
                    <w:del w:id="8371" w:author="Анастасия ." w:date="2023-10-11T17:39:00Z"/>
                    <w:rFonts w:ascii="Courier New" w:eastAsiaTheme="minorHAnsi" w:hAnsi="Courier New" w:cs="Courier New"/>
                    <w:sz w:val="20"/>
                    <w:szCs w:val="20"/>
                    <w:lang w:val="en-US" w:eastAsia="en-US"/>
                  </w:rPr>
                </w:rPrChange>
              </w:rPr>
              <w:pPrChange w:id="8372" w:author="Анастасия ." w:date="2023-10-11T17:39:00Z">
                <w:pPr>
                  <w:ind w:firstLine="0"/>
                  <w:jc w:val="left"/>
                </w:pPr>
              </w:pPrChange>
            </w:pPr>
            <w:del w:id="8373" w:author="Анастасия ." w:date="2023-10-11T17:39:00Z">
              <w:r w:rsidRPr="00866AF5" w:rsidDel="00866AF5">
                <w:rPr>
                  <w:rFonts w:ascii="Courier New" w:eastAsiaTheme="minorHAnsi" w:hAnsi="Courier New" w:cs="Courier New"/>
                  <w:sz w:val="20"/>
                  <w:szCs w:val="20"/>
                  <w:lang w:eastAsia="en-US"/>
                  <w:rPrChange w:id="8374" w:author="Анастасия ." w:date="2023-10-11T17:39:00Z">
                    <w:rPr>
                      <w:rFonts w:ascii="Courier New" w:eastAsiaTheme="minorHAnsi" w:hAnsi="Courier New" w:cs="Courier New"/>
                      <w:sz w:val="20"/>
                      <w:szCs w:val="20"/>
                      <w:lang w:val="en-US" w:eastAsia="en-US"/>
                    </w:rPr>
                  </w:rPrChange>
                </w:rPr>
                <w:delText xml:space="preserve">121: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37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37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77" w:author="Анастасия ." w:date="2023-10-11T17:39:00Z"/>
                <w:rFonts w:ascii="Courier New" w:eastAsiaTheme="minorHAnsi" w:hAnsi="Courier New" w:cs="Courier New"/>
                <w:sz w:val="20"/>
                <w:szCs w:val="20"/>
                <w:lang w:eastAsia="en-US"/>
                <w:rPrChange w:id="8378" w:author="Анастасия ." w:date="2023-10-11T17:39:00Z">
                  <w:rPr>
                    <w:del w:id="8379" w:author="Анастасия ." w:date="2023-10-11T17:39:00Z"/>
                    <w:rFonts w:ascii="Courier New" w:eastAsiaTheme="minorHAnsi" w:hAnsi="Courier New" w:cs="Courier New"/>
                    <w:sz w:val="20"/>
                    <w:szCs w:val="20"/>
                    <w:lang w:val="en-US" w:eastAsia="en-US"/>
                  </w:rPr>
                </w:rPrChange>
              </w:rPr>
              <w:pPrChange w:id="8380" w:author="Анастасия ." w:date="2023-10-11T17:39:00Z">
                <w:pPr>
                  <w:ind w:firstLine="0"/>
                  <w:jc w:val="left"/>
                </w:pPr>
              </w:pPrChange>
            </w:pPr>
            <w:del w:id="8381" w:author="Анастасия ." w:date="2023-10-11T17:39:00Z">
              <w:r w:rsidRPr="00866AF5" w:rsidDel="00866AF5">
                <w:rPr>
                  <w:rFonts w:ascii="Courier New" w:eastAsiaTheme="minorHAnsi" w:hAnsi="Courier New" w:cs="Courier New"/>
                  <w:sz w:val="20"/>
                  <w:szCs w:val="20"/>
                  <w:lang w:eastAsia="en-US"/>
                  <w:rPrChange w:id="8382" w:author="Анастасия ." w:date="2023-10-11T17:39:00Z">
                    <w:rPr>
                      <w:rFonts w:ascii="Courier New" w:eastAsiaTheme="minorHAnsi" w:hAnsi="Courier New" w:cs="Courier New"/>
                      <w:sz w:val="20"/>
                      <w:szCs w:val="20"/>
                      <w:lang w:val="en-US" w:eastAsia="en-US"/>
                    </w:rPr>
                  </w:rPrChange>
                </w:rPr>
                <w:delText xml:space="preserve">122: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38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38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385" w:author="Анастасия ." w:date="2023-10-11T17:39:00Z">
                    <w:rPr>
                      <w:rFonts w:ascii="Courier New" w:eastAsiaTheme="minorHAnsi" w:hAnsi="Courier New" w:cs="Courier New"/>
                      <w:sz w:val="20"/>
                      <w:szCs w:val="20"/>
                      <w:lang w:val="en-US" w:eastAsia="en-US"/>
                    </w:rPr>
                  </w:rPrChange>
                </w:rPr>
                <w:delText xml:space="preserve"> = 9</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86" w:author="Анастасия ." w:date="2023-10-11T17:39:00Z"/>
                <w:rFonts w:ascii="Courier New" w:eastAsiaTheme="minorHAnsi" w:hAnsi="Courier New" w:cs="Courier New"/>
                <w:sz w:val="20"/>
                <w:szCs w:val="20"/>
                <w:lang w:eastAsia="en-US"/>
                <w:rPrChange w:id="8387" w:author="Анастасия ." w:date="2023-10-11T17:39:00Z">
                  <w:rPr>
                    <w:del w:id="8388" w:author="Анастасия ." w:date="2023-10-11T17:39:00Z"/>
                    <w:rFonts w:ascii="Courier New" w:eastAsiaTheme="minorHAnsi" w:hAnsi="Courier New" w:cs="Courier New"/>
                    <w:sz w:val="20"/>
                    <w:szCs w:val="20"/>
                    <w:lang w:val="en-US" w:eastAsia="en-US"/>
                  </w:rPr>
                </w:rPrChange>
              </w:rPr>
              <w:pPrChange w:id="8389" w:author="Анастасия ." w:date="2023-10-11T17:39:00Z">
                <w:pPr>
                  <w:ind w:firstLine="0"/>
                  <w:jc w:val="left"/>
                </w:pPr>
              </w:pPrChange>
            </w:pPr>
            <w:del w:id="8390" w:author="Анастасия ." w:date="2023-10-11T17:39:00Z">
              <w:r w:rsidRPr="00866AF5" w:rsidDel="00866AF5">
                <w:rPr>
                  <w:rFonts w:ascii="Courier New" w:eastAsiaTheme="minorHAnsi" w:hAnsi="Courier New" w:cs="Courier New"/>
                  <w:sz w:val="20"/>
                  <w:szCs w:val="20"/>
                  <w:lang w:eastAsia="en-US"/>
                  <w:rPrChange w:id="8391" w:author="Анастасия ." w:date="2023-10-11T17:39:00Z">
                    <w:rPr>
                      <w:rFonts w:ascii="Courier New" w:eastAsiaTheme="minorHAnsi" w:hAnsi="Courier New" w:cs="Courier New"/>
                      <w:sz w:val="20"/>
                      <w:szCs w:val="20"/>
                      <w:lang w:val="en-US" w:eastAsia="en-US"/>
                    </w:rPr>
                  </w:rPrChange>
                </w:rPr>
                <w:delText xml:space="preserve">123:                         </w:delText>
              </w:r>
              <w:r w:rsidRPr="00D42ABA" w:rsidDel="00866AF5">
                <w:rPr>
                  <w:rFonts w:ascii="Courier New" w:eastAsiaTheme="minorHAnsi" w:hAnsi="Courier New" w:cs="Courier New"/>
                  <w:sz w:val="20"/>
                  <w:szCs w:val="20"/>
                  <w:lang w:val="en-US" w:eastAsia="en-US"/>
                </w:rPr>
                <w:delText>UNION</w:delText>
              </w:r>
              <w:r w:rsidRPr="00866AF5" w:rsidDel="00866AF5">
                <w:rPr>
                  <w:rFonts w:ascii="Courier New" w:eastAsiaTheme="minorHAnsi" w:hAnsi="Courier New" w:cs="Courier New"/>
                  <w:sz w:val="20"/>
                  <w:szCs w:val="20"/>
                  <w:lang w:eastAsia="en-US"/>
                  <w:rPrChange w:id="8392"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393" w:author="Анастасия ." w:date="2023-10-11T17:39:00Z"/>
                <w:rFonts w:ascii="Courier New" w:eastAsiaTheme="minorHAnsi" w:hAnsi="Courier New" w:cs="Courier New"/>
                <w:sz w:val="20"/>
                <w:szCs w:val="20"/>
                <w:lang w:eastAsia="en-US"/>
                <w:rPrChange w:id="8394" w:author="Анастасия ." w:date="2023-10-11T17:39:00Z">
                  <w:rPr>
                    <w:del w:id="8395" w:author="Анастасия ." w:date="2023-10-11T17:39:00Z"/>
                    <w:rFonts w:ascii="Courier New" w:eastAsiaTheme="minorHAnsi" w:hAnsi="Courier New" w:cs="Courier New"/>
                    <w:sz w:val="20"/>
                    <w:szCs w:val="20"/>
                    <w:lang w:val="en-US" w:eastAsia="en-US"/>
                  </w:rPr>
                </w:rPrChange>
              </w:rPr>
              <w:pPrChange w:id="8396" w:author="Анастасия ." w:date="2023-10-11T17:39:00Z">
                <w:pPr>
                  <w:ind w:firstLine="0"/>
                  <w:jc w:val="left"/>
                </w:pPr>
              </w:pPrChange>
            </w:pPr>
            <w:del w:id="8397" w:author="Анастасия ." w:date="2023-10-11T17:39:00Z">
              <w:r w:rsidRPr="00866AF5" w:rsidDel="00866AF5">
                <w:rPr>
                  <w:rFonts w:ascii="Courier New" w:eastAsiaTheme="minorHAnsi" w:hAnsi="Courier New" w:cs="Courier New"/>
                  <w:sz w:val="20"/>
                  <w:szCs w:val="20"/>
                  <w:lang w:eastAsia="en-US"/>
                  <w:rPrChange w:id="8398" w:author="Анастасия ." w:date="2023-10-11T17:39:00Z">
                    <w:rPr>
                      <w:rFonts w:ascii="Courier New" w:eastAsiaTheme="minorHAnsi" w:hAnsi="Courier New" w:cs="Courier New"/>
                      <w:sz w:val="20"/>
                      <w:szCs w:val="20"/>
                      <w:lang w:val="en-US" w:eastAsia="en-US"/>
                    </w:rPr>
                  </w:rPrChange>
                </w:rPr>
                <w:delText xml:space="preserve">124: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39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0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40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02" w:author="Анастасия ." w:date="2023-10-11T17:39:00Z"/>
                <w:rFonts w:ascii="Courier New" w:eastAsiaTheme="minorHAnsi" w:hAnsi="Courier New" w:cs="Courier New"/>
                <w:sz w:val="20"/>
                <w:szCs w:val="20"/>
                <w:lang w:eastAsia="en-US"/>
                <w:rPrChange w:id="8403" w:author="Анастасия ." w:date="2023-10-11T17:39:00Z">
                  <w:rPr>
                    <w:del w:id="8404" w:author="Анастасия ." w:date="2023-10-11T17:39:00Z"/>
                    <w:rFonts w:ascii="Courier New" w:eastAsiaTheme="minorHAnsi" w:hAnsi="Courier New" w:cs="Courier New"/>
                    <w:sz w:val="20"/>
                    <w:szCs w:val="20"/>
                    <w:lang w:val="en-US" w:eastAsia="en-US"/>
                  </w:rPr>
                </w:rPrChange>
              </w:rPr>
              <w:pPrChange w:id="8405" w:author="Анастасия ." w:date="2023-10-11T17:39:00Z">
                <w:pPr>
                  <w:ind w:firstLine="0"/>
                  <w:jc w:val="left"/>
                </w:pPr>
              </w:pPrChange>
            </w:pPr>
            <w:del w:id="8406" w:author="Анастасия ." w:date="2023-10-11T17:39:00Z">
              <w:r w:rsidRPr="00866AF5" w:rsidDel="00866AF5">
                <w:rPr>
                  <w:rFonts w:ascii="Courier New" w:eastAsiaTheme="minorHAnsi" w:hAnsi="Courier New" w:cs="Courier New"/>
                  <w:sz w:val="20"/>
                  <w:szCs w:val="20"/>
                  <w:lang w:eastAsia="en-US"/>
                  <w:rPrChange w:id="8407" w:author="Анастасия ." w:date="2023-10-11T17:39:00Z">
                    <w:rPr>
                      <w:rFonts w:ascii="Courier New" w:eastAsiaTheme="minorHAnsi" w:hAnsi="Courier New" w:cs="Courier New"/>
                      <w:sz w:val="20"/>
                      <w:szCs w:val="20"/>
                      <w:lang w:val="en-US" w:eastAsia="en-US"/>
                    </w:rPr>
                  </w:rPrChange>
                </w:rPr>
                <w:delText>125: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40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w:delText>
              </w:r>
              <w:r w:rsidRPr="00866AF5" w:rsidDel="00866AF5">
                <w:rPr>
                  <w:rFonts w:ascii="Courier New" w:eastAsiaTheme="minorHAnsi" w:hAnsi="Courier New" w:cs="Courier New"/>
                  <w:sz w:val="20"/>
                  <w:szCs w:val="20"/>
                  <w:lang w:eastAsia="en-US"/>
                  <w:rPrChange w:id="840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DATEBEFOREWEAR</w:delText>
              </w:r>
              <w:r w:rsidRPr="00866AF5" w:rsidDel="00866AF5">
                <w:rPr>
                  <w:rFonts w:ascii="Courier New" w:eastAsiaTheme="minorHAnsi" w:hAnsi="Courier New" w:cs="Courier New"/>
                  <w:sz w:val="20"/>
                  <w:szCs w:val="20"/>
                  <w:lang w:eastAsia="en-US"/>
                  <w:rPrChange w:id="84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41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additionalcalculations</w:delText>
              </w:r>
              <w:r w:rsidRPr="00866AF5" w:rsidDel="00866AF5">
                <w:rPr>
                  <w:rFonts w:ascii="Courier New" w:eastAsiaTheme="minorHAnsi" w:hAnsi="Courier New" w:cs="Courier New"/>
                  <w:sz w:val="20"/>
                  <w:szCs w:val="20"/>
                  <w:lang w:eastAsia="en-US"/>
                  <w:rPrChange w:id="841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w:delText>
              </w:r>
              <w:r w:rsidRPr="00866AF5" w:rsidDel="00866AF5">
                <w:rPr>
                  <w:rFonts w:ascii="Courier New" w:eastAsiaTheme="minorHAnsi" w:hAnsi="Courier New" w:cs="Courier New"/>
                  <w:sz w:val="20"/>
                  <w:szCs w:val="20"/>
                  <w:lang w:eastAsia="en-US"/>
                  <w:rPrChange w:id="841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41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AD</w:delText>
              </w:r>
              <w:r w:rsidRPr="00866AF5" w:rsidDel="00866AF5">
                <w:rPr>
                  <w:rFonts w:ascii="Courier New" w:eastAsiaTheme="minorHAnsi" w:hAnsi="Courier New" w:cs="Courier New"/>
                  <w:sz w:val="20"/>
                  <w:szCs w:val="20"/>
                  <w:lang w:eastAsia="en-US"/>
                  <w:rPrChange w:id="841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8416"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41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41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1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20" w:author="Анастасия ." w:date="2023-10-11T17:39:00Z"/>
                <w:rFonts w:ascii="Courier New" w:eastAsiaTheme="minorHAnsi" w:hAnsi="Courier New" w:cs="Courier New"/>
                <w:sz w:val="20"/>
                <w:szCs w:val="20"/>
                <w:lang w:eastAsia="en-US"/>
                <w:rPrChange w:id="8421" w:author="Анастасия ." w:date="2023-10-11T17:39:00Z">
                  <w:rPr>
                    <w:del w:id="8422" w:author="Анастасия ." w:date="2023-10-11T17:39:00Z"/>
                    <w:rFonts w:ascii="Courier New" w:eastAsiaTheme="minorHAnsi" w:hAnsi="Courier New" w:cs="Courier New"/>
                    <w:sz w:val="20"/>
                    <w:szCs w:val="20"/>
                    <w:lang w:val="en-US" w:eastAsia="en-US"/>
                  </w:rPr>
                </w:rPrChange>
              </w:rPr>
              <w:pPrChange w:id="8423" w:author="Анастасия ." w:date="2023-10-11T17:39:00Z">
                <w:pPr>
                  <w:ind w:firstLine="0"/>
                  <w:jc w:val="left"/>
                </w:pPr>
              </w:pPrChange>
            </w:pPr>
            <w:del w:id="8424" w:author="Анастасия ." w:date="2023-10-11T17:39:00Z">
              <w:r w:rsidRPr="00866AF5" w:rsidDel="00866AF5">
                <w:rPr>
                  <w:rFonts w:ascii="Courier New" w:eastAsiaTheme="minorHAnsi" w:hAnsi="Courier New" w:cs="Courier New"/>
                  <w:sz w:val="20"/>
                  <w:szCs w:val="20"/>
                  <w:lang w:eastAsia="en-US"/>
                  <w:rPrChange w:id="8425" w:author="Анастасия ." w:date="2023-10-11T17:39:00Z">
                    <w:rPr>
                      <w:rFonts w:ascii="Courier New" w:eastAsiaTheme="minorHAnsi" w:hAnsi="Courier New" w:cs="Courier New"/>
                      <w:sz w:val="20"/>
                      <w:szCs w:val="20"/>
                      <w:lang w:val="en-US" w:eastAsia="en-US"/>
                    </w:rPr>
                  </w:rPrChange>
                </w:rPr>
                <w:delText xml:space="preserve">126: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42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42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28" w:author="Анастасия ." w:date="2023-10-11T17:39:00Z"/>
                <w:rFonts w:ascii="Courier New" w:eastAsiaTheme="minorHAnsi" w:hAnsi="Courier New" w:cs="Courier New"/>
                <w:sz w:val="20"/>
                <w:szCs w:val="20"/>
                <w:lang w:eastAsia="en-US"/>
                <w:rPrChange w:id="8429" w:author="Анастасия ." w:date="2023-10-11T17:39:00Z">
                  <w:rPr>
                    <w:del w:id="8430" w:author="Анастасия ." w:date="2023-10-11T17:39:00Z"/>
                    <w:rFonts w:ascii="Courier New" w:eastAsiaTheme="minorHAnsi" w:hAnsi="Courier New" w:cs="Courier New"/>
                    <w:sz w:val="20"/>
                    <w:szCs w:val="20"/>
                    <w:lang w:val="en-US" w:eastAsia="en-US"/>
                  </w:rPr>
                </w:rPrChange>
              </w:rPr>
              <w:pPrChange w:id="8431" w:author="Анастасия ." w:date="2023-10-11T17:39:00Z">
                <w:pPr>
                  <w:ind w:firstLine="0"/>
                  <w:jc w:val="left"/>
                </w:pPr>
              </w:pPrChange>
            </w:pPr>
            <w:del w:id="8432" w:author="Анастасия ." w:date="2023-10-11T17:39:00Z">
              <w:r w:rsidRPr="00866AF5" w:rsidDel="00866AF5">
                <w:rPr>
                  <w:rFonts w:ascii="Courier New" w:eastAsiaTheme="minorHAnsi" w:hAnsi="Courier New" w:cs="Courier New"/>
                  <w:sz w:val="20"/>
                  <w:szCs w:val="20"/>
                  <w:lang w:eastAsia="en-US"/>
                  <w:rPrChange w:id="8433" w:author="Анастасия ." w:date="2023-10-11T17:39:00Z">
                    <w:rPr>
                      <w:rFonts w:ascii="Courier New" w:eastAsiaTheme="minorHAnsi" w:hAnsi="Courier New" w:cs="Courier New"/>
                      <w:sz w:val="20"/>
                      <w:szCs w:val="20"/>
                      <w:lang w:val="en-US" w:eastAsia="en-US"/>
                    </w:rPr>
                  </w:rPrChange>
                </w:rPr>
                <w:delText xml:space="preserve">127: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43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3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436" w:author="Анастасия ." w:date="2023-10-11T17:39:00Z">
                    <w:rPr>
                      <w:rFonts w:ascii="Courier New" w:eastAsiaTheme="minorHAnsi" w:hAnsi="Courier New" w:cs="Courier New"/>
                      <w:sz w:val="20"/>
                      <w:szCs w:val="20"/>
                      <w:lang w:val="en-US" w:eastAsia="en-US"/>
                    </w:rPr>
                  </w:rPrChange>
                </w:rPr>
                <w:delText xml:space="preserve"> = 10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37" w:author="Анастасия ." w:date="2023-10-11T17:39:00Z"/>
                <w:rFonts w:ascii="Courier New" w:eastAsiaTheme="minorHAnsi" w:hAnsi="Courier New" w:cs="Courier New"/>
                <w:sz w:val="20"/>
                <w:szCs w:val="20"/>
                <w:lang w:eastAsia="en-US"/>
                <w:rPrChange w:id="8438" w:author="Анастасия ." w:date="2023-10-11T17:39:00Z">
                  <w:rPr>
                    <w:del w:id="8439" w:author="Анастасия ." w:date="2023-10-11T17:39:00Z"/>
                    <w:rFonts w:ascii="Courier New" w:eastAsiaTheme="minorHAnsi" w:hAnsi="Courier New" w:cs="Courier New"/>
                    <w:sz w:val="20"/>
                    <w:szCs w:val="20"/>
                    <w:lang w:val="en-US" w:eastAsia="en-US"/>
                  </w:rPr>
                </w:rPrChange>
              </w:rPr>
              <w:pPrChange w:id="8440" w:author="Анастасия ." w:date="2023-10-11T17:39:00Z">
                <w:pPr>
                  <w:ind w:firstLine="0"/>
                  <w:jc w:val="left"/>
                </w:pPr>
              </w:pPrChange>
            </w:pPr>
            <w:del w:id="8441" w:author="Анастасия ." w:date="2023-10-11T17:39:00Z">
              <w:r w:rsidRPr="00866AF5" w:rsidDel="00866AF5">
                <w:rPr>
                  <w:rFonts w:ascii="Courier New" w:eastAsiaTheme="minorHAnsi" w:hAnsi="Courier New" w:cs="Courier New"/>
                  <w:sz w:val="20"/>
                  <w:szCs w:val="20"/>
                  <w:lang w:eastAsia="en-US"/>
                  <w:rPrChange w:id="8442" w:author="Анастасия ." w:date="2023-10-11T17:39:00Z">
                    <w:rPr>
                      <w:rFonts w:ascii="Courier New" w:eastAsiaTheme="minorHAnsi" w:hAnsi="Courier New" w:cs="Courier New"/>
                      <w:sz w:val="20"/>
                      <w:szCs w:val="20"/>
                      <w:lang w:val="en-US" w:eastAsia="en-US"/>
                    </w:rPr>
                  </w:rPrChange>
                </w:rPr>
                <w:delText xml:space="preserve">128: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43" w:author="Анастасия ." w:date="2023-10-11T17:39:00Z"/>
                <w:rFonts w:ascii="Courier New" w:eastAsiaTheme="minorHAnsi" w:hAnsi="Courier New" w:cs="Courier New"/>
                <w:sz w:val="20"/>
                <w:szCs w:val="20"/>
                <w:lang w:eastAsia="en-US"/>
                <w:rPrChange w:id="8444" w:author="Анастасия ." w:date="2023-10-11T17:39:00Z">
                  <w:rPr>
                    <w:del w:id="8445" w:author="Анастасия ." w:date="2023-10-11T17:39:00Z"/>
                    <w:rFonts w:ascii="Courier New" w:eastAsiaTheme="minorHAnsi" w:hAnsi="Courier New" w:cs="Courier New"/>
                    <w:sz w:val="20"/>
                    <w:szCs w:val="20"/>
                    <w:lang w:val="en-US" w:eastAsia="en-US"/>
                  </w:rPr>
                </w:rPrChange>
              </w:rPr>
              <w:pPrChange w:id="8446" w:author="Анастасия ." w:date="2023-10-11T17:39:00Z">
                <w:pPr>
                  <w:ind w:firstLine="0"/>
                  <w:jc w:val="left"/>
                </w:pPr>
              </w:pPrChange>
            </w:pPr>
            <w:del w:id="8447" w:author="Анастасия ." w:date="2023-10-11T17:39:00Z">
              <w:r w:rsidRPr="00866AF5" w:rsidDel="00866AF5">
                <w:rPr>
                  <w:rFonts w:ascii="Courier New" w:eastAsiaTheme="minorHAnsi" w:hAnsi="Courier New" w:cs="Courier New"/>
                  <w:sz w:val="20"/>
                  <w:szCs w:val="20"/>
                  <w:lang w:eastAsia="en-US"/>
                  <w:rPrChange w:id="8448" w:author="Анастасия ." w:date="2023-10-11T17:39:00Z">
                    <w:rPr>
                      <w:rFonts w:ascii="Courier New" w:eastAsiaTheme="minorHAnsi" w:hAnsi="Courier New" w:cs="Courier New"/>
                      <w:sz w:val="20"/>
                      <w:szCs w:val="20"/>
                      <w:lang w:val="en-US" w:eastAsia="en-US"/>
                    </w:rPr>
                  </w:rPrChange>
                </w:rPr>
                <w:delText xml:space="preserve">129: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44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5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45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52" w:author="Анастасия ." w:date="2023-10-11T17:39:00Z"/>
                <w:rFonts w:ascii="Courier New" w:eastAsiaTheme="minorHAnsi" w:hAnsi="Courier New" w:cs="Courier New"/>
                <w:sz w:val="20"/>
                <w:szCs w:val="20"/>
                <w:lang w:eastAsia="en-US"/>
                <w:rPrChange w:id="8453" w:author="Анастасия ." w:date="2023-10-11T17:39:00Z">
                  <w:rPr>
                    <w:del w:id="8454" w:author="Анастасия ." w:date="2023-10-11T17:39:00Z"/>
                    <w:rFonts w:ascii="Courier New" w:eastAsiaTheme="minorHAnsi" w:hAnsi="Courier New" w:cs="Courier New"/>
                    <w:sz w:val="20"/>
                    <w:szCs w:val="20"/>
                    <w:lang w:val="en-US" w:eastAsia="en-US"/>
                  </w:rPr>
                </w:rPrChange>
              </w:rPr>
              <w:pPrChange w:id="8455" w:author="Анастасия ." w:date="2023-10-11T17:39:00Z">
                <w:pPr>
                  <w:ind w:firstLine="0"/>
                  <w:jc w:val="left"/>
                </w:pPr>
              </w:pPrChange>
            </w:pPr>
            <w:del w:id="8456" w:author="Анастасия ." w:date="2023-10-11T17:39:00Z">
              <w:r w:rsidRPr="00866AF5" w:rsidDel="00866AF5">
                <w:rPr>
                  <w:rFonts w:ascii="Courier New" w:eastAsiaTheme="minorHAnsi" w:hAnsi="Courier New" w:cs="Courier New"/>
                  <w:sz w:val="20"/>
                  <w:szCs w:val="20"/>
                  <w:lang w:eastAsia="en-US"/>
                  <w:rPrChange w:id="8457" w:author="Анастасия ." w:date="2023-10-11T17:39:00Z">
                    <w:rPr>
                      <w:rFonts w:ascii="Courier New" w:eastAsiaTheme="minorHAnsi" w:hAnsi="Courier New" w:cs="Courier New"/>
                      <w:sz w:val="20"/>
                      <w:szCs w:val="20"/>
                      <w:lang w:val="en-US" w:eastAsia="en-US"/>
                    </w:rPr>
                  </w:rPrChange>
                </w:rPr>
                <w:delText>130: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45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8459" w:author="Анастасия ." w:date="2023-10-11T17:39:00Z">
                    <w:rPr>
                      <w:rFonts w:ascii="Courier New" w:eastAsiaTheme="minorHAnsi" w:hAnsi="Courier New" w:cs="Courier New"/>
                      <w:sz w:val="20"/>
                      <w:szCs w:val="20"/>
                      <w:lang w:val="en-US" w:eastAsia="en-US"/>
                    </w:rPr>
                  </w:rPrChange>
                </w:rPr>
                <w:delText>_</w:delText>
              </w:r>
              <w:r w:rsidRPr="00D42ABA" w:rsidDel="00866AF5">
                <w:rPr>
                  <w:rFonts w:ascii="Courier New" w:eastAsiaTheme="minorHAnsi" w:hAnsi="Courier New" w:cs="Courier New"/>
                  <w:sz w:val="20"/>
                  <w:szCs w:val="20"/>
                  <w:lang w:val="en-US" w:eastAsia="en-US"/>
                </w:rPr>
                <w:delText>CHAR</w:delText>
              </w:r>
              <w:r w:rsidRPr="00866AF5" w:rsidDel="00866AF5">
                <w:rPr>
                  <w:rFonts w:ascii="Courier New" w:eastAsiaTheme="minorHAnsi" w:hAnsi="Courier New" w:cs="Courier New"/>
                  <w:sz w:val="20"/>
                  <w:szCs w:val="20"/>
                  <w:lang w:eastAsia="en-US"/>
                  <w:rPrChange w:id="846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46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DIAMETER</w:delText>
              </w:r>
              <w:r w:rsidRPr="00866AF5" w:rsidDel="00866AF5">
                <w:rPr>
                  <w:rFonts w:ascii="Courier New" w:eastAsiaTheme="minorHAnsi" w:hAnsi="Courier New" w:cs="Courier New"/>
                  <w:sz w:val="20"/>
                  <w:szCs w:val="20"/>
                  <w:lang w:eastAsia="en-US"/>
                  <w:rPrChange w:id="846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46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46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46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46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46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46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46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47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7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72" w:author="Анастасия ." w:date="2023-10-11T17:39:00Z"/>
                <w:rFonts w:ascii="Courier New" w:eastAsiaTheme="minorHAnsi" w:hAnsi="Courier New" w:cs="Courier New"/>
                <w:sz w:val="20"/>
                <w:szCs w:val="20"/>
                <w:lang w:eastAsia="en-US"/>
                <w:rPrChange w:id="8473" w:author="Анастасия ." w:date="2023-10-11T17:39:00Z">
                  <w:rPr>
                    <w:del w:id="8474" w:author="Анастасия ." w:date="2023-10-11T17:39:00Z"/>
                    <w:rFonts w:ascii="Courier New" w:eastAsiaTheme="minorHAnsi" w:hAnsi="Courier New" w:cs="Courier New"/>
                    <w:sz w:val="20"/>
                    <w:szCs w:val="20"/>
                    <w:lang w:val="en-US" w:eastAsia="en-US"/>
                  </w:rPr>
                </w:rPrChange>
              </w:rPr>
              <w:pPrChange w:id="8475" w:author="Анастасия ." w:date="2023-10-11T17:39:00Z">
                <w:pPr>
                  <w:ind w:firstLine="0"/>
                  <w:jc w:val="left"/>
                </w:pPr>
              </w:pPrChange>
            </w:pPr>
            <w:del w:id="8476" w:author="Анастасия ." w:date="2023-10-11T17:39:00Z">
              <w:r w:rsidRPr="00866AF5" w:rsidDel="00866AF5">
                <w:rPr>
                  <w:rFonts w:ascii="Courier New" w:eastAsiaTheme="minorHAnsi" w:hAnsi="Courier New" w:cs="Courier New"/>
                  <w:sz w:val="20"/>
                  <w:szCs w:val="20"/>
                  <w:lang w:eastAsia="en-US"/>
                  <w:rPrChange w:id="8477" w:author="Анастасия ." w:date="2023-10-11T17:39:00Z">
                    <w:rPr>
                      <w:rFonts w:ascii="Courier New" w:eastAsiaTheme="minorHAnsi" w:hAnsi="Courier New" w:cs="Courier New"/>
                      <w:sz w:val="20"/>
                      <w:szCs w:val="20"/>
                      <w:lang w:val="en-US" w:eastAsia="en-US"/>
                    </w:rPr>
                  </w:rPrChange>
                </w:rPr>
                <w:delText xml:space="preserve">131: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47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47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80" w:author="Анастасия ." w:date="2023-10-11T17:39:00Z"/>
                <w:rFonts w:ascii="Courier New" w:eastAsiaTheme="minorHAnsi" w:hAnsi="Courier New" w:cs="Courier New"/>
                <w:sz w:val="20"/>
                <w:szCs w:val="20"/>
                <w:lang w:eastAsia="en-US"/>
                <w:rPrChange w:id="8481" w:author="Анастасия ." w:date="2023-10-11T17:39:00Z">
                  <w:rPr>
                    <w:del w:id="8482" w:author="Анастасия ." w:date="2023-10-11T17:39:00Z"/>
                    <w:rFonts w:ascii="Courier New" w:eastAsiaTheme="minorHAnsi" w:hAnsi="Courier New" w:cs="Courier New"/>
                    <w:sz w:val="20"/>
                    <w:szCs w:val="20"/>
                    <w:lang w:val="en-US" w:eastAsia="en-US"/>
                  </w:rPr>
                </w:rPrChange>
              </w:rPr>
              <w:pPrChange w:id="8483" w:author="Анастасия ." w:date="2023-10-11T17:39:00Z">
                <w:pPr>
                  <w:ind w:firstLine="0"/>
                  <w:jc w:val="left"/>
                </w:pPr>
              </w:pPrChange>
            </w:pPr>
            <w:del w:id="8484" w:author="Анастасия ." w:date="2023-10-11T17:39:00Z">
              <w:r w:rsidRPr="00866AF5" w:rsidDel="00866AF5">
                <w:rPr>
                  <w:rFonts w:ascii="Courier New" w:eastAsiaTheme="minorHAnsi" w:hAnsi="Courier New" w:cs="Courier New"/>
                  <w:sz w:val="20"/>
                  <w:szCs w:val="20"/>
                  <w:lang w:eastAsia="en-US"/>
                  <w:rPrChange w:id="8485" w:author="Анастасия ." w:date="2023-10-11T17:39:00Z">
                    <w:rPr>
                      <w:rFonts w:ascii="Courier New" w:eastAsiaTheme="minorHAnsi" w:hAnsi="Courier New" w:cs="Courier New"/>
                      <w:sz w:val="20"/>
                      <w:szCs w:val="20"/>
                      <w:lang w:val="en-US" w:eastAsia="en-US"/>
                    </w:rPr>
                  </w:rPrChange>
                </w:rPr>
                <w:delText xml:space="preserve">132: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48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48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488" w:author="Анастасия ." w:date="2023-10-11T17:39:00Z">
                    <w:rPr>
                      <w:rFonts w:ascii="Courier New" w:eastAsiaTheme="minorHAnsi" w:hAnsi="Courier New" w:cs="Courier New"/>
                      <w:sz w:val="20"/>
                      <w:szCs w:val="20"/>
                      <w:lang w:val="en-US" w:eastAsia="en-US"/>
                    </w:rPr>
                  </w:rPrChange>
                </w:rPr>
                <w:delText xml:space="preserve"> = 11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89" w:author="Анастасия ." w:date="2023-10-11T17:39:00Z"/>
                <w:rFonts w:ascii="Courier New" w:eastAsiaTheme="minorHAnsi" w:hAnsi="Courier New" w:cs="Courier New"/>
                <w:sz w:val="20"/>
                <w:szCs w:val="20"/>
                <w:lang w:eastAsia="en-US"/>
                <w:rPrChange w:id="8490" w:author="Анастасия ." w:date="2023-10-11T17:39:00Z">
                  <w:rPr>
                    <w:del w:id="8491" w:author="Анастасия ." w:date="2023-10-11T17:39:00Z"/>
                    <w:rFonts w:ascii="Courier New" w:eastAsiaTheme="minorHAnsi" w:hAnsi="Courier New" w:cs="Courier New"/>
                    <w:sz w:val="20"/>
                    <w:szCs w:val="20"/>
                    <w:lang w:val="en-US" w:eastAsia="en-US"/>
                  </w:rPr>
                </w:rPrChange>
              </w:rPr>
              <w:pPrChange w:id="8492" w:author="Анастасия ." w:date="2023-10-11T17:39:00Z">
                <w:pPr>
                  <w:ind w:firstLine="0"/>
                  <w:jc w:val="left"/>
                </w:pPr>
              </w:pPrChange>
            </w:pPr>
            <w:del w:id="8493" w:author="Анастасия ." w:date="2023-10-11T17:39:00Z">
              <w:r w:rsidRPr="00866AF5" w:rsidDel="00866AF5">
                <w:rPr>
                  <w:rFonts w:ascii="Courier New" w:eastAsiaTheme="minorHAnsi" w:hAnsi="Courier New" w:cs="Courier New"/>
                  <w:sz w:val="20"/>
                  <w:szCs w:val="20"/>
                  <w:lang w:eastAsia="en-US"/>
                  <w:rPrChange w:id="8494" w:author="Анастасия ." w:date="2023-10-11T17:39:00Z">
                    <w:rPr>
                      <w:rFonts w:ascii="Courier New" w:eastAsiaTheme="minorHAnsi" w:hAnsi="Courier New" w:cs="Courier New"/>
                      <w:sz w:val="20"/>
                      <w:szCs w:val="20"/>
                      <w:lang w:val="en-US" w:eastAsia="en-US"/>
                    </w:rPr>
                  </w:rPrChange>
                </w:rPr>
                <w:delText xml:space="preserve">133: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495" w:author="Анастасия ." w:date="2023-10-11T17:39:00Z"/>
                <w:rFonts w:ascii="Courier New" w:eastAsiaTheme="minorHAnsi" w:hAnsi="Courier New" w:cs="Courier New"/>
                <w:sz w:val="20"/>
                <w:szCs w:val="20"/>
                <w:lang w:eastAsia="en-US"/>
                <w:rPrChange w:id="8496" w:author="Анастасия ." w:date="2023-10-11T17:39:00Z">
                  <w:rPr>
                    <w:del w:id="8497" w:author="Анастасия ." w:date="2023-10-11T17:39:00Z"/>
                    <w:rFonts w:ascii="Courier New" w:eastAsiaTheme="minorHAnsi" w:hAnsi="Courier New" w:cs="Courier New"/>
                    <w:sz w:val="20"/>
                    <w:szCs w:val="20"/>
                    <w:lang w:val="en-US" w:eastAsia="en-US"/>
                  </w:rPr>
                </w:rPrChange>
              </w:rPr>
              <w:pPrChange w:id="8498" w:author="Анастасия ." w:date="2023-10-11T17:39:00Z">
                <w:pPr>
                  <w:ind w:firstLine="0"/>
                  <w:jc w:val="left"/>
                </w:pPr>
              </w:pPrChange>
            </w:pPr>
            <w:del w:id="8499" w:author="Анастасия ." w:date="2023-10-11T17:39:00Z">
              <w:r w:rsidRPr="00866AF5" w:rsidDel="00866AF5">
                <w:rPr>
                  <w:rFonts w:ascii="Courier New" w:eastAsiaTheme="minorHAnsi" w:hAnsi="Courier New" w:cs="Courier New"/>
                  <w:sz w:val="20"/>
                  <w:szCs w:val="20"/>
                  <w:lang w:eastAsia="en-US"/>
                  <w:rPrChange w:id="8500" w:author="Анастасия ." w:date="2023-10-11T17:39:00Z">
                    <w:rPr>
                      <w:rFonts w:ascii="Courier New" w:eastAsiaTheme="minorHAnsi" w:hAnsi="Courier New" w:cs="Courier New"/>
                      <w:sz w:val="20"/>
                      <w:szCs w:val="20"/>
                      <w:lang w:val="en-US" w:eastAsia="en-US"/>
                    </w:rPr>
                  </w:rPrChange>
                </w:rPr>
                <w:delText xml:space="preserve">134: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5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50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50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04" w:author="Анастасия ." w:date="2023-10-11T17:39:00Z"/>
                <w:rFonts w:ascii="Courier New" w:eastAsiaTheme="minorHAnsi" w:hAnsi="Courier New" w:cs="Courier New"/>
                <w:sz w:val="20"/>
                <w:szCs w:val="20"/>
                <w:lang w:eastAsia="en-US"/>
                <w:rPrChange w:id="8505" w:author="Анастасия ." w:date="2023-10-11T17:39:00Z">
                  <w:rPr>
                    <w:del w:id="8506" w:author="Анастасия ." w:date="2023-10-11T17:39:00Z"/>
                    <w:rFonts w:ascii="Courier New" w:eastAsiaTheme="minorHAnsi" w:hAnsi="Courier New" w:cs="Courier New"/>
                    <w:sz w:val="20"/>
                    <w:szCs w:val="20"/>
                    <w:lang w:val="en-US" w:eastAsia="en-US"/>
                  </w:rPr>
                </w:rPrChange>
              </w:rPr>
              <w:pPrChange w:id="8507" w:author="Анастасия ." w:date="2023-10-11T17:39:00Z">
                <w:pPr>
                  <w:ind w:firstLine="0"/>
                  <w:jc w:val="left"/>
                </w:pPr>
              </w:pPrChange>
            </w:pPr>
            <w:del w:id="8508" w:author="Анастасия ." w:date="2023-10-11T17:39:00Z">
              <w:r w:rsidRPr="00866AF5" w:rsidDel="00866AF5">
                <w:rPr>
                  <w:rFonts w:ascii="Courier New" w:eastAsiaTheme="minorHAnsi" w:hAnsi="Courier New" w:cs="Courier New"/>
                  <w:sz w:val="20"/>
                  <w:szCs w:val="20"/>
                  <w:lang w:eastAsia="en-US"/>
                  <w:rPrChange w:id="8509" w:author="Анастасия ." w:date="2023-10-11T17:39:00Z">
                    <w:rPr>
                      <w:rFonts w:ascii="Courier New" w:eastAsiaTheme="minorHAnsi" w:hAnsi="Courier New" w:cs="Courier New"/>
                      <w:sz w:val="20"/>
                      <w:szCs w:val="20"/>
                      <w:lang w:val="en-US" w:eastAsia="en-US"/>
                    </w:rPr>
                  </w:rPrChange>
                </w:rPr>
                <w:delText>135: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5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1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FRAMECONSTRUCTION</w:delText>
              </w:r>
              <w:r w:rsidRPr="00866AF5" w:rsidDel="00866AF5">
                <w:rPr>
                  <w:rFonts w:ascii="Courier New" w:eastAsiaTheme="minorHAnsi" w:hAnsi="Courier New" w:cs="Courier New"/>
                  <w:sz w:val="20"/>
                  <w:szCs w:val="20"/>
                  <w:lang w:eastAsia="en-US"/>
                  <w:rPrChange w:id="851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51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51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1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51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1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51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51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52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52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22" w:author="Анастасия ." w:date="2023-10-11T17:39:00Z"/>
                <w:rFonts w:ascii="Courier New" w:eastAsiaTheme="minorHAnsi" w:hAnsi="Courier New" w:cs="Courier New"/>
                <w:sz w:val="20"/>
                <w:szCs w:val="20"/>
                <w:lang w:eastAsia="en-US"/>
                <w:rPrChange w:id="8523" w:author="Анастасия ." w:date="2023-10-11T17:39:00Z">
                  <w:rPr>
                    <w:del w:id="8524" w:author="Анастасия ." w:date="2023-10-11T17:39:00Z"/>
                    <w:rFonts w:ascii="Courier New" w:eastAsiaTheme="minorHAnsi" w:hAnsi="Courier New" w:cs="Courier New"/>
                    <w:sz w:val="20"/>
                    <w:szCs w:val="20"/>
                    <w:lang w:val="en-US" w:eastAsia="en-US"/>
                  </w:rPr>
                </w:rPrChange>
              </w:rPr>
              <w:pPrChange w:id="8525" w:author="Анастасия ." w:date="2023-10-11T17:39:00Z">
                <w:pPr>
                  <w:ind w:firstLine="0"/>
                  <w:jc w:val="left"/>
                </w:pPr>
              </w:pPrChange>
            </w:pPr>
            <w:del w:id="8526" w:author="Анастасия ." w:date="2023-10-11T17:39:00Z">
              <w:r w:rsidRPr="00866AF5" w:rsidDel="00866AF5">
                <w:rPr>
                  <w:rFonts w:ascii="Courier New" w:eastAsiaTheme="minorHAnsi" w:hAnsi="Courier New" w:cs="Courier New"/>
                  <w:sz w:val="20"/>
                  <w:szCs w:val="20"/>
                  <w:lang w:eastAsia="en-US"/>
                  <w:rPrChange w:id="8527" w:author="Анастасия ." w:date="2023-10-11T17:39:00Z">
                    <w:rPr>
                      <w:rFonts w:ascii="Courier New" w:eastAsiaTheme="minorHAnsi" w:hAnsi="Courier New" w:cs="Courier New"/>
                      <w:sz w:val="20"/>
                      <w:szCs w:val="20"/>
                      <w:lang w:val="en-US" w:eastAsia="en-US"/>
                    </w:rPr>
                  </w:rPrChange>
                </w:rPr>
                <w:delText xml:space="preserve">136: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52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52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30" w:author="Анастасия ." w:date="2023-10-11T17:39:00Z"/>
                <w:rFonts w:ascii="Courier New" w:eastAsiaTheme="minorHAnsi" w:hAnsi="Courier New" w:cs="Courier New"/>
                <w:sz w:val="20"/>
                <w:szCs w:val="20"/>
                <w:lang w:eastAsia="en-US"/>
                <w:rPrChange w:id="8531" w:author="Анастасия ." w:date="2023-10-11T17:39:00Z">
                  <w:rPr>
                    <w:del w:id="8532" w:author="Анастасия ." w:date="2023-10-11T17:39:00Z"/>
                    <w:rFonts w:ascii="Courier New" w:eastAsiaTheme="minorHAnsi" w:hAnsi="Courier New" w:cs="Courier New"/>
                    <w:sz w:val="20"/>
                    <w:szCs w:val="20"/>
                    <w:lang w:val="en-US" w:eastAsia="en-US"/>
                  </w:rPr>
                </w:rPrChange>
              </w:rPr>
              <w:pPrChange w:id="8533" w:author="Анастасия ." w:date="2023-10-11T17:39:00Z">
                <w:pPr>
                  <w:ind w:firstLine="0"/>
                  <w:jc w:val="left"/>
                </w:pPr>
              </w:pPrChange>
            </w:pPr>
            <w:del w:id="8534" w:author="Анастасия ." w:date="2023-10-11T17:39:00Z">
              <w:r w:rsidRPr="00866AF5" w:rsidDel="00866AF5">
                <w:rPr>
                  <w:rFonts w:ascii="Courier New" w:eastAsiaTheme="minorHAnsi" w:hAnsi="Courier New" w:cs="Courier New"/>
                  <w:sz w:val="20"/>
                  <w:szCs w:val="20"/>
                  <w:lang w:eastAsia="en-US"/>
                  <w:rPrChange w:id="8535" w:author="Анастасия ." w:date="2023-10-11T17:39:00Z">
                    <w:rPr>
                      <w:rFonts w:ascii="Courier New" w:eastAsiaTheme="minorHAnsi" w:hAnsi="Courier New" w:cs="Courier New"/>
                      <w:sz w:val="20"/>
                      <w:szCs w:val="20"/>
                      <w:lang w:val="en-US" w:eastAsia="en-US"/>
                    </w:rPr>
                  </w:rPrChange>
                </w:rPr>
                <w:delText xml:space="preserve">137: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53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53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538" w:author="Анастасия ." w:date="2023-10-11T17:39:00Z">
                    <w:rPr>
                      <w:rFonts w:ascii="Courier New" w:eastAsiaTheme="minorHAnsi" w:hAnsi="Courier New" w:cs="Courier New"/>
                      <w:sz w:val="20"/>
                      <w:szCs w:val="20"/>
                      <w:lang w:val="en-US" w:eastAsia="en-US"/>
                    </w:rPr>
                  </w:rPrChange>
                </w:rPr>
                <w:delText xml:space="preserve"> = 12</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39" w:author="Анастасия ." w:date="2023-10-11T17:39:00Z"/>
                <w:rFonts w:ascii="Courier New" w:eastAsiaTheme="minorHAnsi" w:hAnsi="Courier New" w:cs="Courier New"/>
                <w:sz w:val="20"/>
                <w:szCs w:val="20"/>
                <w:lang w:eastAsia="en-US"/>
                <w:rPrChange w:id="8540" w:author="Анастасия ." w:date="2023-10-11T17:39:00Z">
                  <w:rPr>
                    <w:del w:id="8541" w:author="Анастасия ." w:date="2023-10-11T17:39:00Z"/>
                    <w:rFonts w:ascii="Courier New" w:eastAsiaTheme="minorHAnsi" w:hAnsi="Courier New" w:cs="Courier New"/>
                    <w:sz w:val="20"/>
                    <w:szCs w:val="20"/>
                    <w:lang w:val="en-US" w:eastAsia="en-US"/>
                  </w:rPr>
                </w:rPrChange>
              </w:rPr>
              <w:pPrChange w:id="8542" w:author="Анастасия ." w:date="2023-10-11T17:39:00Z">
                <w:pPr>
                  <w:ind w:firstLine="0"/>
                  <w:jc w:val="left"/>
                </w:pPr>
              </w:pPrChange>
            </w:pPr>
            <w:del w:id="8543" w:author="Анастасия ." w:date="2023-10-11T17:39:00Z">
              <w:r w:rsidRPr="00866AF5" w:rsidDel="00866AF5">
                <w:rPr>
                  <w:rFonts w:ascii="Courier New" w:eastAsiaTheme="minorHAnsi" w:hAnsi="Courier New" w:cs="Courier New"/>
                  <w:sz w:val="20"/>
                  <w:szCs w:val="20"/>
                  <w:lang w:eastAsia="en-US"/>
                  <w:rPrChange w:id="8544" w:author="Анастасия ." w:date="2023-10-11T17:39:00Z">
                    <w:rPr>
                      <w:rFonts w:ascii="Courier New" w:eastAsiaTheme="minorHAnsi" w:hAnsi="Courier New" w:cs="Courier New"/>
                      <w:sz w:val="20"/>
                      <w:szCs w:val="20"/>
                      <w:lang w:val="en-US" w:eastAsia="en-US"/>
                    </w:rPr>
                  </w:rPrChange>
                </w:rPr>
                <w:delText xml:space="preserve">138: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45" w:author="Анастасия ." w:date="2023-10-11T17:39:00Z"/>
                <w:rFonts w:ascii="Courier New" w:eastAsiaTheme="minorHAnsi" w:hAnsi="Courier New" w:cs="Courier New"/>
                <w:sz w:val="20"/>
                <w:szCs w:val="20"/>
                <w:lang w:eastAsia="en-US"/>
                <w:rPrChange w:id="8546" w:author="Анастасия ." w:date="2023-10-11T17:39:00Z">
                  <w:rPr>
                    <w:del w:id="8547" w:author="Анастасия ." w:date="2023-10-11T17:39:00Z"/>
                    <w:rFonts w:ascii="Courier New" w:eastAsiaTheme="minorHAnsi" w:hAnsi="Courier New" w:cs="Courier New"/>
                    <w:sz w:val="20"/>
                    <w:szCs w:val="20"/>
                    <w:lang w:val="en-US" w:eastAsia="en-US"/>
                  </w:rPr>
                </w:rPrChange>
              </w:rPr>
              <w:pPrChange w:id="8548" w:author="Анастасия ." w:date="2023-10-11T17:39:00Z">
                <w:pPr>
                  <w:ind w:firstLine="0"/>
                  <w:jc w:val="left"/>
                </w:pPr>
              </w:pPrChange>
            </w:pPr>
            <w:del w:id="8549" w:author="Анастасия ." w:date="2023-10-11T17:39:00Z">
              <w:r w:rsidRPr="00866AF5" w:rsidDel="00866AF5">
                <w:rPr>
                  <w:rFonts w:ascii="Courier New" w:eastAsiaTheme="minorHAnsi" w:hAnsi="Courier New" w:cs="Courier New"/>
                  <w:sz w:val="20"/>
                  <w:szCs w:val="20"/>
                  <w:lang w:eastAsia="en-US"/>
                  <w:rPrChange w:id="8550" w:author="Анастасия ." w:date="2023-10-11T17:39:00Z">
                    <w:rPr>
                      <w:rFonts w:ascii="Courier New" w:eastAsiaTheme="minorHAnsi" w:hAnsi="Courier New" w:cs="Courier New"/>
                      <w:sz w:val="20"/>
                      <w:szCs w:val="20"/>
                      <w:lang w:val="en-US" w:eastAsia="en-US"/>
                    </w:rPr>
                  </w:rPrChange>
                </w:rPr>
                <w:delText xml:space="preserve">139: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55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55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55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54" w:author="Анастасия ." w:date="2023-10-11T17:39:00Z"/>
                <w:rFonts w:ascii="Courier New" w:eastAsiaTheme="minorHAnsi" w:hAnsi="Courier New" w:cs="Courier New"/>
                <w:sz w:val="20"/>
                <w:szCs w:val="20"/>
                <w:lang w:eastAsia="en-US"/>
                <w:rPrChange w:id="8555" w:author="Анастасия ." w:date="2023-10-11T17:39:00Z">
                  <w:rPr>
                    <w:del w:id="8556" w:author="Анастасия ." w:date="2023-10-11T17:39:00Z"/>
                    <w:rFonts w:ascii="Courier New" w:eastAsiaTheme="minorHAnsi" w:hAnsi="Courier New" w:cs="Courier New"/>
                    <w:sz w:val="20"/>
                    <w:szCs w:val="20"/>
                    <w:lang w:val="en-US" w:eastAsia="en-US"/>
                  </w:rPr>
                </w:rPrChange>
              </w:rPr>
              <w:pPrChange w:id="8557" w:author="Анастасия ." w:date="2023-10-11T17:39:00Z">
                <w:pPr>
                  <w:ind w:firstLine="0"/>
                  <w:jc w:val="left"/>
                </w:pPr>
              </w:pPrChange>
            </w:pPr>
            <w:del w:id="8558" w:author="Анастасия ." w:date="2023-10-11T17:39:00Z">
              <w:r w:rsidRPr="00866AF5" w:rsidDel="00866AF5">
                <w:rPr>
                  <w:rFonts w:ascii="Courier New" w:eastAsiaTheme="minorHAnsi" w:hAnsi="Courier New" w:cs="Courier New"/>
                  <w:sz w:val="20"/>
                  <w:szCs w:val="20"/>
                  <w:lang w:eastAsia="en-US"/>
                  <w:rPrChange w:id="8559" w:author="Анастасия ." w:date="2023-10-11T17:39:00Z">
                    <w:rPr>
                      <w:rFonts w:ascii="Courier New" w:eastAsiaTheme="minorHAnsi" w:hAnsi="Courier New" w:cs="Courier New"/>
                      <w:sz w:val="20"/>
                      <w:szCs w:val="20"/>
                      <w:lang w:val="en-US" w:eastAsia="en-US"/>
                    </w:rPr>
                  </w:rPrChange>
                </w:rPr>
                <w:delText>140: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56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6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sealingmethod</w:delText>
              </w:r>
              <w:r w:rsidRPr="00866AF5" w:rsidDel="00866AF5">
                <w:rPr>
                  <w:rFonts w:ascii="Courier New" w:eastAsiaTheme="minorHAnsi" w:hAnsi="Courier New" w:cs="Courier New"/>
                  <w:sz w:val="20"/>
                  <w:szCs w:val="20"/>
                  <w:lang w:eastAsia="en-US"/>
                  <w:rPrChange w:id="856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56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56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6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56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67"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568"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56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570"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71" w:author="Анастасия ." w:date="2023-10-11T17:39:00Z"/>
                <w:rFonts w:ascii="Courier New" w:eastAsiaTheme="minorHAnsi" w:hAnsi="Courier New" w:cs="Courier New"/>
                <w:sz w:val="20"/>
                <w:szCs w:val="20"/>
                <w:lang w:eastAsia="en-US"/>
                <w:rPrChange w:id="8572" w:author="Анастасия ." w:date="2023-10-11T17:39:00Z">
                  <w:rPr>
                    <w:del w:id="8573" w:author="Анастасия ." w:date="2023-10-11T17:39:00Z"/>
                    <w:rFonts w:ascii="Courier New" w:eastAsiaTheme="minorHAnsi" w:hAnsi="Courier New" w:cs="Courier New"/>
                    <w:sz w:val="20"/>
                    <w:szCs w:val="20"/>
                    <w:lang w:val="en-US" w:eastAsia="en-US"/>
                  </w:rPr>
                </w:rPrChange>
              </w:rPr>
              <w:pPrChange w:id="8574" w:author="Анастасия ." w:date="2023-10-11T17:39:00Z">
                <w:pPr>
                  <w:ind w:firstLine="0"/>
                  <w:jc w:val="left"/>
                </w:pPr>
              </w:pPrChange>
            </w:pPr>
            <w:del w:id="8575" w:author="Анастасия ." w:date="2023-10-11T17:39:00Z">
              <w:r w:rsidRPr="00866AF5" w:rsidDel="00866AF5">
                <w:rPr>
                  <w:rFonts w:ascii="Courier New" w:eastAsiaTheme="minorHAnsi" w:hAnsi="Courier New" w:cs="Courier New"/>
                  <w:sz w:val="20"/>
                  <w:szCs w:val="20"/>
                  <w:lang w:eastAsia="en-US"/>
                  <w:rPrChange w:id="8576" w:author="Анастасия ." w:date="2023-10-11T17:39:00Z">
                    <w:rPr>
                      <w:rFonts w:ascii="Courier New" w:eastAsiaTheme="minorHAnsi" w:hAnsi="Courier New" w:cs="Courier New"/>
                      <w:sz w:val="20"/>
                      <w:szCs w:val="20"/>
                      <w:lang w:val="en-US" w:eastAsia="en-US"/>
                    </w:rPr>
                  </w:rPrChange>
                </w:rPr>
                <w:delText>141: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57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857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r w:rsidRPr="00866AF5" w:rsidDel="00866AF5">
                <w:rPr>
                  <w:rFonts w:ascii="Courier New" w:eastAsiaTheme="minorHAnsi" w:hAnsi="Courier New" w:cs="Courier New"/>
                  <w:sz w:val="20"/>
                  <w:szCs w:val="20"/>
                  <w:lang w:eastAsia="en-US"/>
                  <w:rPrChange w:id="857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58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sealingtype</w:delText>
              </w:r>
              <w:r w:rsidRPr="00866AF5" w:rsidDel="00866AF5">
                <w:rPr>
                  <w:rFonts w:ascii="Courier New" w:eastAsiaTheme="minorHAnsi" w:hAnsi="Courier New" w:cs="Courier New"/>
                  <w:sz w:val="20"/>
                  <w:szCs w:val="20"/>
                  <w:lang w:eastAsia="en-US"/>
                  <w:rPrChange w:id="858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ST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82" w:author="Анастасия ." w:date="2023-10-11T17:39:00Z"/>
                <w:rFonts w:ascii="Courier New" w:eastAsiaTheme="minorHAnsi" w:hAnsi="Courier New" w:cs="Courier New"/>
                <w:sz w:val="20"/>
                <w:szCs w:val="20"/>
                <w:lang w:eastAsia="en-US"/>
                <w:rPrChange w:id="8583" w:author="Анастасия ." w:date="2023-10-11T17:39:00Z">
                  <w:rPr>
                    <w:del w:id="8584" w:author="Анастасия ." w:date="2023-10-11T17:39:00Z"/>
                    <w:rFonts w:ascii="Courier New" w:eastAsiaTheme="minorHAnsi" w:hAnsi="Courier New" w:cs="Courier New"/>
                    <w:sz w:val="20"/>
                    <w:szCs w:val="20"/>
                    <w:lang w:val="en-US" w:eastAsia="en-US"/>
                  </w:rPr>
                </w:rPrChange>
              </w:rPr>
              <w:pPrChange w:id="8585" w:author="Анастасия ." w:date="2023-10-11T17:39:00Z">
                <w:pPr>
                  <w:ind w:firstLine="0"/>
                  <w:jc w:val="left"/>
                </w:pPr>
              </w:pPrChange>
            </w:pPr>
            <w:del w:id="8586" w:author="Анастасия ." w:date="2023-10-11T17:39:00Z">
              <w:r w:rsidRPr="00866AF5" w:rsidDel="00866AF5">
                <w:rPr>
                  <w:rFonts w:ascii="Courier New" w:eastAsiaTheme="minorHAnsi" w:hAnsi="Courier New" w:cs="Courier New"/>
                  <w:sz w:val="20"/>
                  <w:szCs w:val="20"/>
                  <w:lang w:eastAsia="en-US"/>
                  <w:rPrChange w:id="8587" w:author="Анастасия ." w:date="2023-10-11T17:39:00Z">
                    <w:rPr>
                      <w:rFonts w:ascii="Courier New" w:eastAsiaTheme="minorHAnsi" w:hAnsi="Courier New" w:cs="Courier New"/>
                      <w:sz w:val="20"/>
                      <w:szCs w:val="20"/>
                      <w:lang w:val="en-US" w:eastAsia="en-US"/>
                    </w:rPr>
                  </w:rPrChange>
                </w:rPr>
                <w:delText xml:space="preserve">142:                         </w:delText>
              </w:r>
              <w:r w:rsidRPr="00D42ABA" w:rsidDel="00866AF5">
                <w:rPr>
                  <w:rFonts w:ascii="Courier New" w:eastAsiaTheme="minorHAnsi" w:hAnsi="Courier New" w:cs="Courier New"/>
                  <w:sz w:val="20"/>
                  <w:szCs w:val="20"/>
                  <w:lang w:val="en-US" w:eastAsia="en-US"/>
                </w:rPr>
                <w:delText>JOIN</w:delText>
              </w:r>
              <w:r w:rsidRPr="00866AF5" w:rsidDel="00866AF5">
                <w:rPr>
                  <w:rFonts w:ascii="Courier New" w:eastAsiaTheme="minorHAnsi" w:hAnsi="Courier New" w:cs="Courier New"/>
                  <w:sz w:val="20"/>
                  <w:szCs w:val="20"/>
                  <w:lang w:eastAsia="en-US"/>
                  <w:rPrChange w:id="858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58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9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ON</w:delText>
              </w:r>
              <w:r w:rsidRPr="00866AF5" w:rsidDel="00866AF5">
                <w:rPr>
                  <w:rFonts w:ascii="Courier New" w:eastAsiaTheme="minorHAnsi" w:hAnsi="Courier New" w:cs="Courier New"/>
                  <w:sz w:val="20"/>
                  <w:szCs w:val="20"/>
                  <w:lang w:eastAsia="en-US"/>
                  <w:rPrChange w:id="859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59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sealingmethod</w:delText>
              </w:r>
              <w:r w:rsidRPr="00866AF5" w:rsidDel="00866AF5">
                <w:rPr>
                  <w:rFonts w:ascii="Courier New" w:eastAsiaTheme="minorHAnsi" w:hAnsi="Courier New" w:cs="Courier New"/>
                  <w:sz w:val="20"/>
                  <w:szCs w:val="20"/>
                  <w:lang w:eastAsia="en-US"/>
                  <w:rPrChange w:id="859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859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sealing</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595" w:author="Анастасия ." w:date="2023-10-11T17:39:00Z"/>
                <w:rFonts w:ascii="Courier New" w:eastAsiaTheme="minorHAnsi" w:hAnsi="Courier New" w:cs="Courier New"/>
                <w:sz w:val="20"/>
                <w:szCs w:val="20"/>
                <w:lang w:eastAsia="en-US"/>
                <w:rPrChange w:id="8596" w:author="Анастасия ." w:date="2023-10-11T17:39:00Z">
                  <w:rPr>
                    <w:del w:id="8597" w:author="Анастасия ." w:date="2023-10-11T17:39:00Z"/>
                    <w:rFonts w:ascii="Courier New" w:eastAsiaTheme="minorHAnsi" w:hAnsi="Courier New" w:cs="Courier New"/>
                    <w:sz w:val="20"/>
                    <w:szCs w:val="20"/>
                    <w:lang w:val="en-US" w:eastAsia="en-US"/>
                  </w:rPr>
                </w:rPrChange>
              </w:rPr>
              <w:pPrChange w:id="8598" w:author="Анастасия ." w:date="2023-10-11T17:39:00Z">
                <w:pPr>
                  <w:ind w:firstLine="0"/>
                  <w:jc w:val="left"/>
                </w:pPr>
              </w:pPrChange>
            </w:pPr>
            <w:del w:id="8599" w:author="Анастасия ." w:date="2023-10-11T17:39:00Z">
              <w:r w:rsidRPr="00866AF5" w:rsidDel="00866AF5">
                <w:rPr>
                  <w:rFonts w:ascii="Courier New" w:eastAsiaTheme="minorHAnsi" w:hAnsi="Courier New" w:cs="Courier New"/>
                  <w:sz w:val="20"/>
                  <w:szCs w:val="20"/>
                  <w:lang w:eastAsia="en-US"/>
                  <w:rPrChange w:id="8600" w:author="Анастасия ." w:date="2023-10-11T17:39:00Z">
                    <w:rPr>
                      <w:rFonts w:ascii="Courier New" w:eastAsiaTheme="minorHAnsi" w:hAnsi="Courier New" w:cs="Courier New"/>
                      <w:sz w:val="20"/>
                      <w:szCs w:val="20"/>
                      <w:lang w:val="en-US" w:eastAsia="en-US"/>
                    </w:rPr>
                  </w:rPrChange>
                </w:rPr>
                <w:delText xml:space="preserve">143: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6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0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603"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60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05" w:author="Анастасия ." w:date="2023-10-11T17:39:00Z"/>
                <w:rFonts w:ascii="Courier New" w:eastAsiaTheme="minorHAnsi" w:hAnsi="Courier New" w:cs="Courier New"/>
                <w:sz w:val="20"/>
                <w:szCs w:val="20"/>
                <w:lang w:eastAsia="en-US"/>
                <w:rPrChange w:id="8606" w:author="Анастасия ." w:date="2023-10-11T17:39:00Z">
                  <w:rPr>
                    <w:del w:id="8607" w:author="Анастасия ." w:date="2023-10-11T17:39:00Z"/>
                    <w:rFonts w:ascii="Courier New" w:eastAsiaTheme="minorHAnsi" w:hAnsi="Courier New" w:cs="Courier New"/>
                    <w:sz w:val="20"/>
                    <w:szCs w:val="20"/>
                    <w:lang w:val="en-US" w:eastAsia="en-US"/>
                  </w:rPr>
                </w:rPrChange>
              </w:rPr>
              <w:pPrChange w:id="8608" w:author="Анастасия ." w:date="2023-10-11T17:39:00Z">
                <w:pPr>
                  <w:ind w:firstLine="0"/>
                  <w:jc w:val="left"/>
                </w:pPr>
              </w:pPrChange>
            </w:pPr>
            <w:del w:id="8609" w:author="Анастасия ." w:date="2023-10-11T17:39:00Z">
              <w:r w:rsidRPr="00866AF5" w:rsidDel="00866AF5">
                <w:rPr>
                  <w:rFonts w:ascii="Courier New" w:eastAsiaTheme="minorHAnsi" w:hAnsi="Courier New" w:cs="Courier New"/>
                  <w:sz w:val="20"/>
                  <w:szCs w:val="20"/>
                  <w:lang w:eastAsia="en-US"/>
                  <w:rPrChange w:id="8610" w:author="Анастасия ." w:date="2023-10-11T17:39:00Z">
                    <w:rPr>
                      <w:rFonts w:ascii="Courier New" w:eastAsiaTheme="minorHAnsi" w:hAnsi="Courier New" w:cs="Courier New"/>
                      <w:sz w:val="20"/>
                      <w:szCs w:val="20"/>
                      <w:lang w:val="en-US" w:eastAsia="en-US"/>
                    </w:rPr>
                  </w:rPrChange>
                </w:rPr>
                <w:delText xml:space="preserve">144: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61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61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13" w:author="Анастасия ." w:date="2023-10-11T17:39:00Z"/>
                <w:rFonts w:ascii="Courier New" w:eastAsiaTheme="minorHAnsi" w:hAnsi="Courier New" w:cs="Courier New"/>
                <w:sz w:val="20"/>
                <w:szCs w:val="20"/>
                <w:lang w:eastAsia="en-US"/>
                <w:rPrChange w:id="8614" w:author="Анастасия ." w:date="2023-10-11T17:39:00Z">
                  <w:rPr>
                    <w:del w:id="8615" w:author="Анастасия ." w:date="2023-10-11T17:39:00Z"/>
                    <w:rFonts w:ascii="Courier New" w:eastAsiaTheme="minorHAnsi" w:hAnsi="Courier New" w:cs="Courier New"/>
                    <w:sz w:val="20"/>
                    <w:szCs w:val="20"/>
                    <w:lang w:val="en-US" w:eastAsia="en-US"/>
                  </w:rPr>
                </w:rPrChange>
              </w:rPr>
              <w:pPrChange w:id="8616" w:author="Анастасия ." w:date="2023-10-11T17:39:00Z">
                <w:pPr>
                  <w:ind w:firstLine="0"/>
                  <w:jc w:val="left"/>
                </w:pPr>
              </w:pPrChange>
            </w:pPr>
            <w:del w:id="8617" w:author="Анастасия ." w:date="2023-10-11T17:39:00Z">
              <w:r w:rsidRPr="00866AF5" w:rsidDel="00866AF5">
                <w:rPr>
                  <w:rFonts w:ascii="Courier New" w:eastAsiaTheme="minorHAnsi" w:hAnsi="Courier New" w:cs="Courier New"/>
                  <w:sz w:val="20"/>
                  <w:szCs w:val="20"/>
                  <w:lang w:eastAsia="en-US"/>
                  <w:rPrChange w:id="8618" w:author="Анастасия ." w:date="2023-10-11T17:39:00Z">
                    <w:rPr>
                      <w:rFonts w:ascii="Courier New" w:eastAsiaTheme="minorHAnsi" w:hAnsi="Courier New" w:cs="Courier New"/>
                      <w:sz w:val="20"/>
                      <w:szCs w:val="20"/>
                      <w:lang w:val="en-US" w:eastAsia="en-US"/>
                    </w:rPr>
                  </w:rPrChange>
                </w:rPr>
                <w:delText xml:space="preserve">145: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61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62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621" w:author="Анастасия ." w:date="2023-10-11T17:39:00Z">
                    <w:rPr>
                      <w:rFonts w:ascii="Courier New" w:eastAsiaTheme="minorHAnsi" w:hAnsi="Courier New" w:cs="Courier New"/>
                      <w:sz w:val="20"/>
                      <w:szCs w:val="20"/>
                      <w:lang w:val="en-US" w:eastAsia="en-US"/>
                    </w:rPr>
                  </w:rPrChange>
                </w:rPr>
                <w:delText xml:space="preserve"> = 13</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22" w:author="Анастасия ." w:date="2023-10-11T17:39:00Z"/>
                <w:rFonts w:ascii="Courier New" w:eastAsiaTheme="minorHAnsi" w:hAnsi="Courier New" w:cs="Courier New"/>
                <w:sz w:val="20"/>
                <w:szCs w:val="20"/>
                <w:lang w:eastAsia="en-US"/>
                <w:rPrChange w:id="8623" w:author="Анастасия ." w:date="2023-10-11T17:39:00Z">
                  <w:rPr>
                    <w:del w:id="8624" w:author="Анастасия ." w:date="2023-10-11T17:39:00Z"/>
                    <w:rFonts w:ascii="Courier New" w:eastAsiaTheme="minorHAnsi" w:hAnsi="Courier New" w:cs="Courier New"/>
                    <w:sz w:val="20"/>
                    <w:szCs w:val="20"/>
                    <w:lang w:val="en-US" w:eastAsia="en-US"/>
                  </w:rPr>
                </w:rPrChange>
              </w:rPr>
              <w:pPrChange w:id="8625" w:author="Анастасия ." w:date="2023-10-11T17:39:00Z">
                <w:pPr>
                  <w:ind w:firstLine="0"/>
                  <w:jc w:val="left"/>
                </w:pPr>
              </w:pPrChange>
            </w:pPr>
            <w:del w:id="8626" w:author="Анастасия ." w:date="2023-10-11T17:39:00Z">
              <w:r w:rsidRPr="00866AF5" w:rsidDel="00866AF5">
                <w:rPr>
                  <w:rFonts w:ascii="Courier New" w:eastAsiaTheme="minorHAnsi" w:hAnsi="Courier New" w:cs="Courier New"/>
                  <w:sz w:val="20"/>
                  <w:szCs w:val="20"/>
                  <w:lang w:eastAsia="en-US"/>
                  <w:rPrChange w:id="8627" w:author="Анастасия ." w:date="2023-10-11T17:39:00Z">
                    <w:rPr>
                      <w:rFonts w:ascii="Courier New" w:eastAsiaTheme="minorHAnsi" w:hAnsi="Courier New" w:cs="Courier New"/>
                      <w:sz w:val="20"/>
                      <w:szCs w:val="20"/>
                      <w:lang w:val="en-US" w:eastAsia="en-US"/>
                    </w:rPr>
                  </w:rPrChange>
                </w:rPr>
                <w:delText xml:space="preserve">146: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28" w:author="Анастасия ." w:date="2023-10-11T17:39:00Z"/>
                <w:rFonts w:ascii="Courier New" w:eastAsiaTheme="minorHAnsi" w:hAnsi="Courier New" w:cs="Courier New"/>
                <w:sz w:val="20"/>
                <w:szCs w:val="20"/>
                <w:lang w:eastAsia="en-US"/>
                <w:rPrChange w:id="8629" w:author="Анастасия ." w:date="2023-10-11T17:39:00Z">
                  <w:rPr>
                    <w:del w:id="8630" w:author="Анастасия ." w:date="2023-10-11T17:39:00Z"/>
                    <w:rFonts w:ascii="Courier New" w:eastAsiaTheme="minorHAnsi" w:hAnsi="Courier New" w:cs="Courier New"/>
                    <w:sz w:val="20"/>
                    <w:szCs w:val="20"/>
                    <w:lang w:val="en-US" w:eastAsia="en-US"/>
                  </w:rPr>
                </w:rPrChange>
              </w:rPr>
              <w:pPrChange w:id="8631" w:author="Анастасия ." w:date="2023-10-11T17:39:00Z">
                <w:pPr>
                  <w:ind w:firstLine="0"/>
                  <w:jc w:val="left"/>
                </w:pPr>
              </w:pPrChange>
            </w:pPr>
            <w:del w:id="8632" w:author="Анастасия ." w:date="2023-10-11T17:39:00Z">
              <w:r w:rsidRPr="00866AF5" w:rsidDel="00866AF5">
                <w:rPr>
                  <w:rFonts w:ascii="Courier New" w:eastAsiaTheme="minorHAnsi" w:hAnsi="Courier New" w:cs="Courier New"/>
                  <w:sz w:val="20"/>
                  <w:szCs w:val="20"/>
                  <w:lang w:eastAsia="en-US"/>
                  <w:rPrChange w:id="8633" w:author="Анастасия ." w:date="2023-10-11T17:39:00Z">
                    <w:rPr>
                      <w:rFonts w:ascii="Courier New" w:eastAsiaTheme="minorHAnsi" w:hAnsi="Courier New" w:cs="Courier New"/>
                      <w:sz w:val="20"/>
                      <w:szCs w:val="20"/>
                      <w:lang w:val="en-US" w:eastAsia="en-US"/>
                    </w:rPr>
                  </w:rPrChange>
                </w:rPr>
                <w:delText xml:space="preserve">147: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63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63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636"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37" w:author="Анастасия ." w:date="2023-10-11T17:39:00Z"/>
                <w:rFonts w:ascii="Courier New" w:eastAsiaTheme="minorHAnsi" w:hAnsi="Courier New" w:cs="Courier New"/>
                <w:sz w:val="20"/>
                <w:szCs w:val="20"/>
                <w:lang w:eastAsia="en-US"/>
                <w:rPrChange w:id="8638" w:author="Анастасия ." w:date="2023-10-11T17:39:00Z">
                  <w:rPr>
                    <w:del w:id="8639" w:author="Анастасия ." w:date="2023-10-11T17:39:00Z"/>
                    <w:rFonts w:ascii="Courier New" w:eastAsiaTheme="minorHAnsi" w:hAnsi="Courier New" w:cs="Courier New"/>
                    <w:sz w:val="20"/>
                    <w:szCs w:val="20"/>
                    <w:lang w:val="en-US" w:eastAsia="en-US"/>
                  </w:rPr>
                </w:rPrChange>
              </w:rPr>
              <w:pPrChange w:id="8640" w:author="Анастасия ." w:date="2023-10-11T17:39:00Z">
                <w:pPr>
                  <w:ind w:firstLine="0"/>
                  <w:jc w:val="left"/>
                </w:pPr>
              </w:pPrChange>
            </w:pPr>
            <w:del w:id="8641" w:author="Анастасия ." w:date="2023-10-11T17:39:00Z">
              <w:r w:rsidRPr="00866AF5" w:rsidDel="00866AF5">
                <w:rPr>
                  <w:rFonts w:ascii="Courier New" w:eastAsiaTheme="minorHAnsi" w:hAnsi="Courier New" w:cs="Courier New"/>
                  <w:sz w:val="20"/>
                  <w:szCs w:val="20"/>
                  <w:lang w:eastAsia="en-US"/>
                  <w:rPrChange w:id="8642" w:author="Анастасия ." w:date="2023-10-11T17:39:00Z">
                    <w:rPr>
                      <w:rFonts w:ascii="Courier New" w:eastAsiaTheme="minorHAnsi" w:hAnsi="Courier New" w:cs="Courier New"/>
                      <w:sz w:val="20"/>
                      <w:szCs w:val="20"/>
                      <w:lang w:val="en-US" w:eastAsia="en-US"/>
                    </w:rPr>
                  </w:rPrChange>
                </w:rPr>
                <w:delText>148: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64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4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BRAND</w:delText>
              </w:r>
              <w:r w:rsidRPr="00866AF5" w:rsidDel="00866AF5">
                <w:rPr>
                  <w:rFonts w:ascii="Courier New" w:eastAsiaTheme="minorHAnsi" w:hAnsi="Courier New" w:cs="Courier New"/>
                  <w:sz w:val="20"/>
                  <w:szCs w:val="20"/>
                  <w:lang w:eastAsia="en-US"/>
                  <w:rPrChange w:id="864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64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64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4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64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5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651"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65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65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65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55" w:author="Анастасия ." w:date="2023-10-11T17:39:00Z"/>
                <w:rFonts w:ascii="Courier New" w:eastAsiaTheme="minorHAnsi" w:hAnsi="Courier New" w:cs="Courier New"/>
                <w:sz w:val="20"/>
                <w:szCs w:val="20"/>
                <w:lang w:eastAsia="en-US"/>
                <w:rPrChange w:id="8656" w:author="Анастасия ." w:date="2023-10-11T17:39:00Z">
                  <w:rPr>
                    <w:del w:id="8657" w:author="Анастасия ." w:date="2023-10-11T17:39:00Z"/>
                    <w:rFonts w:ascii="Courier New" w:eastAsiaTheme="minorHAnsi" w:hAnsi="Courier New" w:cs="Courier New"/>
                    <w:sz w:val="20"/>
                    <w:szCs w:val="20"/>
                    <w:lang w:val="en-US" w:eastAsia="en-US"/>
                  </w:rPr>
                </w:rPrChange>
              </w:rPr>
              <w:pPrChange w:id="8658" w:author="Анастасия ." w:date="2023-10-11T17:39:00Z">
                <w:pPr>
                  <w:ind w:firstLine="0"/>
                  <w:jc w:val="left"/>
                </w:pPr>
              </w:pPrChange>
            </w:pPr>
            <w:del w:id="8659" w:author="Анастасия ." w:date="2023-10-11T17:39:00Z">
              <w:r w:rsidRPr="00866AF5" w:rsidDel="00866AF5">
                <w:rPr>
                  <w:rFonts w:ascii="Courier New" w:eastAsiaTheme="minorHAnsi" w:hAnsi="Courier New" w:cs="Courier New"/>
                  <w:sz w:val="20"/>
                  <w:szCs w:val="20"/>
                  <w:lang w:eastAsia="en-US"/>
                  <w:rPrChange w:id="8660" w:author="Анастасия ." w:date="2023-10-11T17:39:00Z">
                    <w:rPr>
                      <w:rFonts w:ascii="Courier New" w:eastAsiaTheme="minorHAnsi" w:hAnsi="Courier New" w:cs="Courier New"/>
                      <w:sz w:val="20"/>
                      <w:szCs w:val="20"/>
                      <w:lang w:val="en-US" w:eastAsia="en-US"/>
                    </w:rPr>
                  </w:rPrChange>
                </w:rPr>
                <w:delText xml:space="preserve">149: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66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66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63" w:author="Анастасия ." w:date="2023-10-11T17:39:00Z"/>
                <w:rFonts w:ascii="Courier New" w:eastAsiaTheme="minorHAnsi" w:hAnsi="Courier New" w:cs="Courier New"/>
                <w:sz w:val="20"/>
                <w:szCs w:val="20"/>
                <w:lang w:eastAsia="en-US"/>
                <w:rPrChange w:id="8664" w:author="Анастасия ." w:date="2023-10-11T17:39:00Z">
                  <w:rPr>
                    <w:del w:id="8665" w:author="Анастасия ." w:date="2023-10-11T17:39:00Z"/>
                    <w:rFonts w:ascii="Courier New" w:eastAsiaTheme="minorHAnsi" w:hAnsi="Courier New" w:cs="Courier New"/>
                    <w:sz w:val="20"/>
                    <w:szCs w:val="20"/>
                    <w:lang w:val="en-US" w:eastAsia="en-US"/>
                  </w:rPr>
                </w:rPrChange>
              </w:rPr>
              <w:pPrChange w:id="8666" w:author="Анастасия ." w:date="2023-10-11T17:39:00Z">
                <w:pPr>
                  <w:ind w:firstLine="0"/>
                  <w:jc w:val="left"/>
                </w:pPr>
              </w:pPrChange>
            </w:pPr>
            <w:del w:id="8667" w:author="Анастасия ." w:date="2023-10-11T17:39:00Z">
              <w:r w:rsidRPr="00866AF5" w:rsidDel="00866AF5">
                <w:rPr>
                  <w:rFonts w:ascii="Courier New" w:eastAsiaTheme="minorHAnsi" w:hAnsi="Courier New" w:cs="Courier New"/>
                  <w:sz w:val="20"/>
                  <w:szCs w:val="20"/>
                  <w:lang w:eastAsia="en-US"/>
                  <w:rPrChange w:id="8668" w:author="Анастасия ." w:date="2023-10-11T17:39:00Z">
                    <w:rPr>
                      <w:rFonts w:ascii="Courier New" w:eastAsiaTheme="minorHAnsi" w:hAnsi="Courier New" w:cs="Courier New"/>
                      <w:sz w:val="20"/>
                      <w:szCs w:val="20"/>
                      <w:lang w:val="en-US" w:eastAsia="en-US"/>
                    </w:rPr>
                  </w:rPrChange>
                </w:rPr>
                <w:delText xml:space="preserve">150: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66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67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671" w:author="Анастасия ." w:date="2023-10-11T17:39:00Z">
                    <w:rPr>
                      <w:rFonts w:ascii="Courier New" w:eastAsiaTheme="minorHAnsi" w:hAnsi="Courier New" w:cs="Courier New"/>
                      <w:sz w:val="20"/>
                      <w:szCs w:val="20"/>
                      <w:lang w:val="en-US" w:eastAsia="en-US"/>
                    </w:rPr>
                  </w:rPrChange>
                </w:rPr>
                <w:delText xml:space="preserve"> = 14</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72" w:author="Анастасия ." w:date="2023-10-11T17:39:00Z"/>
                <w:rFonts w:ascii="Courier New" w:eastAsiaTheme="minorHAnsi" w:hAnsi="Courier New" w:cs="Courier New"/>
                <w:sz w:val="20"/>
                <w:szCs w:val="20"/>
                <w:lang w:eastAsia="en-US"/>
                <w:rPrChange w:id="8673" w:author="Анастасия ." w:date="2023-10-11T17:39:00Z">
                  <w:rPr>
                    <w:del w:id="8674" w:author="Анастасия ." w:date="2023-10-11T17:39:00Z"/>
                    <w:rFonts w:ascii="Courier New" w:eastAsiaTheme="minorHAnsi" w:hAnsi="Courier New" w:cs="Courier New"/>
                    <w:sz w:val="20"/>
                    <w:szCs w:val="20"/>
                    <w:lang w:val="en-US" w:eastAsia="en-US"/>
                  </w:rPr>
                </w:rPrChange>
              </w:rPr>
              <w:pPrChange w:id="8675" w:author="Анастасия ." w:date="2023-10-11T17:39:00Z">
                <w:pPr>
                  <w:ind w:firstLine="0"/>
                  <w:jc w:val="left"/>
                </w:pPr>
              </w:pPrChange>
            </w:pPr>
            <w:del w:id="8676" w:author="Анастасия ." w:date="2023-10-11T17:39:00Z">
              <w:r w:rsidRPr="00866AF5" w:rsidDel="00866AF5">
                <w:rPr>
                  <w:rFonts w:ascii="Courier New" w:eastAsiaTheme="minorHAnsi" w:hAnsi="Courier New" w:cs="Courier New"/>
                  <w:sz w:val="20"/>
                  <w:szCs w:val="20"/>
                  <w:lang w:eastAsia="en-US"/>
                  <w:rPrChange w:id="8677" w:author="Анастасия ." w:date="2023-10-11T17:39:00Z">
                    <w:rPr>
                      <w:rFonts w:ascii="Courier New" w:eastAsiaTheme="minorHAnsi" w:hAnsi="Courier New" w:cs="Courier New"/>
                      <w:sz w:val="20"/>
                      <w:szCs w:val="20"/>
                      <w:lang w:val="en-US" w:eastAsia="en-US"/>
                    </w:rPr>
                  </w:rPrChange>
                </w:rPr>
                <w:delText xml:space="preserve">151:                         </w:delText>
              </w:r>
              <w:r w:rsidRPr="00D42ABA" w:rsidDel="00866AF5">
                <w:rPr>
                  <w:rFonts w:ascii="Courier New" w:eastAsiaTheme="minorHAnsi" w:hAnsi="Courier New" w:cs="Courier New"/>
                  <w:sz w:val="20"/>
                  <w:szCs w:val="20"/>
                  <w:lang w:val="en-US" w:eastAsia="en-US"/>
                </w:rPr>
                <w:delText>UNION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78" w:author="Анастасия ." w:date="2023-10-11T17:39:00Z"/>
                <w:rFonts w:ascii="Courier New" w:eastAsiaTheme="minorHAnsi" w:hAnsi="Courier New" w:cs="Courier New"/>
                <w:sz w:val="20"/>
                <w:szCs w:val="20"/>
                <w:lang w:eastAsia="en-US"/>
                <w:rPrChange w:id="8679" w:author="Анастасия ." w:date="2023-10-11T17:39:00Z">
                  <w:rPr>
                    <w:del w:id="8680" w:author="Анастасия ." w:date="2023-10-11T17:39:00Z"/>
                    <w:rFonts w:ascii="Courier New" w:eastAsiaTheme="minorHAnsi" w:hAnsi="Courier New" w:cs="Courier New"/>
                    <w:sz w:val="20"/>
                    <w:szCs w:val="20"/>
                    <w:lang w:val="en-US" w:eastAsia="en-US"/>
                  </w:rPr>
                </w:rPrChange>
              </w:rPr>
              <w:pPrChange w:id="8681" w:author="Анастасия ." w:date="2023-10-11T17:39:00Z">
                <w:pPr>
                  <w:ind w:firstLine="0"/>
                  <w:jc w:val="left"/>
                </w:pPr>
              </w:pPrChange>
            </w:pPr>
            <w:del w:id="8682" w:author="Анастасия ." w:date="2023-10-11T17:39:00Z">
              <w:r w:rsidRPr="00866AF5" w:rsidDel="00866AF5">
                <w:rPr>
                  <w:rFonts w:ascii="Courier New" w:eastAsiaTheme="minorHAnsi" w:hAnsi="Courier New" w:cs="Courier New"/>
                  <w:sz w:val="20"/>
                  <w:szCs w:val="20"/>
                  <w:lang w:eastAsia="en-US"/>
                  <w:rPrChange w:id="8683" w:author="Анастасия ." w:date="2023-10-11T17:39:00Z">
                    <w:rPr>
                      <w:rFonts w:ascii="Courier New" w:eastAsiaTheme="minorHAnsi" w:hAnsi="Courier New" w:cs="Courier New"/>
                      <w:sz w:val="20"/>
                      <w:szCs w:val="20"/>
                      <w:lang w:val="en-US" w:eastAsia="en-US"/>
                    </w:rPr>
                  </w:rPrChange>
                </w:rPr>
                <w:delText xml:space="preserve">152: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68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68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w:delText>
              </w:r>
              <w:r w:rsidRPr="00866AF5" w:rsidDel="00866AF5">
                <w:rPr>
                  <w:rFonts w:ascii="Courier New" w:eastAsiaTheme="minorHAnsi" w:hAnsi="Courier New" w:cs="Courier New"/>
                  <w:sz w:val="20"/>
                  <w:szCs w:val="20"/>
                  <w:lang w:eastAsia="en-US"/>
                  <w:rPrChange w:id="8686"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687" w:author="Анастасия ." w:date="2023-10-11T17:39:00Z"/>
                <w:rFonts w:ascii="Courier New" w:eastAsiaTheme="minorHAnsi" w:hAnsi="Courier New" w:cs="Courier New"/>
                <w:sz w:val="20"/>
                <w:szCs w:val="20"/>
                <w:lang w:eastAsia="en-US"/>
                <w:rPrChange w:id="8688" w:author="Анастасия ." w:date="2023-10-11T17:39:00Z">
                  <w:rPr>
                    <w:del w:id="8689" w:author="Анастасия ." w:date="2023-10-11T17:39:00Z"/>
                    <w:rFonts w:ascii="Courier New" w:eastAsiaTheme="minorHAnsi" w:hAnsi="Courier New" w:cs="Courier New"/>
                    <w:sz w:val="20"/>
                    <w:szCs w:val="20"/>
                    <w:lang w:val="en-US" w:eastAsia="en-US"/>
                  </w:rPr>
                </w:rPrChange>
              </w:rPr>
              <w:pPrChange w:id="8690" w:author="Анастасия ." w:date="2023-10-11T17:39:00Z">
                <w:pPr>
                  <w:ind w:firstLine="0"/>
                  <w:jc w:val="left"/>
                </w:pPr>
              </w:pPrChange>
            </w:pPr>
            <w:del w:id="8691" w:author="Анастасия ." w:date="2023-10-11T17:39:00Z">
              <w:r w:rsidRPr="00866AF5" w:rsidDel="00866AF5">
                <w:rPr>
                  <w:rFonts w:ascii="Courier New" w:eastAsiaTheme="minorHAnsi" w:hAnsi="Courier New" w:cs="Courier New"/>
                  <w:sz w:val="20"/>
                  <w:szCs w:val="20"/>
                  <w:lang w:eastAsia="en-US"/>
                  <w:rPrChange w:id="8692" w:author="Анастасия ." w:date="2023-10-11T17:39:00Z">
                    <w:rPr>
                      <w:rFonts w:ascii="Courier New" w:eastAsiaTheme="minorHAnsi" w:hAnsi="Courier New" w:cs="Courier New"/>
                      <w:sz w:val="20"/>
                      <w:szCs w:val="20"/>
                      <w:lang w:val="en-US" w:eastAsia="en-US"/>
                    </w:rPr>
                  </w:rPrChange>
                </w:rPr>
                <w:delText>153:                         (</w:delText>
              </w:r>
              <w:r w:rsidRPr="00D42ABA"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869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9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MANUFACTURER</w:delText>
              </w:r>
              <w:r w:rsidRPr="00866AF5" w:rsidDel="00866AF5">
                <w:rPr>
                  <w:rFonts w:ascii="Courier New" w:eastAsiaTheme="minorHAnsi" w:hAnsi="Courier New" w:cs="Courier New"/>
                  <w:sz w:val="20"/>
                  <w:szCs w:val="20"/>
                  <w:lang w:eastAsia="en-US"/>
                  <w:rPrChange w:id="8695"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696"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TYREERPPLAN</w:delText>
              </w:r>
              <w:r w:rsidRPr="00866AF5" w:rsidDel="00866AF5">
                <w:rPr>
                  <w:rFonts w:ascii="Courier New" w:eastAsiaTheme="minorHAnsi" w:hAnsi="Courier New" w:cs="Courier New"/>
                  <w:sz w:val="20"/>
                  <w:szCs w:val="20"/>
                  <w:lang w:eastAsia="en-US"/>
                  <w:rPrChange w:id="8697"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69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69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T</w:delText>
              </w:r>
              <w:r w:rsidRPr="00866AF5" w:rsidDel="00866AF5">
                <w:rPr>
                  <w:rFonts w:ascii="Courier New" w:eastAsiaTheme="minorHAnsi" w:hAnsi="Courier New" w:cs="Courier New"/>
                  <w:sz w:val="20"/>
                  <w:szCs w:val="20"/>
                  <w:lang w:eastAsia="en-US"/>
                  <w:rPrChange w:id="870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batchnumber</w:delText>
              </w:r>
              <w:r w:rsidRPr="00866AF5" w:rsidDel="00866AF5">
                <w:rPr>
                  <w:rFonts w:ascii="Courier New" w:eastAsiaTheme="minorHAnsi" w:hAnsi="Courier New" w:cs="Courier New"/>
                  <w:sz w:val="20"/>
                  <w:szCs w:val="20"/>
                  <w:lang w:eastAsia="en-US"/>
                  <w:rPrChange w:id="8701" w:author="Анастасия ." w:date="2023-10-11T17:39:00Z">
                    <w:rPr>
                      <w:rFonts w:ascii="Courier New" w:eastAsiaTheme="minorHAnsi" w:hAnsi="Courier New" w:cs="Courier New"/>
                      <w:sz w:val="20"/>
                      <w:szCs w:val="20"/>
                      <w:lang w:val="en-US" w:eastAsia="en-US"/>
                    </w:rPr>
                  </w:rPrChange>
                </w:rPr>
                <w:delText xml:space="preserve"> =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70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MEANING</w:delText>
              </w:r>
              <w:r w:rsidRPr="00866AF5" w:rsidDel="00866AF5">
                <w:rPr>
                  <w:rFonts w:ascii="Courier New" w:eastAsiaTheme="minorHAnsi" w:hAnsi="Courier New" w:cs="Courier New"/>
                  <w:sz w:val="20"/>
                  <w:szCs w:val="20"/>
                  <w:lang w:eastAsia="en-US"/>
                  <w:rPrChange w:id="870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704"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description</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05" w:author="Анастасия ." w:date="2023-10-11T17:39:00Z"/>
                <w:rFonts w:ascii="Courier New" w:eastAsiaTheme="minorHAnsi" w:hAnsi="Courier New" w:cs="Courier New"/>
                <w:sz w:val="20"/>
                <w:szCs w:val="20"/>
                <w:lang w:eastAsia="en-US"/>
                <w:rPrChange w:id="8706" w:author="Анастасия ." w:date="2023-10-11T17:39:00Z">
                  <w:rPr>
                    <w:del w:id="8707" w:author="Анастасия ." w:date="2023-10-11T17:39:00Z"/>
                    <w:rFonts w:ascii="Courier New" w:eastAsiaTheme="minorHAnsi" w:hAnsi="Courier New" w:cs="Courier New"/>
                    <w:sz w:val="20"/>
                    <w:szCs w:val="20"/>
                    <w:lang w:val="en-US" w:eastAsia="en-US"/>
                  </w:rPr>
                </w:rPrChange>
              </w:rPr>
              <w:pPrChange w:id="8708" w:author="Анастасия ." w:date="2023-10-11T17:39:00Z">
                <w:pPr>
                  <w:ind w:firstLine="0"/>
                  <w:jc w:val="left"/>
                </w:pPr>
              </w:pPrChange>
            </w:pPr>
            <w:del w:id="8709" w:author="Анастасия ." w:date="2023-10-11T17:39:00Z">
              <w:r w:rsidRPr="00866AF5" w:rsidDel="00866AF5">
                <w:rPr>
                  <w:rFonts w:ascii="Courier New" w:eastAsiaTheme="minorHAnsi" w:hAnsi="Courier New" w:cs="Courier New"/>
                  <w:sz w:val="20"/>
                  <w:szCs w:val="20"/>
                  <w:lang w:eastAsia="en-US"/>
                  <w:rPrChange w:id="8710" w:author="Анастасия ." w:date="2023-10-11T17:39:00Z">
                    <w:rPr>
                      <w:rFonts w:ascii="Courier New" w:eastAsiaTheme="minorHAnsi" w:hAnsi="Courier New" w:cs="Courier New"/>
                      <w:sz w:val="20"/>
                      <w:szCs w:val="20"/>
                      <w:lang w:val="en-US" w:eastAsia="en-US"/>
                    </w:rPr>
                  </w:rPrChange>
                </w:rPr>
                <w:delText xml:space="preserve">154:                         </w:delText>
              </w:r>
              <w:r w:rsidRPr="00D42ABA"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871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FEATURES</w:delText>
              </w:r>
              <w:r w:rsidRPr="00866AF5" w:rsidDel="00866AF5">
                <w:rPr>
                  <w:rFonts w:ascii="Courier New" w:eastAsiaTheme="minorHAnsi" w:hAnsi="Courier New" w:cs="Courier New"/>
                  <w:sz w:val="20"/>
                  <w:szCs w:val="20"/>
                  <w:lang w:eastAsia="en-US"/>
                  <w:rPrChange w:id="8712"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13" w:author="Анастасия ." w:date="2023-10-11T17:39:00Z"/>
                <w:rFonts w:ascii="Courier New" w:eastAsiaTheme="minorHAnsi" w:hAnsi="Courier New" w:cs="Courier New"/>
                <w:sz w:val="20"/>
                <w:szCs w:val="20"/>
                <w:lang w:eastAsia="en-US"/>
                <w:rPrChange w:id="8714" w:author="Анастасия ." w:date="2023-10-11T17:39:00Z">
                  <w:rPr>
                    <w:del w:id="8715" w:author="Анастасия ." w:date="2023-10-11T17:39:00Z"/>
                    <w:rFonts w:ascii="Courier New" w:eastAsiaTheme="minorHAnsi" w:hAnsi="Courier New" w:cs="Courier New"/>
                    <w:sz w:val="20"/>
                    <w:szCs w:val="20"/>
                    <w:lang w:val="en-US" w:eastAsia="en-US"/>
                  </w:rPr>
                </w:rPrChange>
              </w:rPr>
              <w:pPrChange w:id="8716" w:author="Анастасия ." w:date="2023-10-11T17:39:00Z">
                <w:pPr>
                  <w:ind w:firstLine="0"/>
                  <w:jc w:val="left"/>
                </w:pPr>
              </w:pPrChange>
            </w:pPr>
            <w:del w:id="8717" w:author="Анастасия ." w:date="2023-10-11T17:39:00Z">
              <w:r w:rsidRPr="00866AF5" w:rsidDel="00866AF5">
                <w:rPr>
                  <w:rFonts w:ascii="Courier New" w:eastAsiaTheme="minorHAnsi" w:hAnsi="Courier New" w:cs="Courier New"/>
                  <w:sz w:val="20"/>
                  <w:szCs w:val="20"/>
                  <w:lang w:eastAsia="en-US"/>
                  <w:rPrChange w:id="8718" w:author="Анастасия ." w:date="2023-10-11T17:39:00Z">
                    <w:rPr>
                      <w:rFonts w:ascii="Courier New" w:eastAsiaTheme="minorHAnsi" w:hAnsi="Courier New" w:cs="Courier New"/>
                      <w:sz w:val="20"/>
                      <w:szCs w:val="20"/>
                      <w:lang w:val="en-US" w:eastAsia="en-US"/>
                    </w:rPr>
                  </w:rPrChange>
                </w:rPr>
                <w:delText xml:space="preserve">155:                         </w:delText>
              </w:r>
              <w:r w:rsidRPr="00D42ABA"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871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72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FEATUREID</w:delText>
              </w:r>
              <w:r w:rsidRPr="00866AF5" w:rsidDel="00866AF5">
                <w:rPr>
                  <w:rFonts w:ascii="Courier New" w:eastAsiaTheme="minorHAnsi" w:hAnsi="Courier New" w:cs="Courier New"/>
                  <w:sz w:val="20"/>
                  <w:szCs w:val="20"/>
                  <w:lang w:eastAsia="en-US"/>
                  <w:rPrChange w:id="8721" w:author="Анастасия ." w:date="2023-10-11T17:39:00Z">
                    <w:rPr>
                      <w:rFonts w:ascii="Courier New" w:eastAsiaTheme="minorHAnsi" w:hAnsi="Courier New" w:cs="Courier New"/>
                      <w:sz w:val="20"/>
                      <w:szCs w:val="20"/>
                      <w:lang w:val="en-US" w:eastAsia="en-US"/>
                    </w:rPr>
                  </w:rPrChange>
                </w:rPr>
                <w:delText xml:space="preserve"> = 15'''</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22" w:author="Анастасия ." w:date="2023-10-11T17:39:00Z"/>
                <w:rFonts w:ascii="Courier New" w:eastAsiaTheme="minorHAnsi" w:hAnsi="Courier New" w:cs="Courier New"/>
                <w:sz w:val="20"/>
                <w:szCs w:val="20"/>
                <w:lang w:eastAsia="en-US"/>
                <w:rPrChange w:id="8723" w:author="Анастасия ." w:date="2023-10-11T17:39:00Z">
                  <w:rPr>
                    <w:del w:id="8724" w:author="Анастасия ." w:date="2023-10-11T17:39:00Z"/>
                    <w:rFonts w:ascii="Courier New" w:eastAsiaTheme="minorHAnsi" w:hAnsi="Courier New" w:cs="Courier New"/>
                    <w:sz w:val="20"/>
                    <w:szCs w:val="20"/>
                    <w:lang w:val="en-US" w:eastAsia="en-US"/>
                  </w:rPr>
                </w:rPrChange>
              </w:rPr>
              <w:pPrChange w:id="8725" w:author="Анастасия ." w:date="2023-10-11T17:39:00Z">
                <w:pPr>
                  <w:ind w:firstLine="0"/>
                  <w:jc w:val="left"/>
                </w:pPr>
              </w:pPrChange>
            </w:pPr>
            <w:del w:id="8726" w:author="Анастасия ." w:date="2023-10-11T17:39:00Z">
              <w:r w:rsidRPr="00866AF5" w:rsidDel="00866AF5">
                <w:rPr>
                  <w:rFonts w:ascii="Courier New" w:eastAsiaTheme="minorHAnsi" w:hAnsi="Courier New" w:cs="Courier New"/>
                  <w:sz w:val="20"/>
                  <w:szCs w:val="20"/>
                  <w:lang w:eastAsia="en-US"/>
                  <w:rPrChange w:id="8727" w:author="Анастасия ." w:date="2023-10-11T17:39:00Z">
                    <w:rPr>
                      <w:rFonts w:ascii="Courier New" w:eastAsiaTheme="minorHAnsi" w:hAnsi="Courier New" w:cs="Courier New"/>
                      <w:sz w:val="20"/>
                      <w:szCs w:val="20"/>
                      <w:lang w:val="en-US" w:eastAsia="en-US"/>
                    </w:rPr>
                  </w:rPrChange>
                </w:rPr>
                <w:delText xml:space="preserve">156:         </w:delText>
              </w:r>
              <w:r w:rsidRPr="00D42ABA" w:rsidDel="00866AF5">
                <w:rPr>
                  <w:rFonts w:ascii="Courier New" w:eastAsiaTheme="minorHAnsi" w:hAnsi="Courier New" w:cs="Courier New"/>
                  <w:sz w:val="20"/>
                  <w:szCs w:val="20"/>
                  <w:lang w:val="en-US" w:eastAsia="en-US"/>
                </w:rPr>
                <w:delText>cur</w:delText>
              </w:r>
              <w:r w:rsidRPr="00866AF5" w:rsidDel="00866AF5">
                <w:rPr>
                  <w:rFonts w:ascii="Courier New" w:eastAsiaTheme="minorHAnsi" w:hAnsi="Courier New" w:cs="Courier New"/>
                  <w:sz w:val="20"/>
                  <w:szCs w:val="20"/>
                  <w:lang w:eastAsia="en-US"/>
                  <w:rPrChange w:id="8728"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872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qrSql</w:delText>
              </w:r>
              <w:r w:rsidRPr="00866AF5" w:rsidDel="00866AF5">
                <w:rPr>
                  <w:rFonts w:ascii="Courier New" w:eastAsiaTheme="minorHAnsi" w:hAnsi="Courier New" w:cs="Courier New"/>
                  <w:sz w:val="20"/>
                  <w:szCs w:val="20"/>
                  <w:lang w:eastAsia="en-US"/>
                  <w:rPrChange w:id="873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873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val</w:delText>
              </w:r>
              <w:r w:rsidRPr="00866AF5" w:rsidDel="00866AF5">
                <w:rPr>
                  <w:rFonts w:ascii="Courier New" w:eastAsiaTheme="minorHAnsi" w:hAnsi="Courier New" w:cs="Courier New"/>
                  <w:sz w:val="20"/>
                  <w:szCs w:val="20"/>
                  <w:lang w:eastAsia="en-US"/>
                  <w:rPrChange w:id="873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33" w:author="Анастасия ." w:date="2023-10-11T17:39:00Z"/>
                <w:rFonts w:ascii="Courier New" w:eastAsiaTheme="minorHAnsi" w:hAnsi="Courier New" w:cs="Courier New"/>
                <w:sz w:val="20"/>
                <w:szCs w:val="20"/>
                <w:lang w:eastAsia="en-US"/>
                <w:rPrChange w:id="8734" w:author="Анастасия ." w:date="2023-10-11T17:39:00Z">
                  <w:rPr>
                    <w:del w:id="8735" w:author="Анастасия ." w:date="2023-10-11T17:39:00Z"/>
                    <w:rFonts w:ascii="Courier New" w:eastAsiaTheme="minorHAnsi" w:hAnsi="Courier New" w:cs="Courier New"/>
                    <w:sz w:val="20"/>
                    <w:szCs w:val="20"/>
                    <w:lang w:val="en-US" w:eastAsia="en-US"/>
                  </w:rPr>
                </w:rPrChange>
              </w:rPr>
              <w:pPrChange w:id="8736" w:author="Анастасия ." w:date="2023-10-11T17:39:00Z">
                <w:pPr>
                  <w:ind w:firstLine="0"/>
                  <w:jc w:val="left"/>
                </w:pPr>
              </w:pPrChange>
            </w:pPr>
            <w:del w:id="8737" w:author="Анастасия ." w:date="2023-10-11T17:39:00Z">
              <w:r w:rsidRPr="00866AF5" w:rsidDel="00866AF5">
                <w:rPr>
                  <w:rFonts w:ascii="Courier New" w:eastAsiaTheme="minorHAnsi" w:hAnsi="Courier New" w:cs="Courier New"/>
                  <w:sz w:val="20"/>
                  <w:szCs w:val="20"/>
                  <w:lang w:eastAsia="en-US"/>
                  <w:rPrChange w:id="8738" w:author="Анастасия ." w:date="2023-10-11T17:39:00Z">
                    <w:rPr>
                      <w:rFonts w:ascii="Courier New" w:eastAsiaTheme="minorHAnsi" w:hAnsi="Courier New" w:cs="Courier New"/>
                      <w:sz w:val="20"/>
                      <w:szCs w:val="20"/>
                      <w:lang w:val="en-US" w:eastAsia="en-US"/>
                    </w:rPr>
                  </w:rPrChange>
                </w:rPr>
                <w:delText xml:space="preserve">157:         </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8739" w:author="Анастасия ." w:date="2023-10-11T17:39:00Z">
                    <w:rPr>
                      <w:rFonts w:ascii="Courier New" w:eastAsiaTheme="minorHAnsi" w:hAnsi="Courier New" w:cs="Courier New"/>
                      <w:sz w:val="20"/>
                      <w:szCs w:val="20"/>
                      <w:lang w:val="en-US" w:eastAsia="en-US"/>
                    </w:rPr>
                  </w:rPrChange>
                </w:rPr>
                <w:delText xml:space="preserve">1 = </w:delText>
              </w:r>
              <w:r w:rsidRPr="00D42ABA" w:rsidDel="00866AF5">
                <w:rPr>
                  <w:rFonts w:ascii="Courier New" w:eastAsiaTheme="minorHAnsi" w:hAnsi="Courier New" w:cs="Courier New"/>
                  <w:sz w:val="20"/>
                  <w:szCs w:val="20"/>
                  <w:lang w:val="en-US" w:eastAsia="en-US"/>
                </w:rPr>
                <w:delText>cur</w:delText>
              </w:r>
              <w:r w:rsidRPr="00866AF5" w:rsidDel="00866AF5">
                <w:rPr>
                  <w:rFonts w:ascii="Courier New" w:eastAsiaTheme="minorHAnsi" w:hAnsi="Courier New" w:cs="Courier New"/>
                  <w:sz w:val="20"/>
                  <w:szCs w:val="20"/>
                  <w:lang w:eastAsia="en-US"/>
                  <w:rPrChange w:id="874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fetchall</w:delText>
              </w:r>
              <w:r w:rsidRPr="00866AF5" w:rsidDel="00866AF5">
                <w:rPr>
                  <w:rFonts w:ascii="Courier New" w:eastAsiaTheme="minorHAnsi" w:hAnsi="Courier New" w:cs="Courier New"/>
                  <w:sz w:val="20"/>
                  <w:szCs w:val="20"/>
                  <w:lang w:eastAsia="en-US"/>
                  <w:rPrChange w:id="874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42" w:author="Анастасия ." w:date="2023-10-11T17:39:00Z"/>
                <w:rFonts w:ascii="Courier New" w:eastAsiaTheme="minorHAnsi" w:hAnsi="Courier New" w:cs="Courier New"/>
                <w:sz w:val="20"/>
                <w:szCs w:val="20"/>
                <w:lang w:eastAsia="en-US"/>
                <w:rPrChange w:id="8743" w:author="Анастасия ." w:date="2023-10-11T17:39:00Z">
                  <w:rPr>
                    <w:del w:id="8744" w:author="Анастасия ." w:date="2023-10-11T17:39:00Z"/>
                    <w:rFonts w:ascii="Courier New" w:eastAsiaTheme="minorHAnsi" w:hAnsi="Courier New" w:cs="Courier New"/>
                    <w:sz w:val="20"/>
                    <w:szCs w:val="20"/>
                    <w:lang w:val="en-US" w:eastAsia="en-US"/>
                  </w:rPr>
                </w:rPrChange>
              </w:rPr>
              <w:pPrChange w:id="8745" w:author="Анастасия ." w:date="2023-10-11T17:39:00Z">
                <w:pPr>
                  <w:ind w:firstLine="0"/>
                  <w:jc w:val="left"/>
                </w:pPr>
              </w:pPrChange>
            </w:pPr>
            <w:del w:id="8746" w:author="Анастасия ." w:date="2023-10-11T17:39:00Z">
              <w:r w:rsidRPr="00866AF5" w:rsidDel="00866AF5">
                <w:rPr>
                  <w:rFonts w:ascii="Courier New" w:eastAsiaTheme="minorHAnsi" w:hAnsi="Courier New" w:cs="Courier New"/>
                  <w:sz w:val="20"/>
                  <w:szCs w:val="20"/>
                  <w:lang w:eastAsia="en-US"/>
                  <w:rPrChange w:id="8747" w:author="Анастасия ." w:date="2023-10-11T17:39:00Z">
                    <w:rPr>
                      <w:rFonts w:ascii="Courier New" w:eastAsiaTheme="minorHAnsi" w:hAnsi="Courier New" w:cs="Courier New"/>
                      <w:sz w:val="20"/>
                      <w:szCs w:val="20"/>
                      <w:lang w:val="en-US" w:eastAsia="en-US"/>
                    </w:rPr>
                  </w:rPrChange>
                </w:rPr>
                <w:delText xml:space="preserve">158:         </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8748" w:author="Анастасия ." w:date="2023-10-11T17:39:00Z">
                    <w:rPr>
                      <w:rFonts w:ascii="Courier New" w:eastAsiaTheme="minorHAnsi" w:hAnsi="Courier New" w:cs="Courier New"/>
                      <w:sz w:val="20"/>
                      <w:szCs w:val="20"/>
                      <w:lang w:val="en-US" w:eastAsia="en-US"/>
                    </w:rPr>
                  </w:rPrChange>
                </w:rPr>
                <w:delText xml:space="preserve">1 = </w:delText>
              </w:r>
              <w:r w:rsidRPr="00D42ABA" w:rsidDel="00866AF5">
                <w:rPr>
                  <w:rFonts w:ascii="Courier New" w:eastAsiaTheme="minorHAnsi" w:hAnsi="Courier New" w:cs="Courier New"/>
                  <w:sz w:val="20"/>
                  <w:szCs w:val="20"/>
                  <w:lang w:val="en-US" w:eastAsia="en-US"/>
                </w:rPr>
                <w:delText>pd</w:delText>
              </w:r>
              <w:r w:rsidRPr="00866AF5" w:rsidDel="00866AF5">
                <w:rPr>
                  <w:rFonts w:ascii="Courier New" w:eastAsiaTheme="minorHAnsi" w:hAnsi="Courier New" w:cs="Courier New"/>
                  <w:sz w:val="20"/>
                  <w:szCs w:val="20"/>
                  <w:lang w:eastAsia="en-US"/>
                  <w:rPrChange w:id="874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DataFrame</w:delText>
              </w:r>
              <w:r w:rsidRPr="00866AF5" w:rsidDel="00866AF5">
                <w:rPr>
                  <w:rFonts w:ascii="Courier New" w:eastAsiaTheme="minorHAnsi" w:hAnsi="Courier New" w:cs="Courier New"/>
                  <w:sz w:val="20"/>
                  <w:szCs w:val="20"/>
                  <w:lang w:eastAsia="en-US"/>
                  <w:rPrChange w:id="875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8751"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8752" w:author="Анастасия ." w:date="2023-10-11T17:39:00Z">
                    <w:rPr>
                      <w:rFonts w:ascii="Courier New" w:eastAsiaTheme="minorHAnsi" w:hAnsi="Courier New" w:cs="Courier New"/>
                      <w:sz w:val="20"/>
                      <w:szCs w:val="20"/>
                      <w:lang w:val="en-US" w:eastAsia="en-US"/>
                    </w:rPr>
                  </w:rPrChange>
                </w:rPr>
                <w:delText xml:space="preserve">1, </w:delText>
              </w:r>
              <w:r w:rsidRPr="00D42ABA" w:rsidDel="00866AF5">
                <w:rPr>
                  <w:rFonts w:ascii="Courier New" w:eastAsiaTheme="minorHAnsi" w:hAnsi="Courier New" w:cs="Courier New"/>
                  <w:sz w:val="20"/>
                  <w:szCs w:val="20"/>
                  <w:lang w:val="en-US" w:eastAsia="en-US"/>
                </w:rPr>
                <w:delText>columns</w:delText>
              </w:r>
              <w:r w:rsidRPr="00866AF5" w:rsidDel="00866AF5">
                <w:rPr>
                  <w:rFonts w:ascii="Courier New" w:eastAsiaTheme="minorHAnsi" w:hAnsi="Courier New" w:cs="Courier New"/>
                  <w:sz w:val="20"/>
                  <w:szCs w:val="20"/>
                  <w:lang w:eastAsia="en-US"/>
                  <w:rPrChange w:id="8753" w:author="Анастасия ." w:date="2023-10-11T17:39:00Z">
                    <w:rPr>
                      <w:rFonts w:ascii="Courier New" w:eastAsiaTheme="minorHAnsi" w:hAnsi="Courier New" w:cs="Courier New"/>
                      <w:sz w:val="20"/>
                      <w:szCs w:val="20"/>
                      <w:lang w:val="en-US" w:eastAsia="en-US"/>
                    </w:rPr>
                  </w:rPrChange>
                </w:rPr>
                <w:delText>=[</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54" w:author="Анастасия ." w:date="2023-10-11T17:39:00Z"/>
                <w:rFonts w:ascii="Courier New" w:eastAsiaTheme="minorHAnsi" w:hAnsi="Courier New" w:cs="Courier New"/>
                <w:sz w:val="20"/>
                <w:szCs w:val="20"/>
                <w:lang w:eastAsia="en-US"/>
              </w:rPr>
              <w:pPrChange w:id="8755" w:author="Анастасия ." w:date="2023-10-11T17:39:00Z">
                <w:pPr>
                  <w:ind w:firstLine="0"/>
                  <w:jc w:val="left"/>
                </w:pPr>
              </w:pPrChange>
            </w:pPr>
            <w:del w:id="8756" w:author="Анастасия ." w:date="2023-10-11T17:39:00Z">
              <w:r w:rsidRPr="00D42ABA" w:rsidDel="00866AF5">
                <w:rPr>
                  <w:rFonts w:ascii="Courier New" w:eastAsiaTheme="minorHAnsi" w:hAnsi="Courier New" w:cs="Courier New"/>
                  <w:sz w:val="20"/>
                  <w:szCs w:val="20"/>
                  <w:lang w:eastAsia="en-US"/>
                </w:rPr>
                <w:delText>159:                            'Характеристика', 'Значение', 'Описание'])</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57" w:author="Анастасия ." w:date="2023-10-11T17:39:00Z"/>
                <w:rFonts w:ascii="Courier New" w:eastAsiaTheme="minorHAnsi" w:hAnsi="Courier New" w:cs="Courier New"/>
                <w:sz w:val="20"/>
                <w:szCs w:val="20"/>
                <w:lang w:eastAsia="en-US"/>
              </w:rPr>
              <w:pPrChange w:id="8758" w:author="Анастасия ." w:date="2023-10-11T17:39:00Z">
                <w:pPr>
                  <w:ind w:firstLine="0"/>
                  <w:jc w:val="left"/>
                </w:pPr>
              </w:pPrChange>
            </w:pPr>
            <w:del w:id="8759" w:author="Анастасия ." w:date="2023-10-11T17:39:00Z">
              <w:r w:rsidRPr="00D42ABA" w:rsidDel="00866AF5">
                <w:rPr>
                  <w:rFonts w:ascii="Courier New" w:eastAsiaTheme="minorHAnsi" w:hAnsi="Courier New" w:cs="Courier New"/>
                  <w:sz w:val="20"/>
                  <w:szCs w:val="20"/>
                  <w:lang w:eastAsia="en-US"/>
                </w:rPr>
                <w:delText xml:space="preserve">160: </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60" w:author="Анастасия ." w:date="2023-10-11T17:39:00Z"/>
                <w:rFonts w:ascii="Courier New" w:eastAsiaTheme="minorHAnsi" w:hAnsi="Courier New" w:cs="Courier New"/>
                <w:sz w:val="20"/>
                <w:szCs w:val="20"/>
                <w:lang w:eastAsia="en-US"/>
              </w:rPr>
              <w:pPrChange w:id="8761" w:author="Анастасия ." w:date="2023-10-11T17:39:00Z">
                <w:pPr>
                  <w:ind w:firstLine="0"/>
                  <w:jc w:val="left"/>
                </w:pPr>
              </w:pPrChange>
            </w:pPr>
            <w:del w:id="8762" w:author="Анастасия ." w:date="2023-10-11T17:39:00Z">
              <w:r w:rsidRPr="00D42ABA" w:rsidDel="00866AF5">
                <w:rPr>
                  <w:rFonts w:ascii="Courier New" w:eastAsiaTheme="minorHAnsi" w:hAnsi="Courier New" w:cs="Courier New"/>
                  <w:sz w:val="20"/>
                  <w:szCs w:val="20"/>
                  <w:lang w:eastAsia="en-US"/>
                </w:rPr>
                <w:delText>161:         df1.loc[:, ['Значение', 'Описание']] = add_newlines(</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63" w:author="Анастасия ." w:date="2023-10-11T17:39:00Z"/>
                <w:rFonts w:ascii="Courier New" w:eastAsiaTheme="minorHAnsi" w:hAnsi="Courier New" w:cs="Courier New"/>
                <w:sz w:val="20"/>
                <w:szCs w:val="20"/>
                <w:lang w:eastAsia="en-US"/>
              </w:rPr>
              <w:pPrChange w:id="8764" w:author="Анастасия ." w:date="2023-10-11T17:39:00Z">
                <w:pPr>
                  <w:ind w:firstLine="0"/>
                  <w:jc w:val="left"/>
                </w:pPr>
              </w:pPrChange>
            </w:pPr>
            <w:del w:id="8765" w:author="Анастасия ." w:date="2023-10-11T17:39:00Z">
              <w:r w:rsidRPr="00D42ABA" w:rsidDel="00866AF5">
                <w:rPr>
                  <w:rFonts w:ascii="Courier New" w:eastAsiaTheme="minorHAnsi" w:hAnsi="Courier New" w:cs="Courier New"/>
                  <w:sz w:val="20"/>
                  <w:szCs w:val="20"/>
                  <w:lang w:eastAsia="en-US"/>
                </w:rPr>
                <w:delText>162:             df1.loc[:, ['Значение', 'Описание']])</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66" w:author="Анастасия ." w:date="2023-10-11T17:39:00Z"/>
                <w:rFonts w:ascii="Courier New" w:eastAsiaTheme="minorHAnsi" w:hAnsi="Courier New" w:cs="Courier New"/>
                <w:sz w:val="20"/>
                <w:szCs w:val="20"/>
                <w:lang w:eastAsia="en-US"/>
              </w:rPr>
              <w:pPrChange w:id="8767" w:author="Анастасия ." w:date="2023-10-11T17:39:00Z">
                <w:pPr>
                  <w:ind w:firstLine="0"/>
                  <w:jc w:val="left"/>
                </w:pPr>
              </w:pPrChange>
            </w:pPr>
            <w:del w:id="8768" w:author="Анастасия ." w:date="2023-10-11T17:39:00Z">
              <w:r w:rsidRPr="00D42ABA" w:rsidDel="00866AF5">
                <w:rPr>
                  <w:rFonts w:ascii="Courier New" w:eastAsiaTheme="minorHAnsi" w:hAnsi="Courier New" w:cs="Courier New"/>
                  <w:sz w:val="20"/>
                  <w:szCs w:val="20"/>
                  <w:lang w:eastAsia="en-US"/>
                </w:rPr>
                <w:delText xml:space="preserve">163: </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769" w:author="Анастасия ." w:date="2023-10-11T17:39:00Z"/>
                <w:rFonts w:ascii="Courier New" w:eastAsiaTheme="minorHAnsi" w:hAnsi="Courier New" w:cs="Courier New"/>
                <w:sz w:val="20"/>
                <w:szCs w:val="20"/>
                <w:lang w:eastAsia="en-US"/>
              </w:rPr>
              <w:pPrChange w:id="8770" w:author="Анастасия ." w:date="2023-10-11T17:39:00Z">
                <w:pPr>
                  <w:ind w:firstLine="0"/>
                  <w:jc w:val="left"/>
                </w:pPr>
              </w:pPrChange>
            </w:pPr>
            <w:del w:id="8771" w:author="Анастасия ." w:date="2023-10-11T17:39:00Z">
              <w:r w:rsidRPr="00D42ABA" w:rsidDel="00866AF5">
                <w:rPr>
                  <w:rFonts w:ascii="Courier New" w:eastAsiaTheme="minorHAnsi" w:hAnsi="Courier New" w:cs="Courier New"/>
                  <w:sz w:val="20"/>
                  <w:szCs w:val="20"/>
                  <w:lang w:eastAsia="en-US"/>
                </w:rPr>
                <w:delText>164:         filename = "QRof "+val+".txt"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72" w:author="Анастасия ." w:date="2023-10-11T17:39:00Z"/>
                <w:rFonts w:ascii="Courier New" w:eastAsiaTheme="minorHAnsi" w:hAnsi="Courier New" w:cs="Courier New"/>
                <w:sz w:val="20"/>
                <w:szCs w:val="20"/>
                <w:lang w:eastAsia="en-US"/>
                <w:rPrChange w:id="8773" w:author="Анастасия ." w:date="2023-10-11T17:39:00Z">
                  <w:rPr>
                    <w:del w:id="8774" w:author="Анастасия ." w:date="2023-10-11T17:39:00Z"/>
                    <w:rFonts w:ascii="Courier New" w:eastAsiaTheme="minorHAnsi" w:hAnsi="Courier New" w:cs="Courier New"/>
                    <w:sz w:val="20"/>
                    <w:szCs w:val="20"/>
                    <w:lang w:val="en-US" w:eastAsia="en-US"/>
                  </w:rPr>
                </w:rPrChange>
              </w:rPr>
              <w:pPrChange w:id="8775" w:author="Анастасия ." w:date="2023-10-11T17:39:00Z">
                <w:pPr>
                  <w:ind w:firstLine="0"/>
                  <w:jc w:val="left"/>
                </w:pPr>
              </w:pPrChange>
            </w:pPr>
            <w:del w:id="8776" w:author="Анастасия ." w:date="2023-10-11T17:39:00Z">
              <w:r w:rsidRPr="00866AF5" w:rsidDel="00866AF5">
                <w:rPr>
                  <w:rFonts w:ascii="Courier New" w:eastAsiaTheme="minorHAnsi" w:hAnsi="Courier New" w:cs="Courier New"/>
                  <w:sz w:val="20"/>
                  <w:szCs w:val="20"/>
                  <w:lang w:eastAsia="en-US"/>
                  <w:rPrChange w:id="8777" w:author="Анастасия ." w:date="2023-10-11T17:39:00Z">
                    <w:rPr>
                      <w:rFonts w:ascii="Courier New" w:eastAsiaTheme="minorHAnsi" w:hAnsi="Courier New" w:cs="Courier New"/>
                      <w:sz w:val="20"/>
                      <w:szCs w:val="20"/>
                      <w:lang w:val="en-US" w:eastAsia="en-US"/>
                    </w:rPr>
                  </w:rPrChange>
                </w:rPr>
                <w:delText xml:space="preserve">165: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78" w:author="Анастасия ." w:date="2023-10-11T17:39:00Z"/>
                <w:rFonts w:ascii="Courier New" w:eastAsiaTheme="minorHAnsi" w:hAnsi="Courier New" w:cs="Courier New"/>
                <w:sz w:val="20"/>
                <w:szCs w:val="20"/>
                <w:lang w:eastAsia="en-US"/>
                <w:rPrChange w:id="8779" w:author="Анастасия ." w:date="2023-10-11T17:39:00Z">
                  <w:rPr>
                    <w:del w:id="8780" w:author="Анастасия ." w:date="2023-10-11T17:39:00Z"/>
                    <w:rFonts w:ascii="Courier New" w:eastAsiaTheme="minorHAnsi" w:hAnsi="Courier New" w:cs="Courier New"/>
                    <w:sz w:val="20"/>
                    <w:szCs w:val="20"/>
                    <w:lang w:val="en-US" w:eastAsia="en-US"/>
                  </w:rPr>
                </w:rPrChange>
              </w:rPr>
              <w:pPrChange w:id="8781" w:author="Анастасия ." w:date="2023-10-11T17:39:00Z">
                <w:pPr>
                  <w:ind w:firstLine="0"/>
                  <w:jc w:val="left"/>
                </w:pPr>
              </w:pPrChange>
            </w:pPr>
            <w:del w:id="8782" w:author="Анастасия ." w:date="2023-10-11T17:39:00Z">
              <w:r w:rsidRPr="00866AF5" w:rsidDel="00866AF5">
                <w:rPr>
                  <w:rFonts w:ascii="Courier New" w:eastAsiaTheme="minorHAnsi" w:hAnsi="Courier New" w:cs="Courier New"/>
                  <w:sz w:val="20"/>
                  <w:szCs w:val="20"/>
                  <w:lang w:eastAsia="en-US"/>
                  <w:rPrChange w:id="8783" w:author="Анастасия ." w:date="2023-10-11T17:39:00Z">
                    <w:rPr>
                      <w:rFonts w:ascii="Courier New" w:eastAsiaTheme="minorHAnsi" w:hAnsi="Courier New" w:cs="Courier New"/>
                      <w:sz w:val="20"/>
                      <w:szCs w:val="20"/>
                      <w:lang w:val="en-US" w:eastAsia="en-US"/>
                    </w:rPr>
                  </w:rPrChange>
                </w:rPr>
                <w:delText xml:space="preserve">166:         </w:delText>
              </w:r>
              <w:r w:rsidRPr="00D42ABA"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8784"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open</w:delText>
              </w:r>
              <w:r w:rsidRPr="00866AF5" w:rsidDel="00866AF5">
                <w:rPr>
                  <w:rFonts w:ascii="Courier New" w:eastAsiaTheme="minorHAnsi" w:hAnsi="Courier New" w:cs="Courier New"/>
                  <w:sz w:val="20"/>
                  <w:szCs w:val="20"/>
                  <w:lang w:eastAsia="en-US"/>
                  <w:rPrChange w:id="8785"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qq</w:delText>
              </w:r>
              <w:r w:rsidRPr="00866AF5" w:rsidDel="00866AF5">
                <w:rPr>
                  <w:rFonts w:ascii="Courier New" w:eastAsiaTheme="minorHAnsi" w:hAnsi="Courier New" w:cs="Courier New"/>
                  <w:sz w:val="20"/>
                  <w:szCs w:val="20"/>
                  <w:lang w:eastAsia="en-US"/>
                  <w:rPrChange w:id="8786"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filename</w:delText>
              </w:r>
              <w:r w:rsidRPr="00866AF5" w:rsidDel="00866AF5">
                <w:rPr>
                  <w:rFonts w:ascii="Courier New" w:eastAsiaTheme="minorHAnsi" w:hAnsi="Courier New" w:cs="Courier New"/>
                  <w:sz w:val="20"/>
                  <w:szCs w:val="20"/>
                  <w:lang w:eastAsia="en-US"/>
                  <w:rPrChange w:id="8787" w:author="Анастасия ." w:date="2023-10-11T17:39:00Z">
                    <w:rPr>
                      <w:rFonts w:ascii="Courier New" w:eastAsiaTheme="minorHAnsi" w:hAnsi="Courier New" w:cs="Courier New"/>
                      <w:sz w:val="20"/>
                      <w:szCs w:val="20"/>
                      <w:lang w:val="en-US" w:eastAsia="en-US"/>
                    </w:rPr>
                  </w:rPrChange>
                </w:rPr>
                <w:delText>, "</w:delText>
              </w:r>
              <w:r w:rsidRPr="00D42ABA" w:rsidDel="00866AF5">
                <w:rPr>
                  <w:rFonts w:ascii="Courier New" w:eastAsiaTheme="minorHAnsi" w:hAnsi="Courier New" w:cs="Courier New"/>
                  <w:sz w:val="20"/>
                  <w:szCs w:val="20"/>
                  <w:lang w:val="en-US" w:eastAsia="en-US"/>
                </w:rPr>
                <w:delText>w</w:delText>
              </w:r>
              <w:r w:rsidRPr="00866AF5" w:rsidDel="00866AF5">
                <w:rPr>
                  <w:rFonts w:ascii="Courier New" w:eastAsiaTheme="minorHAnsi" w:hAnsi="Courier New" w:cs="Courier New"/>
                  <w:sz w:val="20"/>
                  <w:szCs w:val="20"/>
                  <w:lang w:eastAsia="en-US"/>
                  <w:rPrChange w:id="8788"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encoding</w:delText>
              </w:r>
              <w:r w:rsidRPr="00866AF5" w:rsidDel="00866AF5">
                <w:rPr>
                  <w:rFonts w:ascii="Courier New" w:eastAsiaTheme="minorHAnsi" w:hAnsi="Courier New" w:cs="Courier New"/>
                  <w:sz w:val="20"/>
                  <w:szCs w:val="20"/>
                  <w:lang w:eastAsia="en-US"/>
                  <w:rPrChange w:id="878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cp</w:delText>
              </w:r>
              <w:r w:rsidRPr="00866AF5" w:rsidDel="00866AF5">
                <w:rPr>
                  <w:rFonts w:ascii="Courier New" w:eastAsiaTheme="minorHAnsi" w:hAnsi="Courier New" w:cs="Courier New"/>
                  <w:sz w:val="20"/>
                  <w:szCs w:val="20"/>
                  <w:lang w:eastAsia="en-US"/>
                  <w:rPrChange w:id="8790" w:author="Анастасия ." w:date="2023-10-11T17:39:00Z">
                    <w:rPr>
                      <w:rFonts w:ascii="Courier New" w:eastAsiaTheme="minorHAnsi" w:hAnsi="Courier New" w:cs="Courier New"/>
                      <w:sz w:val="20"/>
                      <w:szCs w:val="20"/>
                      <w:lang w:val="en-US" w:eastAsia="en-US"/>
                    </w:rPr>
                  </w:rPrChange>
                </w:rPr>
                <w:delText xml:space="preserve">1251") </w:delText>
              </w:r>
              <w:r w:rsidRPr="00D42ABA"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879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file</w:delText>
              </w:r>
              <w:r w:rsidRPr="00866AF5" w:rsidDel="00866AF5">
                <w:rPr>
                  <w:rFonts w:ascii="Courier New" w:eastAsiaTheme="minorHAnsi" w:hAnsi="Courier New" w:cs="Courier New"/>
                  <w:sz w:val="20"/>
                  <w:szCs w:val="20"/>
                  <w:lang w:eastAsia="en-US"/>
                  <w:rPrChange w:id="879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793" w:author="Анастасия ." w:date="2023-10-11T17:39:00Z"/>
                <w:rFonts w:ascii="Courier New" w:eastAsiaTheme="minorHAnsi" w:hAnsi="Courier New" w:cs="Courier New"/>
                <w:sz w:val="20"/>
                <w:szCs w:val="20"/>
                <w:lang w:eastAsia="en-US"/>
                <w:rPrChange w:id="8794" w:author="Анастасия ." w:date="2023-10-11T17:39:00Z">
                  <w:rPr>
                    <w:del w:id="8795" w:author="Анастасия ." w:date="2023-10-11T17:39:00Z"/>
                    <w:rFonts w:ascii="Courier New" w:eastAsiaTheme="minorHAnsi" w:hAnsi="Courier New" w:cs="Courier New"/>
                    <w:sz w:val="20"/>
                    <w:szCs w:val="20"/>
                    <w:lang w:val="en-US" w:eastAsia="en-US"/>
                  </w:rPr>
                </w:rPrChange>
              </w:rPr>
              <w:pPrChange w:id="8796" w:author="Анастасия ." w:date="2023-10-11T17:39:00Z">
                <w:pPr>
                  <w:ind w:firstLine="0"/>
                  <w:jc w:val="left"/>
                </w:pPr>
              </w:pPrChange>
            </w:pPr>
            <w:del w:id="8797" w:author="Анастасия ." w:date="2023-10-11T17:39:00Z">
              <w:r w:rsidRPr="00866AF5" w:rsidDel="00866AF5">
                <w:rPr>
                  <w:rFonts w:ascii="Courier New" w:eastAsiaTheme="minorHAnsi" w:hAnsi="Courier New" w:cs="Courier New"/>
                  <w:sz w:val="20"/>
                  <w:szCs w:val="20"/>
                  <w:lang w:eastAsia="en-US"/>
                  <w:rPrChange w:id="8798" w:author="Анастасия ." w:date="2023-10-11T17:39:00Z">
                    <w:rPr>
                      <w:rFonts w:ascii="Courier New" w:eastAsiaTheme="minorHAnsi" w:hAnsi="Courier New" w:cs="Courier New"/>
                      <w:sz w:val="20"/>
                      <w:szCs w:val="20"/>
                      <w:lang w:val="en-US" w:eastAsia="en-US"/>
                    </w:rPr>
                  </w:rPrChange>
                </w:rPr>
                <w:delText xml:space="preserve">167:             </w:delText>
              </w:r>
              <w:r w:rsidRPr="00D42ABA"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879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880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880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range</w:delText>
              </w:r>
              <w:r w:rsidRPr="00866AF5" w:rsidDel="00866AF5">
                <w:rPr>
                  <w:rFonts w:ascii="Courier New" w:eastAsiaTheme="minorHAnsi" w:hAnsi="Courier New" w:cs="Courier New"/>
                  <w:sz w:val="20"/>
                  <w:szCs w:val="20"/>
                  <w:lang w:eastAsia="en-US"/>
                  <w:rPrChange w:id="8802" w:author="Анастасия ." w:date="2023-10-11T17:39:00Z">
                    <w:rPr>
                      <w:rFonts w:ascii="Courier New" w:eastAsiaTheme="minorHAnsi" w:hAnsi="Courier New" w:cs="Courier New"/>
                      <w:sz w:val="20"/>
                      <w:szCs w:val="20"/>
                      <w:lang w:val="en-US" w:eastAsia="en-US"/>
                    </w:rPr>
                  </w:rPrChange>
                </w:rPr>
                <w:delText>(0, 15):</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03" w:author="Анастасия ." w:date="2023-10-11T17:39:00Z"/>
                <w:rFonts w:ascii="Courier New" w:eastAsiaTheme="minorHAnsi" w:hAnsi="Courier New" w:cs="Courier New"/>
                <w:sz w:val="20"/>
                <w:szCs w:val="20"/>
                <w:lang w:eastAsia="en-US"/>
                <w:rPrChange w:id="8804" w:author="Анастасия ." w:date="2023-10-11T17:39:00Z">
                  <w:rPr>
                    <w:del w:id="8805" w:author="Анастасия ." w:date="2023-10-11T17:39:00Z"/>
                    <w:rFonts w:ascii="Courier New" w:eastAsiaTheme="minorHAnsi" w:hAnsi="Courier New" w:cs="Courier New"/>
                    <w:sz w:val="20"/>
                    <w:szCs w:val="20"/>
                    <w:lang w:val="en-US" w:eastAsia="en-US"/>
                  </w:rPr>
                </w:rPrChange>
              </w:rPr>
              <w:pPrChange w:id="8806" w:author="Анастасия ." w:date="2023-10-11T17:39:00Z">
                <w:pPr>
                  <w:ind w:firstLine="0"/>
                  <w:jc w:val="left"/>
                </w:pPr>
              </w:pPrChange>
            </w:pPr>
            <w:del w:id="8807" w:author="Анастасия ." w:date="2023-10-11T17:39:00Z">
              <w:r w:rsidRPr="00866AF5" w:rsidDel="00866AF5">
                <w:rPr>
                  <w:rFonts w:ascii="Courier New" w:eastAsiaTheme="minorHAnsi" w:hAnsi="Courier New" w:cs="Courier New"/>
                  <w:sz w:val="20"/>
                  <w:szCs w:val="20"/>
                  <w:lang w:eastAsia="en-US"/>
                  <w:rPrChange w:id="8808" w:author="Анастасия ." w:date="2023-10-11T17:39:00Z">
                    <w:rPr>
                      <w:rFonts w:ascii="Courier New" w:eastAsiaTheme="minorHAnsi" w:hAnsi="Courier New" w:cs="Courier New"/>
                      <w:sz w:val="20"/>
                      <w:szCs w:val="20"/>
                      <w:lang w:val="en-US" w:eastAsia="en-US"/>
                    </w:rPr>
                  </w:rPrChange>
                </w:rPr>
                <w:delText xml:space="preserve">168:                 </w:delText>
              </w:r>
              <w:r w:rsidRPr="00D42ABA"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8809"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j</w:delText>
              </w:r>
              <w:r w:rsidRPr="00866AF5" w:rsidDel="00866AF5">
                <w:rPr>
                  <w:rFonts w:ascii="Courier New" w:eastAsiaTheme="minorHAnsi" w:hAnsi="Courier New" w:cs="Courier New"/>
                  <w:sz w:val="20"/>
                  <w:szCs w:val="20"/>
                  <w:lang w:eastAsia="en-US"/>
                  <w:rPrChange w:id="8810"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8811"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range</w:delText>
              </w:r>
              <w:r w:rsidRPr="00866AF5" w:rsidDel="00866AF5">
                <w:rPr>
                  <w:rFonts w:ascii="Courier New" w:eastAsiaTheme="minorHAnsi" w:hAnsi="Courier New" w:cs="Courier New"/>
                  <w:sz w:val="20"/>
                  <w:szCs w:val="20"/>
                  <w:lang w:eastAsia="en-US"/>
                  <w:rPrChange w:id="8812" w:author="Анастасия ." w:date="2023-10-11T17:39:00Z">
                    <w:rPr>
                      <w:rFonts w:ascii="Courier New" w:eastAsiaTheme="minorHAnsi" w:hAnsi="Courier New" w:cs="Courier New"/>
                      <w:sz w:val="20"/>
                      <w:szCs w:val="20"/>
                      <w:lang w:val="en-US" w:eastAsia="en-US"/>
                    </w:rPr>
                  </w:rPrChange>
                </w:rPr>
                <w:delText>(0, 3):</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13" w:author="Анастасия ." w:date="2023-10-11T17:39:00Z"/>
                <w:rFonts w:ascii="Courier New" w:eastAsiaTheme="minorHAnsi" w:hAnsi="Courier New" w:cs="Courier New"/>
                <w:sz w:val="20"/>
                <w:szCs w:val="20"/>
                <w:lang w:eastAsia="en-US"/>
                <w:rPrChange w:id="8814" w:author="Анастасия ." w:date="2023-10-11T17:39:00Z">
                  <w:rPr>
                    <w:del w:id="8815" w:author="Анастасия ." w:date="2023-10-11T17:39:00Z"/>
                    <w:rFonts w:ascii="Courier New" w:eastAsiaTheme="minorHAnsi" w:hAnsi="Courier New" w:cs="Courier New"/>
                    <w:sz w:val="20"/>
                    <w:szCs w:val="20"/>
                    <w:lang w:val="en-US" w:eastAsia="en-US"/>
                  </w:rPr>
                </w:rPrChange>
              </w:rPr>
              <w:pPrChange w:id="8816" w:author="Анастасия ." w:date="2023-10-11T17:39:00Z">
                <w:pPr>
                  <w:ind w:firstLine="0"/>
                  <w:jc w:val="left"/>
                </w:pPr>
              </w:pPrChange>
            </w:pPr>
            <w:del w:id="8817" w:author="Анастасия ." w:date="2023-10-11T17:39:00Z">
              <w:r w:rsidRPr="00866AF5" w:rsidDel="00866AF5">
                <w:rPr>
                  <w:rFonts w:ascii="Courier New" w:eastAsiaTheme="minorHAnsi" w:hAnsi="Courier New" w:cs="Courier New"/>
                  <w:sz w:val="20"/>
                  <w:szCs w:val="20"/>
                  <w:lang w:eastAsia="en-US"/>
                  <w:rPrChange w:id="8818" w:author="Анастасия ." w:date="2023-10-11T17:39:00Z">
                    <w:rPr>
                      <w:rFonts w:ascii="Courier New" w:eastAsiaTheme="minorHAnsi" w:hAnsi="Courier New" w:cs="Courier New"/>
                      <w:sz w:val="20"/>
                      <w:szCs w:val="20"/>
                      <w:lang w:val="en-US" w:eastAsia="en-US"/>
                    </w:rPr>
                  </w:rPrChange>
                </w:rPr>
                <w:delText xml:space="preserve">169:                     </w:delText>
              </w:r>
              <w:r w:rsidRPr="00D42ABA" w:rsidDel="00866AF5">
                <w:rPr>
                  <w:rFonts w:ascii="Courier New" w:eastAsiaTheme="minorHAnsi" w:hAnsi="Courier New" w:cs="Courier New"/>
                  <w:sz w:val="20"/>
                  <w:szCs w:val="20"/>
                  <w:lang w:val="en-US" w:eastAsia="en-US"/>
                </w:rPr>
                <w:delText>file</w:delText>
              </w:r>
              <w:r w:rsidRPr="00866AF5" w:rsidDel="00866AF5">
                <w:rPr>
                  <w:rFonts w:ascii="Courier New" w:eastAsiaTheme="minorHAnsi" w:hAnsi="Courier New" w:cs="Courier New"/>
                  <w:sz w:val="20"/>
                  <w:szCs w:val="20"/>
                  <w:lang w:eastAsia="en-US"/>
                  <w:rPrChange w:id="8819"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write</w:delText>
              </w:r>
              <w:r w:rsidRPr="00866AF5" w:rsidDel="00866AF5">
                <w:rPr>
                  <w:rFonts w:ascii="Courier New" w:eastAsiaTheme="minorHAnsi" w:hAnsi="Courier New" w:cs="Courier New"/>
                  <w:sz w:val="20"/>
                  <w:szCs w:val="20"/>
                  <w:lang w:eastAsia="en-US"/>
                  <w:rPrChange w:id="8820"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df</w:delText>
              </w:r>
              <w:r w:rsidRPr="00866AF5" w:rsidDel="00866AF5">
                <w:rPr>
                  <w:rFonts w:ascii="Courier New" w:eastAsiaTheme="minorHAnsi" w:hAnsi="Courier New" w:cs="Courier New"/>
                  <w:sz w:val="20"/>
                  <w:szCs w:val="20"/>
                  <w:lang w:eastAsia="en-US"/>
                  <w:rPrChange w:id="8821" w:author="Анастасия ." w:date="2023-10-11T17:39:00Z">
                    <w:rPr>
                      <w:rFonts w:ascii="Courier New" w:eastAsiaTheme="minorHAnsi" w:hAnsi="Courier New" w:cs="Courier New"/>
                      <w:sz w:val="20"/>
                      <w:szCs w:val="20"/>
                      <w:lang w:val="en-US" w:eastAsia="en-US"/>
                    </w:rPr>
                  </w:rPrChange>
                </w:rPr>
                <w:delText>1.</w:delText>
              </w:r>
              <w:r w:rsidRPr="00D42ABA" w:rsidDel="00866AF5">
                <w:rPr>
                  <w:rFonts w:ascii="Courier New" w:eastAsiaTheme="minorHAnsi" w:hAnsi="Courier New" w:cs="Courier New"/>
                  <w:sz w:val="20"/>
                  <w:szCs w:val="20"/>
                  <w:lang w:val="en-US" w:eastAsia="en-US"/>
                </w:rPr>
                <w:delText>iloc</w:delText>
              </w:r>
              <w:r w:rsidRPr="00866AF5" w:rsidDel="00866AF5">
                <w:rPr>
                  <w:rFonts w:ascii="Courier New" w:eastAsiaTheme="minorHAnsi" w:hAnsi="Courier New" w:cs="Courier New"/>
                  <w:sz w:val="20"/>
                  <w:szCs w:val="20"/>
                  <w:lang w:eastAsia="en-US"/>
                  <w:rPrChange w:id="8822" w:author="Анастасия ." w:date="2023-10-11T17:39:00Z">
                    <w:rPr>
                      <w:rFonts w:ascii="Courier New" w:eastAsiaTheme="minorHAnsi" w:hAnsi="Courier New" w:cs="Courier New"/>
                      <w:sz w:val="20"/>
                      <w:szCs w:val="20"/>
                      <w:lang w:val="en-US" w:eastAsia="en-US"/>
                    </w:rPr>
                  </w:rPrChange>
                </w:rPr>
                <w:delText>[</w:delText>
              </w:r>
              <w:r w:rsidRPr="00D42ABA"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8823" w:author="Анастасия ." w:date="2023-10-11T17:39:00Z">
                    <w:rPr>
                      <w:rFonts w:ascii="Courier New" w:eastAsiaTheme="minorHAnsi" w:hAnsi="Courier New" w:cs="Courier New"/>
                      <w:sz w:val="20"/>
                      <w:szCs w:val="20"/>
                      <w:lang w:val="en-US" w:eastAsia="en-US"/>
                    </w:rPr>
                  </w:rPrChange>
                </w:rPr>
                <w:delText xml:space="preserve">, </w:delText>
              </w:r>
              <w:r w:rsidRPr="00D42ABA" w:rsidDel="00866AF5">
                <w:rPr>
                  <w:rFonts w:ascii="Courier New" w:eastAsiaTheme="minorHAnsi" w:hAnsi="Courier New" w:cs="Courier New"/>
                  <w:sz w:val="20"/>
                  <w:szCs w:val="20"/>
                  <w:lang w:val="en-US" w:eastAsia="en-US"/>
                </w:rPr>
                <w:delText>j</w:delText>
              </w:r>
              <w:r w:rsidRPr="00866AF5" w:rsidDel="00866AF5">
                <w:rPr>
                  <w:rFonts w:ascii="Courier New" w:eastAsiaTheme="minorHAnsi" w:hAnsi="Courier New" w:cs="Courier New"/>
                  <w:sz w:val="20"/>
                  <w:szCs w:val="20"/>
                  <w:lang w:eastAsia="en-US"/>
                  <w:rPrChange w:id="8824" w:author="Анастасия ." w:date="2023-10-11T17:39:00Z">
                    <w:rPr>
                      <w:rFonts w:ascii="Courier New" w:eastAsiaTheme="minorHAnsi" w:hAnsi="Courier New" w:cs="Courier New"/>
                      <w:sz w:val="20"/>
                      <w:szCs w:val="20"/>
                      <w:lang w:val="en-US" w:eastAsia="en-US"/>
                    </w:rPr>
                  </w:rPrChange>
                </w:rPr>
                <w:delText>])</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825" w:author="Анастасия ." w:date="2023-10-11T17:39:00Z"/>
                <w:rFonts w:ascii="Courier New" w:eastAsiaTheme="minorHAnsi" w:hAnsi="Courier New" w:cs="Courier New"/>
                <w:sz w:val="20"/>
                <w:szCs w:val="20"/>
                <w:lang w:eastAsia="en-US"/>
              </w:rPr>
              <w:pPrChange w:id="8826" w:author="Анастасия ." w:date="2023-10-11T17:39:00Z">
                <w:pPr>
                  <w:ind w:firstLine="0"/>
                  <w:jc w:val="left"/>
                </w:pPr>
              </w:pPrChange>
            </w:pPr>
            <w:del w:id="8827" w:author="Анастасия ." w:date="2023-10-11T17:39:00Z">
              <w:r w:rsidRPr="00D42ABA" w:rsidDel="00866AF5">
                <w:rPr>
                  <w:rFonts w:ascii="Courier New" w:eastAsiaTheme="minorHAnsi" w:hAnsi="Courier New" w:cs="Courier New"/>
                  <w:sz w:val="20"/>
                  <w:szCs w:val="20"/>
                  <w:lang w:eastAsia="en-US"/>
                </w:rPr>
                <w:delText>170:                     file.write("\n")</w:delText>
              </w:r>
            </w:del>
          </w:p>
          <w:p w:rsidR="004005FD" w:rsidRPr="00D42ABA" w:rsidDel="00866AF5" w:rsidRDefault="004005FD" w:rsidP="00866AF5">
            <w:pPr>
              <w:pStyle w:val="a6"/>
              <w:numPr>
                <w:ilvl w:val="0"/>
                <w:numId w:val="1"/>
              </w:numPr>
              <w:spacing w:after="200"/>
              <w:ind w:left="0" w:firstLine="709"/>
              <w:contextualSpacing w:val="0"/>
              <w:jc w:val="left"/>
              <w:outlineLvl w:val="0"/>
              <w:rPr>
                <w:del w:id="8828" w:author="Анастасия ." w:date="2023-10-11T17:39:00Z"/>
                <w:rFonts w:ascii="Courier New" w:eastAsiaTheme="minorHAnsi" w:hAnsi="Courier New" w:cs="Courier New"/>
                <w:sz w:val="20"/>
                <w:szCs w:val="20"/>
                <w:lang w:eastAsia="en-US"/>
              </w:rPr>
              <w:pPrChange w:id="8829" w:author="Анастасия ." w:date="2023-10-11T17:39:00Z">
                <w:pPr>
                  <w:ind w:firstLine="0"/>
                  <w:jc w:val="left"/>
                </w:pPr>
              </w:pPrChange>
            </w:pPr>
            <w:del w:id="8830" w:author="Анастасия ." w:date="2023-10-11T17:39:00Z">
              <w:r w:rsidRPr="00D42ABA" w:rsidDel="00866AF5">
                <w:rPr>
                  <w:rFonts w:ascii="Courier New" w:eastAsiaTheme="minorHAnsi" w:hAnsi="Courier New" w:cs="Courier New"/>
                  <w:sz w:val="20"/>
                  <w:szCs w:val="20"/>
                  <w:lang w:eastAsia="en-US"/>
                </w:rPr>
                <w:delText>171:             # Переместить курсор на 2 символа перед концом файла</w:delText>
              </w:r>
            </w:del>
          </w:p>
          <w:p w:rsidR="004005FD" w:rsidRPr="00D54B3A" w:rsidDel="00866AF5" w:rsidRDefault="004005FD" w:rsidP="00866AF5">
            <w:pPr>
              <w:pStyle w:val="a6"/>
              <w:numPr>
                <w:ilvl w:val="0"/>
                <w:numId w:val="1"/>
              </w:numPr>
              <w:spacing w:after="200"/>
              <w:ind w:left="0" w:firstLine="709"/>
              <w:contextualSpacing w:val="0"/>
              <w:jc w:val="left"/>
              <w:outlineLvl w:val="0"/>
              <w:rPr>
                <w:del w:id="8831" w:author="Анастасия ." w:date="2023-10-11T17:39:00Z"/>
                <w:rFonts w:ascii="Courier New" w:eastAsiaTheme="minorHAnsi" w:hAnsi="Courier New" w:cs="Courier New"/>
                <w:sz w:val="20"/>
                <w:szCs w:val="20"/>
                <w:lang w:eastAsia="en-US"/>
              </w:rPr>
              <w:pPrChange w:id="8832" w:author="Анастасия ." w:date="2023-10-11T17:39:00Z">
                <w:pPr>
                  <w:ind w:firstLine="0"/>
                  <w:jc w:val="left"/>
                </w:pPr>
              </w:pPrChange>
            </w:pPr>
            <w:del w:id="8833" w:author="Анастасия ." w:date="2023-10-11T17:39:00Z">
              <w:r w:rsidRPr="00D42ABA" w:rsidDel="00866AF5">
                <w:rPr>
                  <w:rFonts w:ascii="Courier New" w:eastAsiaTheme="minorHAnsi" w:hAnsi="Courier New" w:cs="Courier New"/>
                  <w:sz w:val="20"/>
                  <w:szCs w:val="20"/>
                  <w:lang w:eastAsia="en-US"/>
                </w:rPr>
                <w:delText>172:             file.seek(file.tell() - 3)</w:delText>
              </w:r>
            </w:del>
          </w:p>
        </w:tc>
      </w:tr>
    </w:tbl>
    <w:p w:rsidR="004005FD" w:rsidRPr="00D54B3A" w:rsidDel="00866AF5" w:rsidRDefault="004005FD" w:rsidP="00866AF5">
      <w:pPr>
        <w:pStyle w:val="a6"/>
        <w:numPr>
          <w:ilvl w:val="0"/>
          <w:numId w:val="1"/>
        </w:numPr>
        <w:spacing w:after="200"/>
        <w:ind w:left="0" w:firstLine="709"/>
        <w:contextualSpacing w:val="0"/>
        <w:jc w:val="left"/>
        <w:outlineLvl w:val="0"/>
        <w:rPr>
          <w:del w:id="8834" w:author="Анастасия ." w:date="2023-10-11T17:39:00Z"/>
          <w:rFonts w:eastAsiaTheme="minorHAnsi"/>
          <w:i/>
          <w:sz w:val="24"/>
          <w:lang w:eastAsia="en-US"/>
        </w:rPr>
        <w:pPrChange w:id="8835" w:author="Анастасия ." w:date="2023-10-11T17:39:00Z">
          <w:pPr>
            <w:spacing w:before="120" w:line="240" w:lineRule="auto"/>
            <w:ind w:firstLine="0"/>
            <w:jc w:val="left"/>
          </w:pPr>
        </w:pPrChange>
      </w:pPr>
      <w:del w:id="8836" w:author="Анастасия ." w:date="2023-10-11T17:39:00Z">
        <w:r w:rsidRPr="00D54B3A" w:rsidDel="00866AF5">
          <w:rPr>
            <w:rFonts w:eastAsiaTheme="minorHAnsi"/>
            <w:i/>
            <w:sz w:val="24"/>
            <w:lang w:eastAsia="en-US"/>
          </w:rPr>
          <w:delText xml:space="preserve">Продолжение Листинга </w:delText>
        </w:r>
      </w:del>
      <w:del w:id="8837" w:author="Анастасия ." w:date="2023-05-21T13:16:00Z">
        <w:r w:rsidRPr="00D54B3A" w:rsidDel="002C7FA3">
          <w:rPr>
            <w:rFonts w:eastAsiaTheme="minorHAnsi"/>
            <w:i/>
            <w:sz w:val="24"/>
            <w:lang w:eastAsia="en-US"/>
          </w:rPr>
          <w:delText>Б</w:delText>
        </w:r>
      </w:del>
      <w:del w:id="8838" w:author="Анастасия ." w:date="2023-10-11T17:39:00Z">
        <w:r w:rsidRPr="00D54B3A" w:rsidDel="00866AF5">
          <w:rPr>
            <w:rFonts w:eastAsiaTheme="minorHAnsi"/>
            <w:i/>
            <w:sz w:val="24"/>
            <w:lang w:eastAsia="en-US"/>
          </w:rPr>
          <w:delText xml:space="preserve">.1 — Формирование </w:delText>
        </w:r>
        <w:r w:rsidRPr="00D54B3A" w:rsidDel="00866AF5">
          <w:rPr>
            <w:rFonts w:eastAsiaTheme="minorHAnsi"/>
            <w:i/>
            <w:sz w:val="24"/>
            <w:lang w:val="en-US" w:eastAsia="en-US"/>
          </w:rPr>
          <w:delText>QR</w:delText>
        </w:r>
        <w:r w:rsidRPr="00D54B3A"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866AF5" w:rsidDel="00866AF5" w:rsidTr="00D76A82">
        <w:trPr>
          <w:del w:id="8839" w:author="Анастасия ." w:date="2023-10-11T17:39:00Z"/>
        </w:trPr>
        <w:tc>
          <w:tcPr>
            <w:tcW w:w="9854" w:type="dxa"/>
          </w:tcPr>
          <w:p w:rsidR="004005FD" w:rsidRPr="000975EC" w:rsidDel="00866AF5" w:rsidRDefault="004005FD" w:rsidP="00866AF5">
            <w:pPr>
              <w:pStyle w:val="a6"/>
              <w:numPr>
                <w:ilvl w:val="0"/>
                <w:numId w:val="1"/>
              </w:numPr>
              <w:spacing w:after="200"/>
              <w:ind w:left="0" w:firstLine="709"/>
              <w:contextualSpacing w:val="0"/>
              <w:jc w:val="left"/>
              <w:outlineLvl w:val="0"/>
              <w:rPr>
                <w:del w:id="8840" w:author="Анастасия ." w:date="2023-10-11T17:39:00Z"/>
                <w:rFonts w:ascii="Courier New" w:eastAsiaTheme="minorHAnsi" w:hAnsi="Courier New" w:cs="Courier New"/>
                <w:sz w:val="20"/>
                <w:szCs w:val="20"/>
                <w:lang w:eastAsia="en-US"/>
              </w:rPr>
              <w:pPrChange w:id="8841" w:author="Анастасия ." w:date="2023-10-11T17:39:00Z">
                <w:pPr>
                  <w:ind w:firstLine="0"/>
                  <w:jc w:val="left"/>
                </w:pPr>
              </w:pPrChange>
            </w:pPr>
            <w:del w:id="8842" w:author="Анастасия ." w:date="2023-10-11T17:39:00Z">
              <w:r w:rsidRPr="000975EC" w:rsidDel="00866AF5">
                <w:rPr>
                  <w:rFonts w:ascii="Courier New" w:eastAsiaTheme="minorHAnsi" w:hAnsi="Courier New" w:cs="Courier New"/>
                  <w:sz w:val="20"/>
                  <w:szCs w:val="20"/>
                  <w:lang w:eastAsia="en-US"/>
                </w:rPr>
                <w:delText>173:           file.truncate()  # Обрезать файл до текущей позиции</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43" w:author="Анастасия ." w:date="2023-10-11T17:39:00Z"/>
                <w:rFonts w:ascii="Courier New" w:eastAsiaTheme="minorHAnsi" w:hAnsi="Courier New" w:cs="Courier New"/>
                <w:sz w:val="20"/>
                <w:szCs w:val="20"/>
                <w:lang w:eastAsia="en-US"/>
                <w:rPrChange w:id="8844" w:author="Анастасия ." w:date="2023-10-11T17:39:00Z">
                  <w:rPr>
                    <w:del w:id="8845" w:author="Анастасия ." w:date="2023-10-11T17:39:00Z"/>
                    <w:rFonts w:ascii="Courier New" w:eastAsiaTheme="minorHAnsi" w:hAnsi="Courier New" w:cs="Courier New"/>
                    <w:sz w:val="20"/>
                    <w:szCs w:val="20"/>
                    <w:lang w:val="en-US" w:eastAsia="en-US"/>
                  </w:rPr>
                </w:rPrChange>
              </w:rPr>
              <w:pPrChange w:id="8846" w:author="Анастасия ." w:date="2023-10-11T17:39:00Z">
                <w:pPr>
                  <w:ind w:firstLine="0"/>
                  <w:jc w:val="left"/>
                </w:pPr>
              </w:pPrChange>
            </w:pPr>
            <w:del w:id="8847" w:author="Анастасия ." w:date="2023-10-11T17:39:00Z">
              <w:r w:rsidRPr="00866AF5" w:rsidDel="00866AF5">
                <w:rPr>
                  <w:rFonts w:ascii="Courier New" w:eastAsiaTheme="minorHAnsi" w:hAnsi="Courier New" w:cs="Courier New"/>
                  <w:sz w:val="20"/>
                  <w:szCs w:val="20"/>
                  <w:lang w:eastAsia="en-US"/>
                  <w:rPrChange w:id="8848" w:author="Анастасия ." w:date="2023-10-11T17:39:00Z">
                    <w:rPr>
                      <w:rFonts w:ascii="Courier New" w:eastAsiaTheme="minorHAnsi" w:hAnsi="Courier New" w:cs="Courier New"/>
                      <w:sz w:val="20"/>
                      <w:szCs w:val="20"/>
                      <w:lang w:val="en-US" w:eastAsia="en-US"/>
                    </w:rPr>
                  </w:rPrChange>
                </w:rPr>
                <w:delText xml:space="preserve">174:         </w:delText>
              </w:r>
              <w:r w:rsidRPr="000975EC" w:rsidDel="00866AF5">
                <w:rPr>
                  <w:rFonts w:ascii="Courier New" w:eastAsiaTheme="minorHAnsi" w:hAnsi="Courier New" w:cs="Courier New"/>
                  <w:sz w:val="20"/>
                  <w:szCs w:val="20"/>
                  <w:lang w:val="en-US" w:eastAsia="en-US"/>
                </w:rPr>
                <w:delText>file</w:delText>
              </w:r>
              <w:r w:rsidRPr="00866AF5" w:rsidDel="00866AF5">
                <w:rPr>
                  <w:rFonts w:ascii="Courier New" w:eastAsiaTheme="minorHAnsi" w:hAnsi="Courier New" w:cs="Courier New"/>
                  <w:sz w:val="20"/>
                  <w:szCs w:val="20"/>
                  <w:lang w:eastAsia="en-US"/>
                  <w:rPrChange w:id="884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885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51" w:author="Анастасия ." w:date="2023-10-11T17:39:00Z"/>
                <w:rFonts w:ascii="Courier New" w:eastAsiaTheme="minorHAnsi" w:hAnsi="Courier New" w:cs="Courier New"/>
                <w:sz w:val="20"/>
                <w:szCs w:val="20"/>
                <w:lang w:eastAsia="en-US"/>
                <w:rPrChange w:id="8852" w:author="Анастасия ." w:date="2023-10-11T17:39:00Z">
                  <w:rPr>
                    <w:del w:id="8853" w:author="Анастасия ." w:date="2023-10-11T17:39:00Z"/>
                    <w:rFonts w:ascii="Courier New" w:eastAsiaTheme="minorHAnsi" w:hAnsi="Courier New" w:cs="Courier New"/>
                    <w:sz w:val="20"/>
                    <w:szCs w:val="20"/>
                    <w:lang w:val="en-US" w:eastAsia="en-US"/>
                  </w:rPr>
                </w:rPrChange>
              </w:rPr>
              <w:pPrChange w:id="8854" w:author="Анастасия ." w:date="2023-10-11T17:39:00Z">
                <w:pPr>
                  <w:ind w:firstLine="0"/>
                  <w:jc w:val="left"/>
                </w:pPr>
              </w:pPrChange>
            </w:pPr>
            <w:del w:id="8855" w:author="Анастасия ." w:date="2023-10-11T17:39:00Z">
              <w:r w:rsidRPr="00866AF5" w:rsidDel="00866AF5">
                <w:rPr>
                  <w:rFonts w:ascii="Courier New" w:eastAsiaTheme="minorHAnsi" w:hAnsi="Courier New" w:cs="Courier New"/>
                  <w:sz w:val="20"/>
                  <w:szCs w:val="20"/>
                  <w:lang w:eastAsia="en-US"/>
                  <w:rPrChange w:id="8856" w:author="Анастасия ." w:date="2023-10-11T17:39:00Z">
                    <w:rPr>
                      <w:rFonts w:ascii="Courier New" w:eastAsiaTheme="minorHAnsi" w:hAnsi="Courier New" w:cs="Courier New"/>
                      <w:sz w:val="20"/>
                      <w:szCs w:val="20"/>
                      <w:lang w:val="en-US" w:eastAsia="en-US"/>
                    </w:rPr>
                  </w:rPrChange>
                </w:rPr>
                <w:delText xml:space="preserve">175: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57" w:author="Анастасия ." w:date="2023-10-11T17:39:00Z"/>
                <w:rFonts w:ascii="Courier New" w:eastAsiaTheme="minorHAnsi" w:hAnsi="Courier New" w:cs="Courier New"/>
                <w:sz w:val="20"/>
                <w:szCs w:val="20"/>
                <w:lang w:eastAsia="en-US"/>
                <w:rPrChange w:id="8858" w:author="Анастасия ." w:date="2023-10-11T17:39:00Z">
                  <w:rPr>
                    <w:del w:id="8859" w:author="Анастасия ." w:date="2023-10-11T17:39:00Z"/>
                    <w:rFonts w:ascii="Courier New" w:eastAsiaTheme="minorHAnsi" w:hAnsi="Courier New" w:cs="Courier New"/>
                    <w:sz w:val="20"/>
                    <w:szCs w:val="20"/>
                    <w:lang w:val="en-US" w:eastAsia="en-US"/>
                  </w:rPr>
                </w:rPrChange>
              </w:rPr>
              <w:pPrChange w:id="8860" w:author="Анастасия ." w:date="2023-10-11T17:39:00Z">
                <w:pPr>
                  <w:ind w:firstLine="0"/>
                  <w:jc w:val="left"/>
                </w:pPr>
              </w:pPrChange>
            </w:pPr>
            <w:del w:id="8861" w:author="Анастасия ." w:date="2023-10-11T17:39:00Z">
              <w:r w:rsidRPr="00866AF5" w:rsidDel="00866AF5">
                <w:rPr>
                  <w:rFonts w:ascii="Courier New" w:eastAsiaTheme="minorHAnsi" w:hAnsi="Courier New" w:cs="Courier New"/>
                  <w:sz w:val="20"/>
                  <w:szCs w:val="20"/>
                  <w:lang w:eastAsia="en-US"/>
                  <w:rPrChange w:id="8862" w:author="Анастасия ." w:date="2023-10-11T17:39:00Z">
                    <w:rPr>
                      <w:rFonts w:ascii="Courier New" w:eastAsiaTheme="minorHAnsi" w:hAnsi="Courier New" w:cs="Courier New"/>
                      <w:sz w:val="20"/>
                      <w:szCs w:val="20"/>
                      <w:lang w:val="en-US" w:eastAsia="en-US"/>
                    </w:rPr>
                  </w:rPrChange>
                </w:rPr>
                <w:delText xml:space="preserve">176:         </w:delText>
              </w:r>
              <w:r w:rsidRPr="000975EC" w:rsidDel="00866AF5">
                <w:rPr>
                  <w:rFonts w:ascii="Courier New" w:eastAsiaTheme="minorHAnsi" w:hAnsi="Courier New" w:cs="Courier New"/>
                  <w:sz w:val="20"/>
                  <w:szCs w:val="20"/>
                  <w:lang w:val="en-US" w:eastAsia="en-US"/>
                </w:rPr>
                <w:delText>extractedData</w:delText>
              </w:r>
              <w:r w:rsidRPr="00866AF5" w:rsidDel="00866AF5">
                <w:rPr>
                  <w:rFonts w:ascii="Courier New" w:eastAsiaTheme="minorHAnsi" w:hAnsi="Courier New" w:cs="Courier New"/>
                  <w:sz w:val="20"/>
                  <w:szCs w:val="20"/>
                  <w:lang w:eastAsia="en-US"/>
                  <w:rPrChange w:id="8863" w:author="Анастасия ." w:date="2023-10-11T17:39:00Z">
                    <w:rPr>
                      <w:rFonts w:ascii="Courier New" w:eastAsiaTheme="minorHAnsi" w:hAnsi="Courier New" w:cs="Courier New"/>
                      <w:sz w:val="20"/>
                      <w:szCs w:val="20"/>
                      <w:lang w:val="en-US" w:eastAsia="en-US"/>
                    </w:rPr>
                  </w:rPrChange>
                </w:rPr>
                <w:delText xml:space="preserve"> =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64" w:author="Анастасия ." w:date="2023-10-11T17:39:00Z"/>
                <w:rFonts w:ascii="Courier New" w:eastAsiaTheme="minorHAnsi" w:hAnsi="Courier New" w:cs="Courier New"/>
                <w:sz w:val="20"/>
                <w:szCs w:val="20"/>
                <w:lang w:eastAsia="en-US"/>
                <w:rPrChange w:id="8865" w:author="Анастасия ." w:date="2023-10-11T17:39:00Z">
                  <w:rPr>
                    <w:del w:id="8866" w:author="Анастасия ." w:date="2023-10-11T17:39:00Z"/>
                    <w:rFonts w:ascii="Courier New" w:eastAsiaTheme="minorHAnsi" w:hAnsi="Courier New" w:cs="Courier New"/>
                    <w:sz w:val="20"/>
                    <w:szCs w:val="20"/>
                    <w:lang w:val="en-US" w:eastAsia="en-US"/>
                  </w:rPr>
                </w:rPrChange>
              </w:rPr>
              <w:pPrChange w:id="8867" w:author="Анастасия ." w:date="2023-10-11T17:39:00Z">
                <w:pPr>
                  <w:ind w:firstLine="0"/>
                  <w:jc w:val="left"/>
                </w:pPr>
              </w:pPrChange>
            </w:pPr>
            <w:del w:id="8868" w:author="Анастасия ." w:date="2023-10-11T17:39:00Z">
              <w:r w:rsidRPr="00866AF5" w:rsidDel="00866AF5">
                <w:rPr>
                  <w:rFonts w:ascii="Courier New" w:eastAsiaTheme="minorHAnsi" w:hAnsi="Courier New" w:cs="Courier New"/>
                  <w:sz w:val="20"/>
                  <w:szCs w:val="20"/>
                  <w:lang w:eastAsia="en-US"/>
                  <w:rPrChange w:id="8869" w:author="Анастасия ." w:date="2023-10-11T17:39:00Z">
                    <w:rPr>
                      <w:rFonts w:ascii="Courier New" w:eastAsiaTheme="minorHAnsi" w:hAnsi="Courier New" w:cs="Courier New"/>
                      <w:sz w:val="20"/>
                      <w:szCs w:val="20"/>
                      <w:lang w:val="en-US" w:eastAsia="en-US"/>
                    </w:rPr>
                  </w:rPrChange>
                </w:rPr>
                <w:delText xml:space="preserve">177:         </w:delText>
              </w:r>
              <w:r w:rsidRPr="000975EC"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887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open</w:delText>
              </w:r>
              <w:r w:rsidRPr="00866AF5" w:rsidDel="00866AF5">
                <w:rPr>
                  <w:rFonts w:ascii="Courier New" w:eastAsiaTheme="minorHAnsi" w:hAnsi="Courier New" w:cs="Courier New"/>
                  <w:sz w:val="20"/>
                  <w:szCs w:val="20"/>
                  <w:lang w:eastAsia="en-US"/>
                  <w:rPrChange w:id="887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qq</w:delText>
              </w:r>
              <w:r w:rsidRPr="00866AF5" w:rsidDel="00866AF5">
                <w:rPr>
                  <w:rFonts w:ascii="Courier New" w:eastAsiaTheme="minorHAnsi" w:hAnsi="Courier New" w:cs="Courier New"/>
                  <w:sz w:val="20"/>
                  <w:szCs w:val="20"/>
                  <w:lang w:eastAsia="en-US"/>
                  <w:rPrChange w:id="887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filename</w:delText>
              </w:r>
              <w:r w:rsidRPr="00866AF5" w:rsidDel="00866AF5">
                <w:rPr>
                  <w:rFonts w:ascii="Courier New" w:eastAsiaTheme="minorHAnsi" w:hAnsi="Courier New" w:cs="Courier New"/>
                  <w:sz w:val="20"/>
                  <w:szCs w:val="20"/>
                  <w:lang w:eastAsia="en-US"/>
                  <w:rPrChange w:id="8873" w:author="Анастасия ." w:date="2023-10-11T17:39:00Z">
                    <w:rPr>
                      <w:rFonts w:ascii="Courier New" w:eastAsiaTheme="minorHAnsi" w:hAnsi="Courier New" w:cs="Courier New"/>
                      <w:sz w:val="20"/>
                      <w:szCs w:val="20"/>
                      <w:lang w:val="en-US" w:eastAsia="en-US"/>
                    </w:rPr>
                  </w:rPrChange>
                </w:rPr>
                <w:delText>, "</w:delText>
              </w:r>
              <w:r w:rsidRPr="000975EC" w:rsidDel="00866AF5">
                <w:rPr>
                  <w:rFonts w:ascii="Courier New" w:eastAsiaTheme="minorHAnsi" w:hAnsi="Courier New" w:cs="Courier New"/>
                  <w:sz w:val="20"/>
                  <w:szCs w:val="20"/>
                  <w:lang w:val="en-US" w:eastAsia="en-US"/>
                </w:rPr>
                <w:delText>r</w:delText>
              </w:r>
              <w:r w:rsidRPr="00866AF5" w:rsidDel="00866AF5">
                <w:rPr>
                  <w:rFonts w:ascii="Courier New" w:eastAsiaTheme="minorHAnsi" w:hAnsi="Courier New" w:cs="Courier New"/>
                  <w:sz w:val="20"/>
                  <w:szCs w:val="20"/>
                  <w:lang w:eastAsia="en-US"/>
                  <w:rPrChange w:id="887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encoding</w:delText>
              </w:r>
              <w:r w:rsidRPr="00866AF5" w:rsidDel="00866AF5">
                <w:rPr>
                  <w:rFonts w:ascii="Courier New" w:eastAsiaTheme="minorHAnsi" w:hAnsi="Courier New" w:cs="Courier New"/>
                  <w:sz w:val="20"/>
                  <w:szCs w:val="20"/>
                  <w:lang w:eastAsia="en-US"/>
                  <w:rPrChange w:id="887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cp</w:delText>
              </w:r>
              <w:r w:rsidRPr="00866AF5" w:rsidDel="00866AF5">
                <w:rPr>
                  <w:rFonts w:ascii="Courier New" w:eastAsiaTheme="minorHAnsi" w:hAnsi="Courier New" w:cs="Courier New"/>
                  <w:sz w:val="20"/>
                  <w:szCs w:val="20"/>
                  <w:lang w:eastAsia="en-US"/>
                  <w:rPrChange w:id="8876" w:author="Анастасия ." w:date="2023-10-11T17:39:00Z">
                    <w:rPr>
                      <w:rFonts w:ascii="Courier New" w:eastAsiaTheme="minorHAnsi" w:hAnsi="Courier New" w:cs="Courier New"/>
                      <w:sz w:val="20"/>
                      <w:szCs w:val="20"/>
                      <w:lang w:val="en-US" w:eastAsia="en-US"/>
                    </w:rPr>
                  </w:rPrChange>
                </w:rPr>
                <w:delText xml:space="preserve">1251") </w:delText>
              </w:r>
              <w:r w:rsidRPr="000975EC"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887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87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79" w:author="Анастасия ." w:date="2023-10-11T17:39:00Z"/>
                <w:rFonts w:ascii="Courier New" w:eastAsiaTheme="minorHAnsi" w:hAnsi="Courier New" w:cs="Courier New"/>
                <w:sz w:val="20"/>
                <w:szCs w:val="20"/>
                <w:lang w:eastAsia="en-US"/>
                <w:rPrChange w:id="8880" w:author="Анастасия ." w:date="2023-10-11T17:39:00Z">
                  <w:rPr>
                    <w:del w:id="8881" w:author="Анастасия ." w:date="2023-10-11T17:39:00Z"/>
                    <w:rFonts w:ascii="Courier New" w:eastAsiaTheme="minorHAnsi" w:hAnsi="Courier New" w:cs="Courier New"/>
                    <w:sz w:val="20"/>
                    <w:szCs w:val="20"/>
                    <w:lang w:val="en-US" w:eastAsia="en-US"/>
                  </w:rPr>
                </w:rPrChange>
              </w:rPr>
              <w:pPrChange w:id="8882" w:author="Анастасия ." w:date="2023-10-11T17:39:00Z">
                <w:pPr>
                  <w:ind w:firstLine="0"/>
                  <w:jc w:val="left"/>
                </w:pPr>
              </w:pPrChange>
            </w:pPr>
            <w:del w:id="8883" w:author="Анастасия ." w:date="2023-10-11T17:39:00Z">
              <w:r w:rsidRPr="00866AF5" w:rsidDel="00866AF5">
                <w:rPr>
                  <w:rFonts w:ascii="Courier New" w:eastAsiaTheme="minorHAnsi" w:hAnsi="Courier New" w:cs="Courier New"/>
                  <w:sz w:val="20"/>
                  <w:szCs w:val="20"/>
                  <w:lang w:eastAsia="en-US"/>
                  <w:rPrChange w:id="8884" w:author="Анастасия ." w:date="2023-10-11T17:39:00Z">
                    <w:rPr>
                      <w:rFonts w:ascii="Courier New" w:eastAsiaTheme="minorHAnsi" w:hAnsi="Courier New" w:cs="Courier New"/>
                      <w:sz w:val="20"/>
                      <w:szCs w:val="20"/>
                      <w:lang w:val="en-US" w:eastAsia="en-US"/>
                    </w:rPr>
                  </w:rPrChange>
                </w:rPr>
                <w:delText xml:space="preserve">178:             </w:delText>
              </w:r>
              <w:r w:rsidRPr="000975EC" w:rsidDel="00866AF5">
                <w:rPr>
                  <w:rFonts w:ascii="Courier New" w:eastAsiaTheme="minorHAnsi" w:hAnsi="Courier New" w:cs="Courier New"/>
                  <w:sz w:val="20"/>
                  <w:szCs w:val="20"/>
                  <w:lang w:val="en-US" w:eastAsia="en-US"/>
                </w:rPr>
                <w:delText>extractedData</w:delText>
              </w:r>
              <w:r w:rsidRPr="00866AF5" w:rsidDel="00866AF5">
                <w:rPr>
                  <w:rFonts w:ascii="Courier New" w:eastAsiaTheme="minorHAnsi" w:hAnsi="Courier New" w:cs="Courier New"/>
                  <w:sz w:val="20"/>
                  <w:szCs w:val="20"/>
                  <w:lang w:eastAsia="en-US"/>
                  <w:rPrChange w:id="8885"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88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read</w:delText>
              </w:r>
              <w:r w:rsidRPr="00866AF5" w:rsidDel="00866AF5">
                <w:rPr>
                  <w:rFonts w:ascii="Courier New" w:eastAsiaTheme="minorHAnsi" w:hAnsi="Courier New" w:cs="Courier New"/>
                  <w:sz w:val="20"/>
                  <w:szCs w:val="20"/>
                  <w:lang w:eastAsia="en-US"/>
                  <w:rPrChange w:id="888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88" w:author="Анастасия ." w:date="2023-10-11T17:39:00Z"/>
                <w:rFonts w:ascii="Courier New" w:eastAsiaTheme="minorHAnsi" w:hAnsi="Courier New" w:cs="Courier New"/>
                <w:sz w:val="20"/>
                <w:szCs w:val="20"/>
                <w:lang w:eastAsia="en-US"/>
                <w:rPrChange w:id="8889" w:author="Анастасия ." w:date="2023-10-11T17:39:00Z">
                  <w:rPr>
                    <w:del w:id="8890" w:author="Анастасия ." w:date="2023-10-11T17:39:00Z"/>
                    <w:rFonts w:ascii="Courier New" w:eastAsiaTheme="minorHAnsi" w:hAnsi="Courier New" w:cs="Courier New"/>
                    <w:sz w:val="20"/>
                    <w:szCs w:val="20"/>
                    <w:lang w:val="en-US" w:eastAsia="en-US"/>
                  </w:rPr>
                </w:rPrChange>
              </w:rPr>
              <w:pPrChange w:id="8891" w:author="Анастасия ." w:date="2023-10-11T17:39:00Z">
                <w:pPr>
                  <w:ind w:firstLine="0"/>
                  <w:jc w:val="left"/>
                </w:pPr>
              </w:pPrChange>
            </w:pPr>
            <w:del w:id="8892" w:author="Анастасия ." w:date="2023-10-11T17:39:00Z">
              <w:r w:rsidRPr="00866AF5" w:rsidDel="00866AF5">
                <w:rPr>
                  <w:rFonts w:ascii="Courier New" w:eastAsiaTheme="minorHAnsi" w:hAnsi="Courier New" w:cs="Courier New"/>
                  <w:sz w:val="20"/>
                  <w:szCs w:val="20"/>
                  <w:lang w:eastAsia="en-US"/>
                  <w:rPrChange w:id="8893" w:author="Анастасия ." w:date="2023-10-11T17:39:00Z">
                    <w:rPr>
                      <w:rFonts w:ascii="Courier New" w:eastAsiaTheme="minorHAnsi" w:hAnsi="Courier New" w:cs="Courier New"/>
                      <w:sz w:val="20"/>
                      <w:szCs w:val="20"/>
                      <w:lang w:val="en-US" w:eastAsia="en-US"/>
                    </w:rPr>
                  </w:rPrChange>
                </w:rPr>
                <w:delText xml:space="preserve">179:         </w:delText>
              </w:r>
              <w:r w:rsidRPr="000975EC" w:rsidDel="00866AF5">
                <w:rPr>
                  <w:rFonts w:ascii="Courier New" w:eastAsiaTheme="minorHAnsi" w:hAnsi="Courier New" w:cs="Courier New"/>
                  <w:sz w:val="20"/>
                  <w:szCs w:val="20"/>
                  <w:lang w:val="en-US" w:eastAsia="en-US"/>
                </w:rPr>
                <w:delText>f</w:delText>
              </w:r>
              <w:r w:rsidRPr="00866AF5" w:rsidDel="00866AF5">
                <w:rPr>
                  <w:rFonts w:ascii="Courier New" w:eastAsiaTheme="minorHAnsi" w:hAnsi="Courier New" w:cs="Courier New"/>
                  <w:sz w:val="20"/>
                  <w:szCs w:val="20"/>
                  <w:lang w:eastAsia="en-US"/>
                  <w:rPrChange w:id="889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889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896" w:author="Анастасия ." w:date="2023-10-11T17:39:00Z"/>
                <w:rFonts w:ascii="Courier New" w:eastAsiaTheme="minorHAnsi" w:hAnsi="Courier New" w:cs="Courier New"/>
                <w:sz w:val="20"/>
                <w:szCs w:val="20"/>
                <w:lang w:eastAsia="en-US"/>
                <w:rPrChange w:id="8897" w:author="Анастасия ." w:date="2023-10-11T17:39:00Z">
                  <w:rPr>
                    <w:del w:id="8898" w:author="Анастасия ." w:date="2023-10-11T17:39:00Z"/>
                    <w:rFonts w:ascii="Courier New" w:eastAsiaTheme="minorHAnsi" w:hAnsi="Courier New" w:cs="Courier New"/>
                    <w:sz w:val="20"/>
                    <w:szCs w:val="20"/>
                    <w:lang w:val="en-US" w:eastAsia="en-US"/>
                  </w:rPr>
                </w:rPrChange>
              </w:rPr>
              <w:pPrChange w:id="8899" w:author="Анастасия ." w:date="2023-10-11T17:39:00Z">
                <w:pPr>
                  <w:ind w:firstLine="0"/>
                  <w:jc w:val="left"/>
                </w:pPr>
              </w:pPrChange>
            </w:pPr>
            <w:del w:id="8900" w:author="Анастасия ." w:date="2023-10-11T17:39:00Z">
              <w:r w:rsidRPr="00866AF5" w:rsidDel="00866AF5">
                <w:rPr>
                  <w:rFonts w:ascii="Courier New" w:eastAsiaTheme="minorHAnsi" w:hAnsi="Courier New" w:cs="Courier New"/>
                  <w:sz w:val="20"/>
                  <w:szCs w:val="20"/>
                  <w:lang w:eastAsia="en-US"/>
                  <w:rPrChange w:id="8901" w:author="Анастасия ." w:date="2023-10-11T17:39:00Z">
                    <w:rPr>
                      <w:rFonts w:ascii="Courier New" w:eastAsiaTheme="minorHAnsi" w:hAnsi="Courier New" w:cs="Courier New"/>
                      <w:sz w:val="20"/>
                      <w:szCs w:val="20"/>
                      <w:lang w:val="en-US" w:eastAsia="en-US"/>
                    </w:rPr>
                  </w:rPrChange>
                </w:rPr>
                <w:delText xml:space="preserve">180: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02" w:author="Анастасия ." w:date="2023-10-11T17:39:00Z"/>
                <w:rFonts w:ascii="Courier New" w:eastAsiaTheme="minorHAnsi" w:hAnsi="Courier New" w:cs="Courier New"/>
                <w:sz w:val="20"/>
                <w:szCs w:val="20"/>
                <w:lang w:eastAsia="en-US"/>
                <w:rPrChange w:id="8903" w:author="Анастасия ." w:date="2023-10-11T17:39:00Z">
                  <w:rPr>
                    <w:del w:id="8904" w:author="Анастасия ." w:date="2023-10-11T17:39:00Z"/>
                    <w:rFonts w:ascii="Courier New" w:eastAsiaTheme="minorHAnsi" w:hAnsi="Courier New" w:cs="Courier New"/>
                    <w:sz w:val="20"/>
                    <w:szCs w:val="20"/>
                    <w:lang w:val="en-US" w:eastAsia="en-US"/>
                  </w:rPr>
                </w:rPrChange>
              </w:rPr>
              <w:pPrChange w:id="8905" w:author="Анастасия ." w:date="2023-10-11T17:39:00Z">
                <w:pPr>
                  <w:ind w:firstLine="0"/>
                  <w:jc w:val="left"/>
                </w:pPr>
              </w:pPrChange>
            </w:pPr>
            <w:del w:id="8906" w:author="Анастасия ." w:date="2023-10-11T17:39:00Z">
              <w:r w:rsidRPr="00866AF5" w:rsidDel="00866AF5">
                <w:rPr>
                  <w:rFonts w:ascii="Courier New" w:eastAsiaTheme="minorHAnsi" w:hAnsi="Courier New" w:cs="Courier New"/>
                  <w:sz w:val="20"/>
                  <w:szCs w:val="20"/>
                  <w:lang w:eastAsia="en-US"/>
                  <w:rPrChange w:id="8907" w:author="Анастасия ." w:date="2023-10-11T17:39:00Z">
                    <w:rPr>
                      <w:rFonts w:ascii="Courier New" w:eastAsiaTheme="minorHAnsi" w:hAnsi="Courier New" w:cs="Courier New"/>
                      <w:sz w:val="20"/>
                      <w:szCs w:val="20"/>
                      <w:lang w:val="en-US" w:eastAsia="en-US"/>
                    </w:rPr>
                  </w:rPrChange>
                </w:rPr>
                <w:delText xml:space="preserve">181: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8908"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qrcode</w:delText>
              </w:r>
              <w:r w:rsidRPr="00866AF5" w:rsidDel="00866AF5">
                <w:rPr>
                  <w:rFonts w:ascii="Courier New" w:eastAsiaTheme="minorHAnsi" w:hAnsi="Courier New" w:cs="Courier New"/>
                  <w:sz w:val="20"/>
                  <w:szCs w:val="20"/>
                  <w:lang w:eastAsia="en-US"/>
                  <w:rPrChange w:id="890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QRCode</w:delText>
              </w:r>
              <w:r w:rsidRPr="00866AF5" w:rsidDel="00866AF5">
                <w:rPr>
                  <w:rFonts w:ascii="Courier New" w:eastAsiaTheme="minorHAnsi" w:hAnsi="Courier New" w:cs="Courier New"/>
                  <w:sz w:val="20"/>
                  <w:szCs w:val="20"/>
                  <w:lang w:eastAsia="en-US"/>
                  <w:rPrChange w:id="891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11" w:author="Анастасия ." w:date="2023-10-11T17:39:00Z"/>
                <w:rFonts w:ascii="Courier New" w:eastAsiaTheme="minorHAnsi" w:hAnsi="Courier New" w:cs="Courier New"/>
                <w:sz w:val="20"/>
                <w:szCs w:val="20"/>
                <w:lang w:eastAsia="en-US"/>
                <w:rPrChange w:id="8912" w:author="Анастасия ." w:date="2023-10-11T17:39:00Z">
                  <w:rPr>
                    <w:del w:id="8913" w:author="Анастасия ." w:date="2023-10-11T17:39:00Z"/>
                    <w:rFonts w:ascii="Courier New" w:eastAsiaTheme="minorHAnsi" w:hAnsi="Courier New" w:cs="Courier New"/>
                    <w:sz w:val="20"/>
                    <w:szCs w:val="20"/>
                    <w:lang w:val="en-US" w:eastAsia="en-US"/>
                  </w:rPr>
                </w:rPrChange>
              </w:rPr>
              <w:pPrChange w:id="8914" w:author="Анастасия ." w:date="2023-10-11T17:39:00Z">
                <w:pPr>
                  <w:ind w:firstLine="0"/>
                  <w:jc w:val="left"/>
                </w:pPr>
              </w:pPrChange>
            </w:pPr>
            <w:del w:id="8915" w:author="Анастасия ." w:date="2023-10-11T17:39:00Z">
              <w:r w:rsidRPr="00866AF5" w:rsidDel="00866AF5">
                <w:rPr>
                  <w:rFonts w:ascii="Courier New" w:eastAsiaTheme="minorHAnsi" w:hAnsi="Courier New" w:cs="Courier New"/>
                  <w:sz w:val="20"/>
                  <w:szCs w:val="20"/>
                  <w:lang w:eastAsia="en-US"/>
                  <w:rPrChange w:id="8916" w:author="Анастасия ." w:date="2023-10-11T17:39:00Z">
                    <w:rPr>
                      <w:rFonts w:ascii="Courier New" w:eastAsiaTheme="minorHAnsi" w:hAnsi="Courier New" w:cs="Courier New"/>
                      <w:sz w:val="20"/>
                      <w:szCs w:val="20"/>
                      <w:lang w:val="en-US" w:eastAsia="en-US"/>
                    </w:rPr>
                  </w:rPrChange>
                </w:rPr>
                <w:delText xml:space="preserve">182:             </w:delText>
              </w:r>
              <w:r w:rsidRPr="000975EC" w:rsidDel="00866AF5">
                <w:rPr>
                  <w:rFonts w:ascii="Courier New" w:eastAsiaTheme="minorHAnsi" w:hAnsi="Courier New" w:cs="Courier New"/>
                  <w:sz w:val="20"/>
                  <w:szCs w:val="20"/>
                  <w:lang w:val="en-US" w:eastAsia="en-US"/>
                </w:rPr>
                <w:delText>version</w:delText>
              </w:r>
              <w:r w:rsidRPr="00866AF5" w:rsidDel="00866AF5">
                <w:rPr>
                  <w:rFonts w:ascii="Courier New" w:eastAsiaTheme="minorHAnsi" w:hAnsi="Courier New" w:cs="Courier New"/>
                  <w:sz w:val="20"/>
                  <w:szCs w:val="20"/>
                  <w:lang w:eastAsia="en-US"/>
                  <w:rPrChange w:id="8917" w:author="Анастасия ." w:date="2023-10-11T17:39:00Z">
                    <w:rPr>
                      <w:rFonts w:ascii="Courier New" w:eastAsiaTheme="minorHAnsi" w:hAnsi="Courier New" w:cs="Courier New"/>
                      <w:sz w:val="20"/>
                      <w:szCs w:val="20"/>
                      <w:lang w:val="en-US" w:eastAsia="en-US"/>
                    </w:rPr>
                  </w:rPrChange>
                </w:rPr>
                <w:delText>=40,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18" w:author="Анастасия ." w:date="2023-10-11T17:39:00Z"/>
                <w:rFonts w:ascii="Courier New" w:eastAsiaTheme="minorHAnsi" w:hAnsi="Courier New" w:cs="Courier New"/>
                <w:sz w:val="20"/>
                <w:szCs w:val="20"/>
                <w:lang w:eastAsia="en-US"/>
                <w:rPrChange w:id="8919" w:author="Анастасия ." w:date="2023-10-11T17:39:00Z">
                  <w:rPr>
                    <w:del w:id="8920" w:author="Анастасия ." w:date="2023-10-11T17:39:00Z"/>
                    <w:rFonts w:ascii="Courier New" w:eastAsiaTheme="minorHAnsi" w:hAnsi="Courier New" w:cs="Courier New"/>
                    <w:sz w:val="20"/>
                    <w:szCs w:val="20"/>
                    <w:lang w:val="en-US" w:eastAsia="en-US"/>
                  </w:rPr>
                </w:rPrChange>
              </w:rPr>
              <w:pPrChange w:id="8921" w:author="Анастасия ." w:date="2023-10-11T17:39:00Z">
                <w:pPr>
                  <w:ind w:firstLine="0"/>
                  <w:jc w:val="left"/>
                </w:pPr>
              </w:pPrChange>
            </w:pPr>
            <w:del w:id="8922" w:author="Анастасия ." w:date="2023-10-11T17:39:00Z">
              <w:r w:rsidRPr="00866AF5" w:rsidDel="00866AF5">
                <w:rPr>
                  <w:rFonts w:ascii="Courier New" w:eastAsiaTheme="minorHAnsi" w:hAnsi="Courier New" w:cs="Courier New"/>
                  <w:sz w:val="20"/>
                  <w:szCs w:val="20"/>
                  <w:lang w:eastAsia="en-US"/>
                  <w:rPrChange w:id="8923" w:author="Анастасия ." w:date="2023-10-11T17:39:00Z">
                    <w:rPr>
                      <w:rFonts w:ascii="Courier New" w:eastAsiaTheme="minorHAnsi" w:hAnsi="Courier New" w:cs="Courier New"/>
                      <w:sz w:val="20"/>
                      <w:szCs w:val="20"/>
                      <w:lang w:val="en-US" w:eastAsia="en-US"/>
                    </w:rPr>
                  </w:rPrChange>
                </w:rPr>
                <w:delText xml:space="preserve">183:             </w:delText>
              </w:r>
              <w:r w:rsidRPr="000975EC" w:rsidDel="00866AF5">
                <w:rPr>
                  <w:rFonts w:ascii="Courier New" w:eastAsiaTheme="minorHAnsi" w:hAnsi="Courier New" w:cs="Courier New"/>
                  <w:sz w:val="20"/>
                  <w:szCs w:val="20"/>
                  <w:lang w:val="en-US" w:eastAsia="en-US"/>
                </w:rPr>
                <w:delText>error</w:delText>
              </w:r>
              <w:r w:rsidRPr="00866AF5" w:rsidDel="00866AF5">
                <w:rPr>
                  <w:rFonts w:ascii="Courier New" w:eastAsiaTheme="minorHAnsi" w:hAnsi="Courier New" w:cs="Courier New"/>
                  <w:sz w:val="20"/>
                  <w:szCs w:val="20"/>
                  <w:lang w:eastAsia="en-US"/>
                  <w:rPrChange w:id="8924"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correction</w:delText>
              </w:r>
              <w:r w:rsidRPr="00866AF5" w:rsidDel="00866AF5">
                <w:rPr>
                  <w:rFonts w:ascii="Courier New" w:eastAsiaTheme="minorHAnsi" w:hAnsi="Courier New" w:cs="Courier New"/>
                  <w:sz w:val="20"/>
                  <w:szCs w:val="20"/>
                  <w:lang w:eastAsia="en-US"/>
                  <w:rPrChange w:id="892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qrcode</w:delText>
              </w:r>
              <w:r w:rsidRPr="00866AF5" w:rsidDel="00866AF5">
                <w:rPr>
                  <w:rFonts w:ascii="Courier New" w:eastAsiaTheme="minorHAnsi" w:hAnsi="Courier New" w:cs="Courier New"/>
                  <w:sz w:val="20"/>
                  <w:szCs w:val="20"/>
                  <w:lang w:eastAsia="en-US"/>
                  <w:rPrChange w:id="892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constants</w:delText>
              </w:r>
              <w:r w:rsidRPr="00866AF5" w:rsidDel="00866AF5">
                <w:rPr>
                  <w:rFonts w:ascii="Courier New" w:eastAsiaTheme="minorHAnsi" w:hAnsi="Courier New" w:cs="Courier New"/>
                  <w:sz w:val="20"/>
                  <w:szCs w:val="20"/>
                  <w:lang w:eastAsia="en-US"/>
                  <w:rPrChange w:id="8927"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ERROR</w:delText>
              </w:r>
              <w:r w:rsidRPr="00866AF5" w:rsidDel="00866AF5">
                <w:rPr>
                  <w:rFonts w:ascii="Courier New" w:eastAsiaTheme="minorHAnsi" w:hAnsi="Courier New" w:cs="Courier New"/>
                  <w:sz w:val="20"/>
                  <w:szCs w:val="20"/>
                  <w:lang w:eastAsia="en-US"/>
                  <w:rPrChange w:id="8928"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CORRECT</w:delText>
              </w:r>
              <w:r w:rsidRPr="00866AF5" w:rsidDel="00866AF5">
                <w:rPr>
                  <w:rFonts w:ascii="Courier New" w:eastAsiaTheme="minorHAnsi" w:hAnsi="Courier New" w:cs="Courier New"/>
                  <w:sz w:val="20"/>
                  <w:szCs w:val="20"/>
                  <w:lang w:eastAsia="en-US"/>
                  <w:rPrChange w:id="8929"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L</w:delText>
              </w:r>
              <w:r w:rsidRPr="00866AF5" w:rsidDel="00866AF5">
                <w:rPr>
                  <w:rFonts w:ascii="Courier New" w:eastAsiaTheme="minorHAnsi" w:hAnsi="Courier New" w:cs="Courier New"/>
                  <w:sz w:val="20"/>
                  <w:szCs w:val="20"/>
                  <w:lang w:eastAsia="en-US"/>
                  <w:rPrChange w:id="893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31" w:author="Анастасия ." w:date="2023-10-11T17:39:00Z"/>
                <w:rFonts w:ascii="Courier New" w:eastAsiaTheme="minorHAnsi" w:hAnsi="Courier New" w:cs="Courier New"/>
                <w:sz w:val="20"/>
                <w:szCs w:val="20"/>
                <w:lang w:eastAsia="en-US"/>
                <w:rPrChange w:id="8932" w:author="Анастасия ." w:date="2023-10-11T17:39:00Z">
                  <w:rPr>
                    <w:del w:id="8933" w:author="Анастасия ." w:date="2023-10-11T17:39:00Z"/>
                    <w:rFonts w:ascii="Courier New" w:eastAsiaTheme="minorHAnsi" w:hAnsi="Courier New" w:cs="Courier New"/>
                    <w:sz w:val="20"/>
                    <w:szCs w:val="20"/>
                    <w:lang w:val="en-US" w:eastAsia="en-US"/>
                  </w:rPr>
                </w:rPrChange>
              </w:rPr>
              <w:pPrChange w:id="8934" w:author="Анастасия ." w:date="2023-10-11T17:39:00Z">
                <w:pPr>
                  <w:ind w:firstLine="0"/>
                  <w:jc w:val="left"/>
                </w:pPr>
              </w:pPrChange>
            </w:pPr>
            <w:del w:id="8935" w:author="Анастасия ." w:date="2023-10-11T17:39:00Z">
              <w:r w:rsidRPr="00866AF5" w:rsidDel="00866AF5">
                <w:rPr>
                  <w:rFonts w:ascii="Courier New" w:eastAsiaTheme="minorHAnsi" w:hAnsi="Courier New" w:cs="Courier New"/>
                  <w:sz w:val="20"/>
                  <w:szCs w:val="20"/>
                  <w:lang w:eastAsia="en-US"/>
                  <w:rPrChange w:id="8936" w:author="Анастасия ." w:date="2023-10-11T17:39:00Z">
                    <w:rPr>
                      <w:rFonts w:ascii="Courier New" w:eastAsiaTheme="minorHAnsi" w:hAnsi="Courier New" w:cs="Courier New"/>
                      <w:sz w:val="20"/>
                      <w:szCs w:val="20"/>
                      <w:lang w:val="en-US" w:eastAsia="en-US"/>
                    </w:rPr>
                  </w:rPrChange>
                </w:rPr>
                <w:delText xml:space="preserve">184:             </w:delText>
              </w:r>
              <w:r w:rsidRPr="000975EC" w:rsidDel="00866AF5">
                <w:rPr>
                  <w:rFonts w:ascii="Courier New" w:eastAsiaTheme="minorHAnsi" w:hAnsi="Courier New" w:cs="Courier New"/>
                  <w:sz w:val="20"/>
                  <w:szCs w:val="20"/>
                  <w:lang w:val="en-US" w:eastAsia="en-US"/>
                </w:rPr>
                <w:delText>box</w:delText>
              </w:r>
              <w:r w:rsidRPr="00866AF5" w:rsidDel="00866AF5">
                <w:rPr>
                  <w:rFonts w:ascii="Courier New" w:eastAsiaTheme="minorHAnsi" w:hAnsi="Courier New" w:cs="Courier New"/>
                  <w:sz w:val="20"/>
                  <w:szCs w:val="20"/>
                  <w:lang w:eastAsia="en-US"/>
                  <w:rPrChange w:id="893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size</w:delText>
              </w:r>
              <w:r w:rsidRPr="00866AF5" w:rsidDel="00866AF5">
                <w:rPr>
                  <w:rFonts w:ascii="Courier New" w:eastAsiaTheme="minorHAnsi" w:hAnsi="Courier New" w:cs="Courier New"/>
                  <w:sz w:val="20"/>
                  <w:szCs w:val="20"/>
                  <w:lang w:eastAsia="en-US"/>
                  <w:rPrChange w:id="8938" w:author="Анастасия ." w:date="2023-10-11T17:39:00Z">
                    <w:rPr>
                      <w:rFonts w:ascii="Courier New" w:eastAsiaTheme="minorHAnsi" w:hAnsi="Courier New" w:cs="Courier New"/>
                      <w:sz w:val="20"/>
                      <w:szCs w:val="20"/>
                      <w:lang w:val="en-US" w:eastAsia="en-US"/>
                    </w:rPr>
                  </w:rPrChange>
                </w:rPr>
                <w:delText>=40,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39" w:author="Анастасия ." w:date="2023-10-11T17:39:00Z"/>
                <w:rFonts w:ascii="Courier New" w:eastAsiaTheme="minorHAnsi" w:hAnsi="Courier New" w:cs="Courier New"/>
                <w:sz w:val="20"/>
                <w:szCs w:val="20"/>
                <w:lang w:eastAsia="en-US"/>
                <w:rPrChange w:id="8940" w:author="Анастасия ." w:date="2023-10-11T17:39:00Z">
                  <w:rPr>
                    <w:del w:id="8941" w:author="Анастасия ." w:date="2023-10-11T17:39:00Z"/>
                    <w:rFonts w:ascii="Courier New" w:eastAsiaTheme="minorHAnsi" w:hAnsi="Courier New" w:cs="Courier New"/>
                    <w:sz w:val="20"/>
                    <w:szCs w:val="20"/>
                    <w:lang w:val="en-US" w:eastAsia="en-US"/>
                  </w:rPr>
                </w:rPrChange>
              </w:rPr>
              <w:pPrChange w:id="8942" w:author="Анастасия ." w:date="2023-10-11T17:39:00Z">
                <w:pPr>
                  <w:ind w:firstLine="0"/>
                  <w:jc w:val="left"/>
                </w:pPr>
              </w:pPrChange>
            </w:pPr>
            <w:del w:id="8943" w:author="Анастасия ." w:date="2023-10-11T17:39:00Z">
              <w:r w:rsidRPr="00866AF5" w:rsidDel="00866AF5">
                <w:rPr>
                  <w:rFonts w:ascii="Courier New" w:eastAsiaTheme="minorHAnsi" w:hAnsi="Courier New" w:cs="Courier New"/>
                  <w:sz w:val="20"/>
                  <w:szCs w:val="20"/>
                  <w:lang w:eastAsia="en-US"/>
                  <w:rPrChange w:id="8944" w:author="Анастасия ." w:date="2023-10-11T17:39:00Z">
                    <w:rPr>
                      <w:rFonts w:ascii="Courier New" w:eastAsiaTheme="minorHAnsi" w:hAnsi="Courier New" w:cs="Courier New"/>
                      <w:sz w:val="20"/>
                      <w:szCs w:val="20"/>
                      <w:lang w:val="en-US" w:eastAsia="en-US"/>
                    </w:rPr>
                  </w:rPrChange>
                </w:rPr>
                <w:delText xml:space="preserve">185:             </w:delText>
              </w:r>
              <w:r w:rsidRPr="000975EC" w:rsidDel="00866AF5">
                <w:rPr>
                  <w:rFonts w:ascii="Courier New" w:eastAsiaTheme="minorHAnsi" w:hAnsi="Courier New" w:cs="Courier New"/>
                  <w:sz w:val="20"/>
                  <w:szCs w:val="20"/>
                  <w:lang w:val="en-US" w:eastAsia="en-US"/>
                </w:rPr>
                <w:delText>border</w:delText>
              </w:r>
              <w:r w:rsidRPr="00866AF5" w:rsidDel="00866AF5">
                <w:rPr>
                  <w:rFonts w:ascii="Courier New" w:eastAsiaTheme="minorHAnsi" w:hAnsi="Courier New" w:cs="Courier New"/>
                  <w:sz w:val="20"/>
                  <w:szCs w:val="20"/>
                  <w:lang w:eastAsia="en-US"/>
                  <w:rPrChange w:id="8945" w:author="Анастасия ." w:date="2023-10-11T17:39:00Z">
                    <w:rPr>
                      <w:rFonts w:ascii="Courier New" w:eastAsiaTheme="minorHAnsi" w:hAnsi="Courier New" w:cs="Courier New"/>
                      <w:sz w:val="20"/>
                      <w:szCs w:val="20"/>
                      <w:lang w:val="en-US" w:eastAsia="en-US"/>
                    </w:rPr>
                  </w:rPrChange>
                </w:rPr>
                <w:delText>=4,</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46" w:author="Анастасия ." w:date="2023-10-11T17:39:00Z"/>
                <w:rFonts w:ascii="Courier New" w:eastAsiaTheme="minorHAnsi" w:hAnsi="Courier New" w:cs="Courier New"/>
                <w:sz w:val="20"/>
                <w:szCs w:val="20"/>
                <w:lang w:eastAsia="en-US"/>
                <w:rPrChange w:id="8947" w:author="Анастасия ." w:date="2023-10-11T17:39:00Z">
                  <w:rPr>
                    <w:del w:id="8948" w:author="Анастасия ." w:date="2023-10-11T17:39:00Z"/>
                    <w:rFonts w:ascii="Courier New" w:eastAsiaTheme="minorHAnsi" w:hAnsi="Courier New" w:cs="Courier New"/>
                    <w:sz w:val="20"/>
                    <w:szCs w:val="20"/>
                    <w:lang w:val="en-US" w:eastAsia="en-US"/>
                  </w:rPr>
                </w:rPrChange>
              </w:rPr>
              <w:pPrChange w:id="8949" w:author="Анастасия ." w:date="2023-10-11T17:39:00Z">
                <w:pPr>
                  <w:ind w:firstLine="0"/>
                  <w:jc w:val="left"/>
                </w:pPr>
              </w:pPrChange>
            </w:pPr>
            <w:del w:id="8950" w:author="Анастасия ." w:date="2023-10-11T17:39:00Z">
              <w:r w:rsidRPr="00866AF5" w:rsidDel="00866AF5">
                <w:rPr>
                  <w:rFonts w:ascii="Courier New" w:eastAsiaTheme="minorHAnsi" w:hAnsi="Courier New" w:cs="Courier New"/>
                  <w:sz w:val="20"/>
                  <w:szCs w:val="20"/>
                  <w:lang w:eastAsia="en-US"/>
                  <w:rPrChange w:id="8951" w:author="Анастасия ." w:date="2023-10-11T17:39:00Z">
                    <w:rPr>
                      <w:rFonts w:ascii="Courier New" w:eastAsiaTheme="minorHAnsi" w:hAnsi="Courier New" w:cs="Courier New"/>
                      <w:sz w:val="20"/>
                      <w:szCs w:val="20"/>
                      <w:lang w:val="en-US" w:eastAsia="en-US"/>
                    </w:rPr>
                  </w:rPrChange>
                </w:rPr>
                <w:delText>186: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52" w:author="Анастасия ." w:date="2023-10-11T17:39:00Z"/>
                <w:rFonts w:ascii="Courier New" w:eastAsiaTheme="minorHAnsi" w:hAnsi="Courier New" w:cs="Courier New"/>
                <w:sz w:val="20"/>
                <w:szCs w:val="20"/>
                <w:lang w:eastAsia="en-US"/>
                <w:rPrChange w:id="8953" w:author="Анастасия ." w:date="2023-10-11T17:39:00Z">
                  <w:rPr>
                    <w:del w:id="8954" w:author="Анастасия ." w:date="2023-10-11T17:39:00Z"/>
                    <w:rFonts w:ascii="Courier New" w:eastAsiaTheme="minorHAnsi" w:hAnsi="Courier New" w:cs="Courier New"/>
                    <w:sz w:val="20"/>
                    <w:szCs w:val="20"/>
                    <w:lang w:val="en-US" w:eastAsia="en-US"/>
                  </w:rPr>
                </w:rPrChange>
              </w:rPr>
              <w:pPrChange w:id="8955" w:author="Анастасия ." w:date="2023-10-11T17:39:00Z">
                <w:pPr>
                  <w:ind w:firstLine="0"/>
                  <w:jc w:val="left"/>
                </w:pPr>
              </w:pPrChange>
            </w:pPr>
            <w:del w:id="8956" w:author="Анастасия ." w:date="2023-10-11T17:39:00Z">
              <w:r w:rsidRPr="00866AF5" w:rsidDel="00866AF5">
                <w:rPr>
                  <w:rFonts w:ascii="Courier New" w:eastAsiaTheme="minorHAnsi" w:hAnsi="Courier New" w:cs="Courier New"/>
                  <w:sz w:val="20"/>
                  <w:szCs w:val="20"/>
                  <w:lang w:eastAsia="en-US"/>
                  <w:rPrChange w:id="8957" w:author="Анастасия ." w:date="2023-10-11T17:39:00Z">
                    <w:rPr>
                      <w:rFonts w:ascii="Courier New" w:eastAsiaTheme="minorHAnsi" w:hAnsi="Courier New" w:cs="Courier New"/>
                      <w:sz w:val="20"/>
                      <w:szCs w:val="20"/>
                      <w:lang w:val="en-US" w:eastAsia="en-US"/>
                    </w:rPr>
                  </w:rPrChange>
                </w:rPr>
                <w:delText xml:space="preserve">187: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58" w:author="Анастасия ." w:date="2023-10-11T17:39:00Z"/>
                <w:rFonts w:ascii="Courier New" w:eastAsiaTheme="minorHAnsi" w:hAnsi="Courier New" w:cs="Courier New"/>
                <w:sz w:val="20"/>
                <w:szCs w:val="20"/>
                <w:lang w:eastAsia="en-US"/>
                <w:rPrChange w:id="8959" w:author="Анастасия ." w:date="2023-10-11T17:39:00Z">
                  <w:rPr>
                    <w:del w:id="8960" w:author="Анастасия ." w:date="2023-10-11T17:39:00Z"/>
                    <w:rFonts w:ascii="Courier New" w:eastAsiaTheme="minorHAnsi" w:hAnsi="Courier New" w:cs="Courier New"/>
                    <w:sz w:val="20"/>
                    <w:szCs w:val="20"/>
                    <w:lang w:val="en-US" w:eastAsia="en-US"/>
                  </w:rPr>
                </w:rPrChange>
              </w:rPr>
              <w:pPrChange w:id="8961" w:author="Анастасия ." w:date="2023-10-11T17:39:00Z">
                <w:pPr>
                  <w:ind w:firstLine="0"/>
                  <w:jc w:val="left"/>
                </w:pPr>
              </w:pPrChange>
            </w:pPr>
            <w:del w:id="8962" w:author="Анастасия ." w:date="2023-10-11T17:39:00Z">
              <w:r w:rsidRPr="00866AF5" w:rsidDel="00866AF5">
                <w:rPr>
                  <w:rFonts w:ascii="Courier New" w:eastAsiaTheme="minorHAnsi" w:hAnsi="Courier New" w:cs="Courier New"/>
                  <w:sz w:val="20"/>
                  <w:szCs w:val="20"/>
                  <w:lang w:eastAsia="en-US"/>
                  <w:rPrChange w:id="8963" w:author="Анастасия ." w:date="2023-10-11T17:39:00Z">
                    <w:rPr>
                      <w:rFonts w:ascii="Courier New" w:eastAsiaTheme="minorHAnsi" w:hAnsi="Courier New" w:cs="Courier New"/>
                      <w:sz w:val="20"/>
                      <w:szCs w:val="20"/>
                      <w:lang w:val="en-US" w:eastAsia="en-US"/>
                    </w:rPr>
                  </w:rPrChange>
                </w:rPr>
                <w:delText xml:space="preserve">188: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896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add</w:delText>
              </w:r>
              <w:r w:rsidRPr="00866AF5" w:rsidDel="00866AF5">
                <w:rPr>
                  <w:rFonts w:ascii="Courier New" w:eastAsiaTheme="minorHAnsi" w:hAnsi="Courier New" w:cs="Courier New"/>
                  <w:sz w:val="20"/>
                  <w:szCs w:val="20"/>
                  <w:lang w:eastAsia="en-US"/>
                  <w:rPrChange w:id="8965"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data</w:delText>
              </w:r>
              <w:r w:rsidRPr="00866AF5" w:rsidDel="00866AF5">
                <w:rPr>
                  <w:rFonts w:ascii="Courier New" w:eastAsiaTheme="minorHAnsi" w:hAnsi="Courier New" w:cs="Courier New"/>
                  <w:sz w:val="20"/>
                  <w:szCs w:val="20"/>
                  <w:lang w:eastAsia="en-US"/>
                  <w:rPrChange w:id="896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extractedData</w:delText>
              </w:r>
              <w:r w:rsidRPr="00866AF5" w:rsidDel="00866AF5">
                <w:rPr>
                  <w:rFonts w:ascii="Courier New" w:eastAsiaTheme="minorHAnsi" w:hAnsi="Courier New" w:cs="Courier New"/>
                  <w:sz w:val="20"/>
                  <w:szCs w:val="20"/>
                  <w:lang w:eastAsia="en-US"/>
                  <w:rPrChange w:id="896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68" w:author="Анастасия ." w:date="2023-10-11T17:39:00Z"/>
                <w:rFonts w:ascii="Courier New" w:eastAsiaTheme="minorHAnsi" w:hAnsi="Courier New" w:cs="Courier New"/>
                <w:sz w:val="20"/>
                <w:szCs w:val="20"/>
                <w:lang w:eastAsia="en-US"/>
                <w:rPrChange w:id="8969" w:author="Анастасия ." w:date="2023-10-11T17:39:00Z">
                  <w:rPr>
                    <w:del w:id="8970" w:author="Анастасия ." w:date="2023-10-11T17:39:00Z"/>
                    <w:rFonts w:ascii="Courier New" w:eastAsiaTheme="minorHAnsi" w:hAnsi="Courier New" w:cs="Courier New"/>
                    <w:sz w:val="20"/>
                    <w:szCs w:val="20"/>
                    <w:lang w:val="en-US" w:eastAsia="en-US"/>
                  </w:rPr>
                </w:rPrChange>
              </w:rPr>
              <w:pPrChange w:id="8971" w:author="Анастасия ." w:date="2023-10-11T17:39:00Z">
                <w:pPr>
                  <w:ind w:firstLine="0"/>
                  <w:jc w:val="left"/>
                </w:pPr>
              </w:pPrChange>
            </w:pPr>
            <w:del w:id="8972" w:author="Анастасия ." w:date="2023-10-11T17:39:00Z">
              <w:r w:rsidRPr="00866AF5" w:rsidDel="00866AF5">
                <w:rPr>
                  <w:rFonts w:ascii="Courier New" w:eastAsiaTheme="minorHAnsi" w:hAnsi="Courier New" w:cs="Courier New"/>
                  <w:sz w:val="20"/>
                  <w:szCs w:val="20"/>
                  <w:lang w:eastAsia="en-US"/>
                  <w:rPrChange w:id="8973" w:author="Анастасия ." w:date="2023-10-11T17:39:00Z">
                    <w:rPr>
                      <w:rFonts w:ascii="Courier New" w:eastAsiaTheme="minorHAnsi" w:hAnsi="Courier New" w:cs="Courier New"/>
                      <w:sz w:val="20"/>
                      <w:szCs w:val="20"/>
                      <w:lang w:val="en-US" w:eastAsia="en-US"/>
                    </w:rPr>
                  </w:rPrChange>
                </w:rPr>
                <w:delText xml:space="preserve">189: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897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make</w:delText>
              </w:r>
              <w:r w:rsidRPr="00866AF5" w:rsidDel="00866AF5">
                <w:rPr>
                  <w:rFonts w:ascii="Courier New" w:eastAsiaTheme="minorHAnsi" w:hAnsi="Courier New" w:cs="Courier New"/>
                  <w:sz w:val="20"/>
                  <w:szCs w:val="20"/>
                  <w:lang w:eastAsia="en-US"/>
                  <w:rPrChange w:id="897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fit</w:delText>
              </w:r>
              <w:r w:rsidRPr="00866AF5" w:rsidDel="00866AF5">
                <w:rPr>
                  <w:rFonts w:ascii="Courier New" w:eastAsiaTheme="minorHAnsi" w:hAnsi="Courier New" w:cs="Courier New"/>
                  <w:sz w:val="20"/>
                  <w:szCs w:val="20"/>
                  <w:lang w:eastAsia="en-US"/>
                  <w:rPrChange w:id="897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True</w:delText>
              </w:r>
              <w:r w:rsidRPr="00866AF5" w:rsidDel="00866AF5">
                <w:rPr>
                  <w:rFonts w:ascii="Courier New" w:eastAsiaTheme="minorHAnsi" w:hAnsi="Courier New" w:cs="Courier New"/>
                  <w:sz w:val="20"/>
                  <w:szCs w:val="20"/>
                  <w:lang w:eastAsia="en-US"/>
                  <w:rPrChange w:id="897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78" w:author="Анастасия ." w:date="2023-10-11T17:39:00Z"/>
                <w:rFonts w:ascii="Courier New" w:eastAsiaTheme="minorHAnsi" w:hAnsi="Courier New" w:cs="Courier New"/>
                <w:sz w:val="20"/>
                <w:szCs w:val="20"/>
                <w:lang w:eastAsia="en-US"/>
                <w:rPrChange w:id="8979" w:author="Анастасия ." w:date="2023-10-11T17:39:00Z">
                  <w:rPr>
                    <w:del w:id="8980" w:author="Анастасия ." w:date="2023-10-11T17:39:00Z"/>
                    <w:rFonts w:ascii="Courier New" w:eastAsiaTheme="minorHAnsi" w:hAnsi="Courier New" w:cs="Courier New"/>
                    <w:sz w:val="20"/>
                    <w:szCs w:val="20"/>
                    <w:lang w:val="en-US" w:eastAsia="en-US"/>
                  </w:rPr>
                </w:rPrChange>
              </w:rPr>
              <w:pPrChange w:id="8981" w:author="Анастасия ." w:date="2023-10-11T17:39:00Z">
                <w:pPr>
                  <w:ind w:firstLine="0"/>
                  <w:jc w:val="left"/>
                </w:pPr>
              </w:pPrChange>
            </w:pPr>
            <w:del w:id="8982" w:author="Анастасия ." w:date="2023-10-11T17:39:00Z">
              <w:r w:rsidRPr="00866AF5" w:rsidDel="00866AF5">
                <w:rPr>
                  <w:rFonts w:ascii="Courier New" w:eastAsiaTheme="minorHAnsi" w:hAnsi="Courier New" w:cs="Courier New"/>
                  <w:sz w:val="20"/>
                  <w:szCs w:val="20"/>
                  <w:lang w:eastAsia="en-US"/>
                  <w:rPrChange w:id="8983" w:author="Анастасия ." w:date="2023-10-11T17:39:00Z">
                    <w:rPr>
                      <w:rFonts w:ascii="Courier New" w:eastAsiaTheme="minorHAnsi" w:hAnsi="Courier New" w:cs="Courier New"/>
                      <w:sz w:val="20"/>
                      <w:szCs w:val="20"/>
                      <w:lang w:val="en-US" w:eastAsia="en-US"/>
                    </w:rPr>
                  </w:rPrChange>
                </w:rPr>
                <w:delText xml:space="preserve">190: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8984" w:author="Анастасия ." w:date="2023-10-11T17:39:00Z"/>
                <w:rFonts w:ascii="Courier New" w:eastAsiaTheme="minorHAnsi" w:hAnsi="Courier New" w:cs="Courier New"/>
                <w:sz w:val="20"/>
                <w:szCs w:val="20"/>
                <w:lang w:eastAsia="en-US"/>
                <w:rPrChange w:id="8985" w:author="Анастасия ." w:date="2023-10-11T17:39:00Z">
                  <w:rPr>
                    <w:del w:id="8986" w:author="Анастасия ." w:date="2023-10-11T17:39:00Z"/>
                    <w:rFonts w:ascii="Courier New" w:eastAsiaTheme="minorHAnsi" w:hAnsi="Courier New" w:cs="Courier New"/>
                    <w:sz w:val="20"/>
                    <w:szCs w:val="20"/>
                    <w:lang w:val="en-US" w:eastAsia="en-US"/>
                  </w:rPr>
                </w:rPrChange>
              </w:rPr>
              <w:pPrChange w:id="8987" w:author="Анастасия ." w:date="2023-10-11T17:39:00Z">
                <w:pPr>
                  <w:ind w:firstLine="0"/>
                  <w:jc w:val="left"/>
                </w:pPr>
              </w:pPrChange>
            </w:pPr>
            <w:del w:id="8988" w:author="Анастасия ." w:date="2023-10-11T17:39:00Z">
              <w:r w:rsidRPr="00866AF5" w:rsidDel="00866AF5">
                <w:rPr>
                  <w:rFonts w:ascii="Courier New" w:eastAsiaTheme="minorHAnsi" w:hAnsi="Courier New" w:cs="Courier New"/>
                  <w:sz w:val="20"/>
                  <w:szCs w:val="20"/>
                  <w:lang w:eastAsia="en-US"/>
                  <w:rPrChange w:id="8989" w:author="Анастасия ." w:date="2023-10-11T17:39:00Z">
                    <w:rPr>
                      <w:rFonts w:ascii="Courier New" w:eastAsiaTheme="minorHAnsi" w:hAnsi="Courier New" w:cs="Courier New"/>
                      <w:sz w:val="20"/>
                      <w:szCs w:val="20"/>
                      <w:lang w:val="en-US" w:eastAsia="en-US"/>
                    </w:rPr>
                  </w:rPrChange>
                </w:rPr>
                <w:delText xml:space="preserve">191:         </w:delText>
              </w:r>
              <w:r w:rsidRPr="000975EC" w:rsidDel="00866AF5">
                <w:rPr>
                  <w:rFonts w:ascii="Courier New" w:eastAsiaTheme="minorHAnsi" w:hAnsi="Courier New" w:cs="Courier New"/>
                  <w:sz w:val="20"/>
                  <w:szCs w:val="20"/>
                  <w:lang w:val="en-US" w:eastAsia="en-US"/>
                </w:rPr>
                <w:delText>img</w:delText>
              </w:r>
              <w:r w:rsidRPr="00866AF5" w:rsidDel="00866AF5">
                <w:rPr>
                  <w:rFonts w:ascii="Courier New" w:eastAsiaTheme="minorHAnsi" w:hAnsi="Courier New" w:cs="Courier New"/>
                  <w:sz w:val="20"/>
                  <w:szCs w:val="20"/>
                  <w:lang w:eastAsia="en-US"/>
                  <w:rPrChange w:id="8990"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899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make</w:delText>
              </w:r>
              <w:r w:rsidRPr="00866AF5" w:rsidDel="00866AF5">
                <w:rPr>
                  <w:rFonts w:ascii="Courier New" w:eastAsiaTheme="minorHAnsi" w:hAnsi="Courier New" w:cs="Courier New"/>
                  <w:sz w:val="20"/>
                  <w:szCs w:val="20"/>
                  <w:lang w:eastAsia="en-US"/>
                  <w:rPrChange w:id="8992"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image</w:delText>
              </w:r>
              <w:r w:rsidRPr="00866AF5" w:rsidDel="00866AF5">
                <w:rPr>
                  <w:rFonts w:ascii="Courier New" w:eastAsiaTheme="minorHAnsi" w:hAnsi="Courier New" w:cs="Courier New"/>
                  <w:sz w:val="20"/>
                  <w:szCs w:val="20"/>
                  <w:lang w:eastAsia="en-US"/>
                  <w:rPrChange w:id="899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fill</w:delText>
              </w:r>
              <w:r w:rsidRPr="00866AF5" w:rsidDel="00866AF5">
                <w:rPr>
                  <w:rFonts w:ascii="Courier New" w:eastAsiaTheme="minorHAnsi" w:hAnsi="Courier New" w:cs="Courier New"/>
                  <w:sz w:val="20"/>
                  <w:szCs w:val="20"/>
                  <w:lang w:eastAsia="en-US"/>
                  <w:rPrChange w:id="8994"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color</w:delText>
              </w:r>
              <w:r w:rsidRPr="00866AF5" w:rsidDel="00866AF5">
                <w:rPr>
                  <w:rFonts w:ascii="Courier New" w:eastAsiaTheme="minorHAnsi" w:hAnsi="Courier New" w:cs="Courier New"/>
                  <w:sz w:val="20"/>
                  <w:szCs w:val="20"/>
                  <w:lang w:eastAsia="en-US"/>
                  <w:rPrChange w:id="899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black</w:delText>
              </w:r>
              <w:r w:rsidRPr="00866AF5" w:rsidDel="00866AF5">
                <w:rPr>
                  <w:rFonts w:ascii="Courier New" w:eastAsiaTheme="minorHAnsi" w:hAnsi="Courier New" w:cs="Courier New"/>
                  <w:sz w:val="20"/>
                  <w:szCs w:val="20"/>
                  <w:lang w:eastAsia="en-US"/>
                  <w:rPrChange w:id="899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back</w:delText>
              </w:r>
              <w:r w:rsidRPr="00866AF5" w:rsidDel="00866AF5">
                <w:rPr>
                  <w:rFonts w:ascii="Courier New" w:eastAsiaTheme="minorHAnsi" w:hAnsi="Courier New" w:cs="Courier New"/>
                  <w:sz w:val="20"/>
                  <w:szCs w:val="20"/>
                  <w:lang w:eastAsia="en-US"/>
                  <w:rPrChange w:id="899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color</w:delText>
              </w:r>
              <w:r w:rsidRPr="00866AF5" w:rsidDel="00866AF5">
                <w:rPr>
                  <w:rFonts w:ascii="Courier New" w:eastAsiaTheme="minorHAnsi" w:hAnsi="Courier New" w:cs="Courier New"/>
                  <w:sz w:val="20"/>
                  <w:szCs w:val="20"/>
                  <w:lang w:eastAsia="en-US"/>
                  <w:rPrChange w:id="899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white</w:delText>
              </w:r>
              <w:r w:rsidRPr="00866AF5" w:rsidDel="00866AF5">
                <w:rPr>
                  <w:rFonts w:ascii="Courier New" w:eastAsiaTheme="minorHAnsi" w:hAnsi="Courier New" w:cs="Courier New"/>
                  <w:sz w:val="20"/>
                  <w:szCs w:val="20"/>
                  <w:lang w:eastAsia="en-US"/>
                  <w:rPrChange w:id="899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00" w:author="Анастасия ." w:date="2023-10-11T17:39:00Z"/>
                <w:rFonts w:ascii="Courier New" w:eastAsiaTheme="minorHAnsi" w:hAnsi="Courier New" w:cs="Courier New"/>
                <w:sz w:val="20"/>
                <w:szCs w:val="20"/>
                <w:lang w:eastAsia="en-US"/>
                <w:rPrChange w:id="9001" w:author="Анастасия ." w:date="2023-10-11T17:39:00Z">
                  <w:rPr>
                    <w:del w:id="9002" w:author="Анастасия ." w:date="2023-10-11T17:39:00Z"/>
                    <w:rFonts w:ascii="Courier New" w:eastAsiaTheme="minorHAnsi" w:hAnsi="Courier New" w:cs="Courier New"/>
                    <w:sz w:val="20"/>
                    <w:szCs w:val="20"/>
                    <w:lang w:val="en-US" w:eastAsia="en-US"/>
                  </w:rPr>
                </w:rPrChange>
              </w:rPr>
              <w:pPrChange w:id="9003" w:author="Анастасия ." w:date="2023-10-11T17:39:00Z">
                <w:pPr>
                  <w:ind w:firstLine="0"/>
                  <w:jc w:val="left"/>
                </w:pPr>
              </w:pPrChange>
            </w:pPr>
            <w:del w:id="9004" w:author="Анастасия ." w:date="2023-10-11T17:39:00Z">
              <w:r w:rsidRPr="00866AF5" w:rsidDel="00866AF5">
                <w:rPr>
                  <w:rFonts w:ascii="Courier New" w:eastAsiaTheme="minorHAnsi" w:hAnsi="Courier New" w:cs="Courier New"/>
                  <w:sz w:val="20"/>
                  <w:szCs w:val="20"/>
                  <w:lang w:eastAsia="en-US"/>
                  <w:rPrChange w:id="9005" w:author="Анастасия ." w:date="2023-10-11T17:39:00Z">
                    <w:rPr>
                      <w:rFonts w:ascii="Courier New" w:eastAsiaTheme="minorHAnsi" w:hAnsi="Courier New" w:cs="Courier New"/>
                      <w:sz w:val="20"/>
                      <w:szCs w:val="20"/>
                      <w:lang w:val="en-US" w:eastAsia="en-US"/>
                    </w:rPr>
                  </w:rPrChange>
                </w:rPr>
                <w:delText xml:space="preserve">192:         </w:delText>
              </w:r>
              <w:r w:rsidRPr="000975EC" w:rsidDel="00866AF5">
                <w:rPr>
                  <w:rFonts w:ascii="Courier New" w:eastAsiaTheme="minorHAnsi" w:hAnsi="Courier New" w:cs="Courier New"/>
                  <w:sz w:val="20"/>
                  <w:szCs w:val="20"/>
                  <w:lang w:val="en-US" w:eastAsia="en-US"/>
                </w:rPr>
                <w:delText>img</w:delText>
              </w:r>
              <w:r w:rsidRPr="00866AF5" w:rsidDel="00866AF5">
                <w:rPr>
                  <w:rFonts w:ascii="Courier New" w:eastAsiaTheme="minorHAnsi" w:hAnsi="Courier New" w:cs="Courier New"/>
                  <w:sz w:val="20"/>
                  <w:szCs w:val="20"/>
                  <w:lang w:eastAsia="en-US"/>
                  <w:rPrChange w:id="900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save</w:delText>
              </w:r>
              <w:r w:rsidRPr="00866AF5" w:rsidDel="00866AF5">
                <w:rPr>
                  <w:rFonts w:ascii="Courier New" w:eastAsiaTheme="minorHAnsi" w:hAnsi="Courier New" w:cs="Courier New"/>
                  <w:sz w:val="20"/>
                  <w:szCs w:val="20"/>
                  <w:lang w:eastAsia="en-US"/>
                  <w:rPrChange w:id="9007"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Ready</w:delText>
              </w:r>
              <w:r w:rsidRPr="00866AF5" w:rsidDel="00866AF5">
                <w:rPr>
                  <w:rFonts w:ascii="Courier New" w:eastAsiaTheme="minorHAnsi" w:hAnsi="Courier New" w:cs="Courier New"/>
                  <w:sz w:val="20"/>
                  <w:szCs w:val="20"/>
                  <w:lang w:eastAsia="en-US"/>
                  <w:rPrChange w:id="900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QRof</w:delText>
              </w:r>
              <w:r w:rsidRPr="00866AF5" w:rsidDel="00866AF5">
                <w:rPr>
                  <w:rFonts w:ascii="Courier New" w:eastAsiaTheme="minorHAnsi" w:hAnsi="Courier New" w:cs="Courier New"/>
                  <w:sz w:val="20"/>
                  <w:szCs w:val="20"/>
                  <w:lang w:eastAsia="en-US"/>
                  <w:rPrChange w:id="900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val</w:delText>
              </w:r>
              <w:r w:rsidRPr="00866AF5" w:rsidDel="00866AF5">
                <w:rPr>
                  <w:rFonts w:ascii="Courier New" w:eastAsiaTheme="minorHAnsi" w:hAnsi="Courier New" w:cs="Courier New"/>
                  <w:sz w:val="20"/>
                  <w:szCs w:val="20"/>
                  <w:lang w:eastAsia="en-US"/>
                  <w:rPrChange w:id="901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png</w:delText>
              </w:r>
              <w:r w:rsidRPr="00866AF5" w:rsidDel="00866AF5">
                <w:rPr>
                  <w:rFonts w:ascii="Courier New" w:eastAsiaTheme="minorHAnsi" w:hAnsi="Courier New" w:cs="Courier New"/>
                  <w:sz w:val="20"/>
                  <w:szCs w:val="20"/>
                  <w:lang w:eastAsia="en-US"/>
                  <w:rPrChange w:id="901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12" w:author="Анастасия ." w:date="2023-10-11T17:39:00Z"/>
                <w:rFonts w:ascii="Courier New" w:eastAsiaTheme="minorHAnsi" w:hAnsi="Courier New" w:cs="Courier New"/>
                <w:sz w:val="20"/>
                <w:szCs w:val="20"/>
                <w:lang w:eastAsia="en-US"/>
                <w:rPrChange w:id="9013" w:author="Анастасия ." w:date="2023-10-11T17:39:00Z">
                  <w:rPr>
                    <w:del w:id="9014" w:author="Анастасия ." w:date="2023-10-11T17:39:00Z"/>
                    <w:rFonts w:ascii="Courier New" w:eastAsiaTheme="minorHAnsi" w:hAnsi="Courier New" w:cs="Courier New"/>
                    <w:sz w:val="20"/>
                    <w:szCs w:val="20"/>
                    <w:lang w:val="en-US" w:eastAsia="en-US"/>
                  </w:rPr>
                </w:rPrChange>
              </w:rPr>
              <w:pPrChange w:id="9015" w:author="Анастасия ." w:date="2023-10-11T17:39:00Z">
                <w:pPr>
                  <w:ind w:firstLine="0"/>
                  <w:jc w:val="left"/>
                </w:pPr>
              </w:pPrChange>
            </w:pPr>
            <w:del w:id="9016" w:author="Анастасия ." w:date="2023-10-11T17:39:00Z">
              <w:r w:rsidRPr="00866AF5" w:rsidDel="00866AF5">
                <w:rPr>
                  <w:rFonts w:ascii="Courier New" w:eastAsiaTheme="minorHAnsi" w:hAnsi="Courier New" w:cs="Courier New"/>
                  <w:sz w:val="20"/>
                  <w:szCs w:val="20"/>
                  <w:lang w:eastAsia="en-US"/>
                  <w:rPrChange w:id="9017" w:author="Анастасия ." w:date="2023-10-11T17:39:00Z">
                    <w:rPr>
                      <w:rFonts w:ascii="Courier New" w:eastAsiaTheme="minorHAnsi" w:hAnsi="Courier New" w:cs="Courier New"/>
                      <w:sz w:val="20"/>
                      <w:szCs w:val="20"/>
                      <w:lang w:val="en-US" w:eastAsia="en-US"/>
                    </w:rPr>
                  </w:rPrChange>
                </w:rPr>
                <w:delText xml:space="preserve">193: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18" w:author="Анастасия ." w:date="2023-10-11T17:39:00Z"/>
                <w:rFonts w:ascii="Courier New" w:eastAsiaTheme="minorHAnsi" w:hAnsi="Courier New" w:cs="Courier New"/>
                <w:sz w:val="20"/>
                <w:szCs w:val="20"/>
                <w:lang w:eastAsia="en-US"/>
                <w:rPrChange w:id="9019" w:author="Анастасия ." w:date="2023-10-11T17:39:00Z">
                  <w:rPr>
                    <w:del w:id="9020" w:author="Анастасия ." w:date="2023-10-11T17:39:00Z"/>
                    <w:rFonts w:ascii="Courier New" w:eastAsiaTheme="minorHAnsi" w:hAnsi="Courier New" w:cs="Courier New"/>
                    <w:sz w:val="20"/>
                    <w:szCs w:val="20"/>
                    <w:lang w:val="en-US" w:eastAsia="en-US"/>
                  </w:rPr>
                </w:rPrChange>
              </w:rPr>
              <w:pPrChange w:id="9021" w:author="Анастасия ." w:date="2023-10-11T17:39:00Z">
                <w:pPr>
                  <w:ind w:firstLine="0"/>
                  <w:jc w:val="left"/>
                </w:pPr>
              </w:pPrChange>
            </w:pPr>
            <w:del w:id="9022" w:author="Анастасия ." w:date="2023-10-11T17:39:00Z">
              <w:r w:rsidRPr="00866AF5" w:rsidDel="00866AF5">
                <w:rPr>
                  <w:rFonts w:ascii="Courier New" w:eastAsiaTheme="minorHAnsi" w:hAnsi="Courier New" w:cs="Courier New"/>
                  <w:sz w:val="20"/>
                  <w:szCs w:val="20"/>
                  <w:lang w:eastAsia="en-US"/>
                  <w:rPrChange w:id="9023" w:author="Анастасия ." w:date="2023-10-11T17:39:00Z">
                    <w:rPr>
                      <w:rFonts w:ascii="Courier New" w:eastAsiaTheme="minorHAnsi" w:hAnsi="Courier New" w:cs="Courier New"/>
                      <w:sz w:val="20"/>
                      <w:szCs w:val="20"/>
                      <w:lang w:val="en-US" w:eastAsia="en-US"/>
                    </w:rPr>
                  </w:rPrChange>
                </w:rPr>
                <w:delText xml:space="preserve">194:     </w:delText>
              </w:r>
              <w:r w:rsidRPr="000975EC" w:rsidDel="00866AF5">
                <w:rPr>
                  <w:rFonts w:ascii="Courier New" w:eastAsiaTheme="minorHAnsi" w:hAnsi="Courier New" w:cs="Courier New"/>
                  <w:sz w:val="20"/>
                  <w:szCs w:val="20"/>
                  <w:lang w:val="en-US" w:eastAsia="en-US"/>
                </w:rPr>
                <w:delText>c</w:delText>
              </w:r>
              <w:r w:rsidRPr="00866AF5" w:rsidDel="00866AF5">
                <w:rPr>
                  <w:rFonts w:ascii="Courier New" w:eastAsiaTheme="minorHAnsi" w:hAnsi="Courier New" w:cs="Courier New"/>
                  <w:sz w:val="20"/>
                  <w:szCs w:val="20"/>
                  <w:lang w:eastAsia="en-US"/>
                  <w:rPrChange w:id="902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902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26" w:author="Анастасия ." w:date="2023-10-11T17:39:00Z"/>
                <w:rFonts w:ascii="Courier New" w:eastAsiaTheme="minorHAnsi" w:hAnsi="Courier New" w:cs="Courier New"/>
                <w:sz w:val="20"/>
                <w:szCs w:val="20"/>
                <w:lang w:eastAsia="en-US"/>
                <w:rPrChange w:id="9027" w:author="Анастасия ." w:date="2023-10-11T17:39:00Z">
                  <w:rPr>
                    <w:del w:id="9028" w:author="Анастасия ." w:date="2023-10-11T17:39:00Z"/>
                    <w:rFonts w:ascii="Courier New" w:eastAsiaTheme="minorHAnsi" w:hAnsi="Courier New" w:cs="Courier New"/>
                    <w:sz w:val="20"/>
                    <w:szCs w:val="20"/>
                    <w:lang w:val="en-US" w:eastAsia="en-US"/>
                  </w:rPr>
                </w:rPrChange>
              </w:rPr>
              <w:pPrChange w:id="9029" w:author="Анастасия ." w:date="2023-10-11T17:39:00Z">
                <w:pPr>
                  <w:ind w:firstLine="0"/>
                  <w:jc w:val="left"/>
                </w:pPr>
              </w:pPrChange>
            </w:pPr>
            <w:del w:id="9030" w:author="Анастасия ." w:date="2023-10-11T17:39:00Z">
              <w:r w:rsidRPr="00866AF5" w:rsidDel="00866AF5">
                <w:rPr>
                  <w:rFonts w:ascii="Courier New" w:eastAsiaTheme="minorHAnsi" w:hAnsi="Courier New" w:cs="Courier New"/>
                  <w:sz w:val="20"/>
                  <w:szCs w:val="20"/>
                  <w:lang w:eastAsia="en-US"/>
                  <w:rPrChange w:id="9031" w:author="Анастасия ." w:date="2023-10-11T17:39:00Z">
                    <w:rPr>
                      <w:rFonts w:ascii="Courier New" w:eastAsiaTheme="minorHAnsi" w:hAnsi="Courier New" w:cs="Courier New"/>
                      <w:sz w:val="20"/>
                      <w:szCs w:val="20"/>
                      <w:lang w:val="en-US" w:eastAsia="en-US"/>
                    </w:rPr>
                  </w:rPrChange>
                </w:rPr>
                <w:delText xml:space="preserve">195:     </w:delText>
              </w:r>
              <w:r w:rsidRPr="000975EC" w:rsidDel="00866AF5">
                <w:rPr>
                  <w:rFonts w:ascii="Courier New" w:eastAsiaTheme="minorHAnsi" w:hAnsi="Courier New" w:cs="Courier New"/>
                  <w:sz w:val="20"/>
                  <w:szCs w:val="20"/>
                  <w:lang w:val="en-US" w:eastAsia="en-US"/>
                </w:rPr>
                <w:delText>cur</w:delText>
              </w:r>
              <w:r w:rsidRPr="00866AF5" w:rsidDel="00866AF5">
                <w:rPr>
                  <w:rFonts w:ascii="Courier New" w:eastAsiaTheme="minorHAnsi" w:hAnsi="Courier New" w:cs="Courier New"/>
                  <w:sz w:val="20"/>
                  <w:szCs w:val="20"/>
                  <w:lang w:eastAsia="en-US"/>
                  <w:rPrChange w:id="903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903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34" w:author="Анастасия ." w:date="2023-10-11T17:39:00Z"/>
                <w:rFonts w:ascii="Courier New" w:eastAsiaTheme="minorHAnsi" w:hAnsi="Courier New" w:cs="Courier New"/>
                <w:sz w:val="20"/>
                <w:szCs w:val="20"/>
                <w:lang w:eastAsia="en-US"/>
                <w:rPrChange w:id="9035" w:author="Анастасия ." w:date="2023-10-11T17:39:00Z">
                  <w:rPr>
                    <w:del w:id="9036" w:author="Анастасия ." w:date="2023-10-11T17:39:00Z"/>
                    <w:rFonts w:ascii="Courier New" w:eastAsiaTheme="minorHAnsi" w:hAnsi="Courier New" w:cs="Courier New"/>
                    <w:sz w:val="20"/>
                    <w:szCs w:val="20"/>
                    <w:lang w:val="en-US" w:eastAsia="en-US"/>
                  </w:rPr>
                </w:rPrChange>
              </w:rPr>
              <w:pPrChange w:id="9037" w:author="Анастасия ." w:date="2023-10-11T17:39:00Z">
                <w:pPr>
                  <w:ind w:firstLine="0"/>
                  <w:jc w:val="left"/>
                </w:pPr>
              </w:pPrChange>
            </w:pPr>
            <w:del w:id="9038" w:author="Анастасия ." w:date="2023-10-11T17:39:00Z">
              <w:r w:rsidRPr="00866AF5" w:rsidDel="00866AF5">
                <w:rPr>
                  <w:rFonts w:ascii="Courier New" w:eastAsiaTheme="minorHAnsi" w:hAnsi="Courier New" w:cs="Courier New"/>
                  <w:sz w:val="20"/>
                  <w:szCs w:val="20"/>
                  <w:lang w:eastAsia="en-US"/>
                  <w:rPrChange w:id="9039" w:author="Анастасия ." w:date="2023-10-11T17:39:00Z">
                    <w:rPr>
                      <w:rFonts w:ascii="Courier New" w:eastAsiaTheme="minorHAnsi" w:hAnsi="Courier New" w:cs="Courier New"/>
                      <w:sz w:val="20"/>
                      <w:szCs w:val="20"/>
                      <w:lang w:val="en-US" w:eastAsia="en-US"/>
                    </w:rPr>
                  </w:rPrChange>
                </w:rPr>
                <w:delText xml:space="preserve">196:     </w:delText>
              </w:r>
              <w:r w:rsidRPr="000975EC" w:rsidDel="00866AF5">
                <w:rPr>
                  <w:rFonts w:ascii="Courier New" w:eastAsiaTheme="minorHAnsi" w:hAnsi="Courier New" w:cs="Courier New"/>
                  <w:sz w:val="20"/>
                  <w:szCs w:val="20"/>
                  <w:lang w:val="en-US" w:eastAsia="en-US"/>
                </w:rPr>
                <w:delText>conn</w:delText>
              </w:r>
              <w:r w:rsidRPr="00866AF5" w:rsidDel="00866AF5">
                <w:rPr>
                  <w:rFonts w:ascii="Courier New" w:eastAsiaTheme="minorHAnsi" w:hAnsi="Courier New" w:cs="Courier New"/>
                  <w:sz w:val="20"/>
                  <w:szCs w:val="20"/>
                  <w:lang w:eastAsia="en-US"/>
                  <w:rPrChange w:id="904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41" w:author="Анастасия ." w:date="2023-10-11T17:39:00Z"/>
                <w:rFonts w:ascii="Courier New" w:eastAsiaTheme="minorHAnsi" w:hAnsi="Courier New" w:cs="Courier New"/>
                <w:sz w:val="20"/>
                <w:szCs w:val="20"/>
                <w:lang w:eastAsia="en-US"/>
                <w:rPrChange w:id="9042" w:author="Анастасия ." w:date="2023-10-11T17:39:00Z">
                  <w:rPr>
                    <w:del w:id="9043" w:author="Анастасия ." w:date="2023-10-11T17:39:00Z"/>
                    <w:rFonts w:ascii="Courier New" w:eastAsiaTheme="minorHAnsi" w:hAnsi="Courier New" w:cs="Courier New"/>
                    <w:sz w:val="20"/>
                    <w:szCs w:val="20"/>
                    <w:lang w:val="en-US" w:eastAsia="en-US"/>
                  </w:rPr>
                </w:rPrChange>
              </w:rPr>
              <w:pPrChange w:id="9044" w:author="Анастасия ." w:date="2023-10-11T17:39:00Z">
                <w:pPr>
                  <w:ind w:firstLine="0"/>
                  <w:jc w:val="left"/>
                </w:pPr>
              </w:pPrChange>
            </w:pPr>
            <w:del w:id="9045" w:author="Анастасия ." w:date="2023-10-11T17:39:00Z">
              <w:r w:rsidRPr="00866AF5" w:rsidDel="00866AF5">
                <w:rPr>
                  <w:rFonts w:ascii="Courier New" w:eastAsiaTheme="minorHAnsi" w:hAnsi="Courier New" w:cs="Courier New"/>
                  <w:sz w:val="20"/>
                  <w:szCs w:val="20"/>
                  <w:lang w:eastAsia="en-US"/>
                  <w:rPrChange w:id="9046" w:author="Анастасия ." w:date="2023-10-11T17:39:00Z">
                    <w:rPr>
                      <w:rFonts w:ascii="Courier New" w:eastAsiaTheme="minorHAnsi" w:hAnsi="Courier New" w:cs="Courier New"/>
                      <w:sz w:val="20"/>
                      <w:szCs w:val="20"/>
                      <w:lang w:val="en-US" w:eastAsia="en-US"/>
                    </w:rPr>
                  </w:rPrChange>
                </w:rPr>
                <w:delText xml:space="preserve">197:     </w:delText>
              </w:r>
              <w:r w:rsidRPr="000975EC" w:rsidDel="00866AF5">
                <w:rPr>
                  <w:rFonts w:ascii="Courier New" w:eastAsiaTheme="minorHAnsi" w:hAnsi="Courier New" w:cs="Courier New"/>
                  <w:sz w:val="20"/>
                  <w:szCs w:val="20"/>
                  <w:lang w:val="en-US" w:eastAsia="en-US"/>
                </w:rPr>
                <w:delText>cout</w:delText>
              </w:r>
              <w:r w:rsidRPr="00866AF5" w:rsidDel="00866AF5">
                <w:rPr>
                  <w:rFonts w:ascii="Courier New" w:eastAsiaTheme="minorHAnsi" w:hAnsi="Courier New" w:cs="Courier New"/>
                  <w:sz w:val="20"/>
                  <w:szCs w:val="20"/>
                  <w:lang w:eastAsia="en-US"/>
                  <w:rPrChange w:id="904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info</w:delText>
              </w:r>
              <w:r w:rsidRPr="00866AF5" w:rsidDel="00866AF5">
                <w:rPr>
                  <w:rFonts w:ascii="Courier New" w:eastAsiaTheme="minorHAnsi" w:hAnsi="Courier New" w:cs="Courier New"/>
                  <w:sz w:val="20"/>
                  <w:szCs w:val="20"/>
                  <w:lang w:eastAsia="en-US"/>
                  <w:rPrChange w:id="904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49" w:author="Анастасия ." w:date="2023-10-11T17:39:00Z"/>
                <w:rFonts w:ascii="Courier New" w:eastAsiaTheme="minorHAnsi" w:hAnsi="Courier New" w:cs="Courier New"/>
                <w:sz w:val="20"/>
                <w:szCs w:val="20"/>
                <w:lang w:eastAsia="en-US"/>
                <w:rPrChange w:id="9050" w:author="Анастасия ." w:date="2023-10-11T17:39:00Z">
                  <w:rPr>
                    <w:del w:id="9051" w:author="Анастасия ." w:date="2023-10-11T17:39:00Z"/>
                    <w:rFonts w:ascii="Courier New" w:eastAsiaTheme="minorHAnsi" w:hAnsi="Courier New" w:cs="Courier New"/>
                    <w:sz w:val="20"/>
                    <w:szCs w:val="20"/>
                    <w:lang w:val="en-US" w:eastAsia="en-US"/>
                  </w:rPr>
                </w:rPrChange>
              </w:rPr>
              <w:pPrChange w:id="9052" w:author="Анастасия ." w:date="2023-10-11T17:39:00Z">
                <w:pPr>
                  <w:ind w:firstLine="0"/>
                  <w:jc w:val="left"/>
                </w:pPr>
              </w:pPrChange>
            </w:pPr>
            <w:del w:id="9053" w:author="Анастасия ." w:date="2023-10-11T17:39:00Z">
              <w:r w:rsidRPr="00866AF5" w:rsidDel="00866AF5">
                <w:rPr>
                  <w:rFonts w:ascii="Courier New" w:eastAsiaTheme="minorHAnsi" w:hAnsi="Courier New" w:cs="Courier New"/>
                  <w:sz w:val="20"/>
                  <w:szCs w:val="20"/>
                  <w:lang w:eastAsia="en-US"/>
                  <w:rPrChange w:id="9054" w:author="Анастасия ." w:date="2023-10-11T17:39:00Z">
                    <w:rPr>
                      <w:rFonts w:ascii="Courier New" w:eastAsiaTheme="minorHAnsi" w:hAnsi="Courier New" w:cs="Courier New"/>
                      <w:sz w:val="20"/>
                      <w:szCs w:val="20"/>
                      <w:lang w:val="en-US" w:eastAsia="en-US"/>
                    </w:rPr>
                  </w:rPrChange>
                </w:rPr>
                <w:delText xml:space="preserve">198: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55" w:author="Анастасия ." w:date="2023-10-11T17:39:00Z"/>
                <w:rFonts w:ascii="Courier New" w:eastAsiaTheme="minorHAnsi" w:hAnsi="Courier New" w:cs="Courier New"/>
                <w:sz w:val="20"/>
                <w:szCs w:val="20"/>
                <w:lang w:eastAsia="en-US"/>
                <w:rPrChange w:id="9056" w:author="Анастасия ." w:date="2023-10-11T17:39:00Z">
                  <w:rPr>
                    <w:del w:id="9057" w:author="Анастасия ." w:date="2023-10-11T17:39:00Z"/>
                    <w:rFonts w:ascii="Courier New" w:eastAsiaTheme="minorHAnsi" w:hAnsi="Courier New" w:cs="Courier New"/>
                    <w:sz w:val="20"/>
                    <w:szCs w:val="20"/>
                    <w:lang w:val="en-US" w:eastAsia="en-US"/>
                  </w:rPr>
                </w:rPrChange>
              </w:rPr>
              <w:pPrChange w:id="9058" w:author="Анастасия ." w:date="2023-10-11T17:39:00Z">
                <w:pPr>
                  <w:ind w:firstLine="0"/>
                  <w:jc w:val="left"/>
                </w:pPr>
              </w:pPrChange>
            </w:pPr>
            <w:del w:id="9059" w:author="Анастасия ." w:date="2023-10-11T17:39:00Z">
              <w:r w:rsidRPr="00866AF5" w:rsidDel="00866AF5">
                <w:rPr>
                  <w:rFonts w:ascii="Courier New" w:eastAsiaTheme="minorHAnsi" w:hAnsi="Courier New" w:cs="Courier New"/>
                  <w:sz w:val="20"/>
                  <w:szCs w:val="20"/>
                  <w:lang w:eastAsia="en-US"/>
                  <w:rPrChange w:id="9060" w:author="Анастасия ." w:date="2023-10-11T17:39:00Z">
                    <w:rPr>
                      <w:rFonts w:ascii="Courier New" w:eastAsiaTheme="minorHAnsi" w:hAnsi="Courier New" w:cs="Courier New"/>
                      <w:sz w:val="20"/>
                      <w:szCs w:val="20"/>
                      <w:lang w:val="en-US" w:eastAsia="en-US"/>
                    </w:rPr>
                  </w:rPrChange>
                </w:rPr>
                <w:delText xml:space="preserve">199: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61" w:author="Анастасия ." w:date="2023-10-11T17:39:00Z"/>
                <w:rFonts w:ascii="Courier New" w:eastAsiaTheme="minorHAnsi" w:hAnsi="Courier New" w:cs="Courier New"/>
                <w:sz w:val="20"/>
                <w:szCs w:val="20"/>
                <w:lang w:eastAsia="en-US"/>
                <w:rPrChange w:id="9062" w:author="Анастасия ." w:date="2023-10-11T17:39:00Z">
                  <w:rPr>
                    <w:del w:id="9063" w:author="Анастасия ." w:date="2023-10-11T17:39:00Z"/>
                    <w:rFonts w:ascii="Courier New" w:eastAsiaTheme="minorHAnsi" w:hAnsi="Courier New" w:cs="Courier New"/>
                    <w:sz w:val="20"/>
                    <w:szCs w:val="20"/>
                    <w:lang w:val="en-US" w:eastAsia="en-US"/>
                  </w:rPr>
                </w:rPrChange>
              </w:rPr>
              <w:pPrChange w:id="9064" w:author="Анастасия ." w:date="2023-10-11T17:39:00Z">
                <w:pPr>
                  <w:ind w:firstLine="0"/>
                  <w:jc w:val="left"/>
                </w:pPr>
              </w:pPrChange>
            </w:pPr>
            <w:del w:id="9065" w:author="Анастасия ." w:date="2023-10-11T17:39:00Z">
              <w:r w:rsidRPr="00866AF5" w:rsidDel="00866AF5">
                <w:rPr>
                  <w:rFonts w:ascii="Courier New" w:eastAsiaTheme="minorHAnsi" w:hAnsi="Courier New" w:cs="Courier New"/>
                  <w:sz w:val="20"/>
                  <w:szCs w:val="20"/>
                  <w:lang w:eastAsia="en-US"/>
                  <w:rPrChange w:id="9066" w:author="Анастасия ." w:date="2023-10-11T17:39:00Z">
                    <w:rPr>
                      <w:rFonts w:ascii="Courier New" w:eastAsiaTheme="minorHAnsi" w:hAnsi="Courier New" w:cs="Courier New"/>
                      <w:sz w:val="20"/>
                      <w:szCs w:val="20"/>
                      <w:lang w:val="en-US" w:eastAsia="en-US"/>
                    </w:rPr>
                  </w:rPrChange>
                </w:rPr>
                <w:delText xml:space="preserve">200: </w:delText>
              </w:r>
              <w:r w:rsidRPr="000975EC"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906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finish</w:delText>
              </w:r>
              <w:r w:rsidRPr="00866AF5" w:rsidDel="00866AF5">
                <w:rPr>
                  <w:rFonts w:ascii="Courier New" w:eastAsiaTheme="minorHAnsi" w:hAnsi="Courier New" w:cs="Courier New"/>
                  <w:sz w:val="20"/>
                  <w:szCs w:val="20"/>
                  <w:lang w:eastAsia="en-US"/>
                  <w:rPrChange w:id="9068"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06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70" w:author="Анастасия ." w:date="2023-10-11T17:39:00Z"/>
                <w:rFonts w:ascii="Courier New" w:eastAsiaTheme="minorHAnsi" w:hAnsi="Courier New" w:cs="Courier New"/>
                <w:sz w:val="20"/>
                <w:szCs w:val="20"/>
                <w:lang w:eastAsia="en-US"/>
                <w:rPrChange w:id="9071" w:author="Анастасия ." w:date="2023-10-11T17:39:00Z">
                  <w:rPr>
                    <w:del w:id="9072" w:author="Анастасия ." w:date="2023-10-11T17:39:00Z"/>
                    <w:rFonts w:ascii="Courier New" w:eastAsiaTheme="minorHAnsi" w:hAnsi="Courier New" w:cs="Courier New"/>
                    <w:sz w:val="20"/>
                    <w:szCs w:val="20"/>
                    <w:lang w:val="en-US" w:eastAsia="en-US"/>
                  </w:rPr>
                </w:rPrChange>
              </w:rPr>
              <w:pPrChange w:id="9073" w:author="Анастасия ." w:date="2023-10-11T17:39:00Z">
                <w:pPr>
                  <w:ind w:firstLine="0"/>
                  <w:jc w:val="left"/>
                </w:pPr>
              </w:pPrChange>
            </w:pPr>
            <w:del w:id="9074" w:author="Анастасия ." w:date="2023-10-11T17:39:00Z">
              <w:r w:rsidRPr="00866AF5" w:rsidDel="00866AF5">
                <w:rPr>
                  <w:rFonts w:ascii="Courier New" w:eastAsiaTheme="minorHAnsi" w:hAnsi="Courier New" w:cs="Courier New"/>
                  <w:sz w:val="20"/>
                  <w:szCs w:val="20"/>
                  <w:lang w:eastAsia="en-US"/>
                  <w:rPrChange w:id="9075" w:author="Анастасия ." w:date="2023-10-11T17:39:00Z">
                    <w:rPr>
                      <w:rFonts w:ascii="Courier New" w:eastAsiaTheme="minorHAnsi" w:hAnsi="Courier New" w:cs="Courier New"/>
                      <w:sz w:val="20"/>
                      <w:szCs w:val="20"/>
                      <w:lang w:val="en-US" w:eastAsia="en-US"/>
                    </w:rPr>
                  </w:rPrChange>
                </w:rPr>
                <w:delText xml:space="preserve">201: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76" w:author="Анастасия ." w:date="2023-10-11T17:39:00Z"/>
                <w:rFonts w:ascii="Courier New" w:eastAsiaTheme="minorHAnsi" w:hAnsi="Courier New" w:cs="Courier New"/>
                <w:sz w:val="20"/>
                <w:szCs w:val="20"/>
                <w:lang w:eastAsia="en-US"/>
                <w:rPrChange w:id="9077" w:author="Анастасия ." w:date="2023-10-11T17:39:00Z">
                  <w:rPr>
                    <w:del w:id="9078" w:author="Анастасия ." w:date="2023-10-11T17:39:00Z"/>
                    <w:rFonts w:ascii="Courier New" w:eastAsiaTheme="minorHAnsi" w:hAnsi="Courier New" w:cs="Courier New"/>
                    <w:sz w:val="20"/>
                    <w:szCs w:val="20"/>
                    <w:lang w:val="en-US" w:eastAsia="en-US"/>
                  </w:rPr>
                </w:rPrChange>
              </w:rPr>
              <w:pPrChange w:id="9079" w:author="Анастасия ." w:date="2023-10-11T17:39:00Z">
                <w:pPr>
                  <w:ind w:firstLine="0"/>
                  <w:jc w:val="left"/>
                </w:pPr>
              </w:pPrChange>
            </w:pPr>
            <w:del w:id="9080" w:author="Анастасия ." w:date="2023-10-11T17:39:00Z">
              <w:r w:rsidRPr="00866AF5" w:rsidDel="00866AF5">
                <w:rPr>
                  <w:rFonts w:ascii="Courier New" w:eastAsiaTheme="minorHAnsi" w:hAnsi="Courier New" w:cs="Courier New"/>
                  <w:sz w:val="20"/>
                  <w:szCs w:val="20"/>
                  <w:lang w:eastAsia="en-US"/>
                  <w:rPrChange w:id="9081" w:author="Анастасия ." w:date="2023-10-11T17:39:00Z">
                    <w:rPr>
                      <w:rFonts w:ascii="Courier New" w:eastAsiaTheme="minorHAnsi" w:hAnsi="Courier New" w:cs="Courier New"/>
                      <w:sz w:val="20"/>
                      <w:szCs w:val="20"/>
                      <w:lang w:val="en-US" w:eastAsia="en-US"/>
                    </w:rPr>
                  </w:rPrChange>
                </w:rPr>
                <w:delText xml:space="preserve">202: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082"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est</w:delText>
              </w:r>
              <w:r w:rsidRPr="00866AF5" w:rsidDel="00866AF5">
                <w:rPr>
                  <w:rFonts w:ascii="Courier New" w:eastAsiaTheme="minorHAnsi" w:hAnsi="Courier New" w:cs="Courier New"/>
                  <w:sz w:val="20"/>
                  <w:szCs w:val="20"/>
                  <w:lang w:eastAsia="en-US"/>
                  <w:rPrChange w:id="9083"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connection</w:delText>
              </w:r>
              <w:r w:rsidRPr="00866AF5" w:rsidDel="00866AF5">
                <w:rPr>
                  <w:rFonts w:ascii="Courier New" w:eastAsiaTheme="minorHAnsi" w:hAnsi="Courier New" w:cs="Courier New"/>
                  <w:sz w:val="20"/>
                  <w:szCs w:val="20"/>
                  <w:lang w:eastAsia="en-US"/>
                  <w:rPrChange w:id="908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85" w:author="Анастасия ." w:date="2023-10-11T17:39:00Z"/>
                <w:rFonts w:ascii="Courier New" w:eastAsiaTheme="minorHAnsi" w:hAnsi="Courier New" w:cs="Courier New"/>
                <w:sz w:val="20"/>
                <w:szCs w:val="20"/>
                <w:lang w:eastAsia="en-US"/>
                <w:rPrChange w:id="9086" w:author="Анастасия ." w:date="2023-10-11T17:39:00Z">
                  <w:rPr>
                    <w:del w:id="9087" w:author="Анастасия ." w:date="2023-10-11T17:39:00Z"/>
                    <w:rFonts w:ascii="Courier New" w:eastAsiaTheme="minorHAnsi" w:hAnsi="Courier New" w:cs="Courier New"/>
                    <w:sz w:val="20"/>
                    <w:szCs w:val="20"/>
                    <w:lang w:val="en-US" w:eastAsia="en-US"/>
                  </w:rPr>
                </w:rPrChange>
              </w:rPr>
              <w:pPrChange w:id="9088" w:author="Анастасия ." w:date="2023-10-11T17:39:00Z">
                <w:pPr>
                  <w:ind w:firstLine="0"/>
                  <w:jc w:val="left"/>
                </w:pPr>
              </w:pPrChange>
            </w:pPr>
            <w:del w:id="9089" w:author="Анастасия ." w:date="2023-10-11T17:39:00Z">
              <w:r w:rsidRPr="00866AF5" w:rsidDel="00866AF5">
                <w:rPr>
                  <w:rFonts w:ascii="Courier New" w:eastAsiaTheme="minorHAnsi" w:hAnsi="Courier New" w:cs="Courier New"/>
                  <w:sz w:val="20"/>
                  <w:szCs w:val="20"/>
                  <w:lang w:eastAsia="en-US"/>
                  <w:rPrChange w:id="9090" w:author="Анастасия ." w:date="2023-10-11T17:39:00Z">
                    <w:rPr>
                      <w:rFonts w:ascii="Courier New" w:eastAsiaTheme="minorHAnsi" w:hAnsi="Courier New" w:cs="Courier New"/>
                      <w:sz w:val="20"/>
                      <w:szCs w:val="20"/>
                      <w:lang w:val="en-US" w:eastAsia="en-US"/>
                    </w:rPr>
                  </w:rPrChange>
                </w:rPr>
                <w:delText xml:space="preserve">203: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091"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09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cursor</w:delText>
              </w:r>
              <w:r w:rsidRPr="00866AF5" w:rsidDel="00866AF5">
                <w:rPr>
                  <w:rFonts w:ascii="Courier New" w:eastAsiaTheme="minorHAnsi" w:hAnsi="Courier New" w:cs="Courier New"/>
                  <w:sz w:val="20"/>
                  <w:szCs w:val="20"/>
                  <w:lang w:eastAsia="en-US"/>
                  <w:rPrChange w:id="909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094" w:author="Анастасия ." w:date="2023-10-11T17:39:00Z"/>
                <w:rFonts w:ascii="Courier New" w:eastAsiaTheme="minorHAnsi" w:hAnsi="Courier New" w:cs="Courier New"/>
                <w:sz w:val="20"/>
                <w:szCs w:val="20"/>
                <w:lang w:eastAsia="en-US"/>
                <w:rPrChange w:id="9095" w:author="Анастасия ." w:date="2023-10-11T17:39:00Z">
                  <w:rPr>
                    <w:del w:id="9096" w:author="Анастасия ." w:date="2023-10-11T17:39:00Z"/>
                    <w:rFonts w:ascii="Courier New" w:eastAsiaTheme="minorHAnsi" w:hAnsi="Courier New" w:cs="Courier New"/>
                    <w:sz w:val="20"/>
                    <w:szCs w:val="20"/>
                    <w:lang w:val="en-US" w:eastAsia="en-US"/>
                  </w:rPr>
                </w:rPrChange>
              </w:rPr>
              <w:pPrChange w:id="9097" w:author="Анастасия ." w:date="2023-10-11T17:39:00Z">
                <w:pPr>
                  <w:ind w:firstLine="0"/>
                  <w:jc w:val="left"/>
                </w:pPr>
              </w:pPrChange>
            </w:pPr>
            <w:del w:id="9098" w:author="Анастасия ." w:date="2023-10-11T17:39:00Z">
              <w:r w:rsidRPr="00866AF5" w:rsidDel="00866AF5">
                <w:rPr>
                  <w:rFonts w:ascii="Courier New" w:eastAsiaTheme="minorHAnsi" w:hAnsi="Courier New" w:cs="Courier New"/>
                  <w:sz w:val="20"/>
                  <w:szCs w:val="20"/>
                  <w:lang w:eastAsia="en-US"/>
                  <w:rPrChange w:id="9099" w:author="Анастасия ." w:date="2023-10-11T17:39:00Z">
                    <w:rPr>
                      <w:rFonts w:ascii="Courier New" w:eastAsiaTheme="minorHAnsi" w:hAnsi="Courier New" w:cs="Courier New"/>
                      <w:sz w:val="20"/>
                      <w:szCs w:val="20"/>
                      <w:lang w:val="en-US" w:eastAsia="en-US"/>
                    </w:rPr>
                  </w:rPrChange>
                </w:rPr>
                <w:delText xml:space="preserve">204:     </w:delText>
              </w:r>
              <w:r w:rsidRPr="000975EC" w:rsidDel="00866AF5">
                <w:rPr>
                  <w:rFonts w:ascii="Courier New" w:eastAsiaTheme="minorHAnsi" w:hAnsi="Courier New" w:cs="Courier New"/>
                  <w:sz w:val="20"/>
                  <w:szCs w:val="20"/>
                  <w:lang w:val="en-US" w:eastAsia="en-US"/>
                </w:rPr>
                <w:delText>checksql</w:delText>
              </w:r>
              <w:r w:rsidRPr="00866AF5" w:rsidDel="00866AF5">
                <w:rPr>
                  <w:rFonts w:ascii="Courier New" w:eastAsiaTheme="minorHAnsi" w:hAnsi="Courier New" w:cs="Courier New"/>
                  <w:sz w:val="20"/>
                  <w:szCs w:val="20"/>
                  <w:lang w:eastAsia="en-US"/>
                  <w:rPrChange w:id="9100"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910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910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910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SYSTEMPROCESSING</w:delText>
              </w:r>
              <w:r w:rsidRPr="00866AF5" w:rsidDel="00866AF5">
                <w:rPr>
                  <w:rFonts w:ascii="Courier New" w:eastAsiaTheme="minorHAnsi" w:hAnsi="Courier New" w:cs="Courier New"/>
                  <w:sz w:val="20"/>
                  <w:szCs w:val="20"/>
                  <w:lang w:eastAsia="en-US"/>
                  <w:rPrChange w:id="910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910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CONTROLRESULT</w:delText>
              </w:r>
              <w:r w:rsidRPr="00866AF5" w:rsidDel="00866AF5">
                <w:rPr>
                  <w:rFonts w:ascii="Courier New" w:eastAsiaTheme="minorHAnsi" w:hAnsi="Courier New" w:cs="Courier New"/>
                  <w:sz w:val="20"/>
                  <w:szCs w:val="20"/>
                  <w:lang w:eastAsia="en-US"/>
                  <w:rPrChange w:id="9106" w:author="Анастасия ." w:date="2023-10-11T17:39:00Z">
                    <w:rPr>
                      <w:rFonts w:ascii="Courier New" w:eastAsiaTheme="minorHAnsi" w:hAnsi="Courier New" w:cs="Courier New"/>
                      <w:sz w:val="20"/>
                      <w:szCs w:val="20"/>
                      <w:lang w:val="en-US" w:eastAsia="en-US"/>
                    </w:rPr>
                  </w:rPrChange>
                </w:rPr>
                <w:delText xml:space="preserve"> = 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07" w:author="Анастасия ." w:date="2023-10-11T17:39:00Z"/>
                <w:rFonts w:ascii="Courier New" w:eastAsiaTheme="minorHAnsi" w:hAnsi="Courier New" w:cs="Courier New"/>
                <w:sz w:val="20"/>
                <w:szCs w:val="20"/>
                <w:lang w:eastAsia="en-US"/>
                <w:rPrChange w:id="9108" w:author="Анастасия ." w:date="2023-10-11T17:39:00Z">
                  <w:rPr>
                    <w:del w:id="9109" w:author="Анастасия ." w:date="2023-10-11T17:39:00Z"/>
                    <w:rFonts w:ascii="Courier New" w:eastAsiaTheme="minorHAnsi" w:hAnsi="Courier New" w:cs="Courier New"/>
                    <w:sz w:val="20"/>
                    <w:szCs w:val="20"/>
                    <w:lang w:val="en-US" w:eastAsia="en-US"/>
                  </w:rPr>
                </w:rPrChange>
              </w:rPr>
              <w:pPrChange w:id="9110" w:author="Анастасия ." w:date="2023-10-11T17:39:00Z">
                <w:pPr>
                  <w:ind w:firstLine="0"/>
                  <w:jc w:val="left"/>
                </w:pPr>
              </w:pPrChange>
            </w:pPr>
            <w:del w:id="9111" w:author="Анастасия ." w:date="2023-10-11T17:39:00Z">
              <w:r w:rsidRPr="00866AF5" w:rsidDel="00866AF5">
                <w:rPr>
                  <w:rFonts w:ascii="Courier New" w:eastAsiaTheme="minorHAnsi" w:hAnsi="Courier New" w:cs="Courier New"/>
                  <w:sz w:val="20"/>
                  <w:szCs w:val="20"/>
                  <w:lang w:eastAsia="en-US"/>
                  <w:rPrChange w:id="9112" w:author="Анастасия ." w:date="2023-10-11T17:39:00Z">
                    <w:rPr>
                      <w:rFonts w:ascii="Courier New" w:eastAsiaTheme="minorHAnsi" w:hAnsi="Courier New" w:cs="Courier New"/>
                      <w:sz w:val="20"/>
                      <w:szCs w:val="20"/>
                      <w:lang w:val="en-US" w:eastAsia="en-US"/>
                    </w:rPr>
                  </w:rPrChange>
                </w:rPr>
                <w:delText xml:space="preserve">205: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11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911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checksql</w:delText>
              </w:r>
              <w:r w:rsidRPr="00866AF5" w:rsidDel="00866AF5">
                <w:rPr>
                  <w:rFonts w:ascii="Courier New" w:eastAsiaTheme="minorHAnsi" w:hAnsi="Courier New" w:cs="Courier New"/>
                  <w:sz w:val="20"/>
                  <w:szCs w:val="20"/>
                  <w:lang w:eastAsia="en-US"/>
                  <w:rPrChange w:id="911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16" w:author="Анастасия ." w:date="2023-10-11T17:39:00Z"/>
                <w:rFonts w:ascii="Courier New" w:eastAsiaTheme="minorHAnsi" w:hAnsi="Courier New" w:cs="Courier New"/>
                <w:sz w:val="20"/>
                <w:szCs w:val="20"/>
                <w:lang w:eastAsia="en-US"/>
                <w:rPrChange w:id="9117" w:author="Анастасия ." w:date="2023-10-11T17:39:00Z">
                  <w:rPr>
                    <w:del w:id="9118" w:author="Анастасия ." w:date="2023-10-11T17:39:00Z"/>
                    <w:rFonts w:ascii="Courier New" w:eastAsiaTheme="minorHAnsi" w:hAnsi="Courier New" w:cs="Courier New"/>
                    <w:sz w:val="20"/>
                    <w:szCs w:val="20"/>
                    <w:lang w:val="en-US" w:eastAsia="en-US"/>
                  </w:rPr>
                </w:rPrChange>
              </w:rPr>
              <w:pPrChange w:id="9119" w:author="Анастасия ." w:date="2023-10-11T17:39:00Z">
                <w:pPr>
                  <w:ind w:firstLine="0"/>
                  <w:jc w:val="left"/>
                </w:pPr>
              </w:pPrChange>
            </w:pPr>
            <w:del w:id="9120" w:author="Анастасия ." w:date="2023-10-11T17:39:00Z">
              <w:r w:rsidRPr="00866AF5" w:rsidDel="00866AF5">
                <w:rPr>
                  <w:rFonts w:ascii="Courier New" w:eastAsiaTheme="minorHAnsi" w:hAnsi="Courier New" w:cs="Courier New"/>
                  <w:sz w:val="20"/>
                  <w:szCs w:val="20"/>
                  <w:lang w:eastAsia="en-US"/>
                  <w:rPrChange w:id="9121" w:author="Анастасия ." w:date="2023-10-11T17:39:00Z">
                    <w:rPr>
                      <w:rFonts w:ascii="Courier New" w:eastAsiaTheme="minorHAnsi" w:hAnsi="Courier New" w:cs="Courier New"/>
                      <w:sz w:val="20"/>
                      <w:szCs w:val="20"/>
                      <w:lang w:val="en-US" w:eastAsia="en-US"/>
                    </w:rPr>
                  </w:rPrChange>
                </w:rPr>
                <w:delText xml:space="preserve">206:     </w:delText>
              </w:r>
              <w:r w:rsidRPr="000975EC" w:rsidDel="00866AF5">
                <w:rPr>
                  <w:rFonts w:ascii="Courier New" w:eastAsiaTheme="minorHAnsi" w:hAnsi="Courier New" w:cs="Courier New"/>
                  <w:sz w:val="20"/>
                  <w:szCs w:val="20"/>
                  <w:lang w:val="en-US" w:eastAsia="en-US"/>
                </w:rPr>
                <w:delText>rows</w:delText>
              </w:r>
              <w:r w:rsidRPr="00866AF5" w:rsidDel="00866AF5">
                <w:rPr>
                  <w:rFonts w:ascii="Courier New" w:eastAsiaTheme="minorHAnsi" w:hAnsi="Courier New" w:cs="Courier New"/>
                  <w:sz w:val="20"/>
                  <w:szCs w:val="20"/>
                  <w:lang w:eastAsia="en-US"/>
                  <w:rPrChange w:id="9122"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12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fetchall</w:delText>
              </w:r>
              <w:r w:rsidRPr="00866AF5" w:rsidDel="00866AF5">
                <w:rPr>
                  <w:rFonts w:ascii="Courier New" w:eastAsiaTheme="minorHAnsi" w:hAnsi="Courier New" w:cs="Courier New"/>
                  <w:sz w:val="20"/>
                  <w:szCs w:val="20"/>
                  <w:lang w:eastAsia="en-US"/>
                  <w:rPrChange w:id="912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25" w:author="Анастасия ." w:date="2023-10-11T17:39:00Z"/>
                <w:rFonts w:ascii="Courier New" w:eastAsiaTheme="minorHAnsi" w:hAnsi="Courier New" w:cs="Courier New"/>
                <w:sz w:val="20"/>
                <w:szCs w:val="20"/>
                <w:lang w:eastAsia="en-US"/>
                <w:rPrChange w:id="9126" w:author="Анастасия ." w:date="2023-10-11T17:39:00Z">
                  <w:rPr>
                    <w:del w:id="9127" w:author="Анастасия ." w:date="2023-10-11T17:39:00Z"/>
                    <w:rFonts w:ascii="Courier New" w:eastAsiaTheme="minorHAnsi" w:hAnsi="Courier New" w:cs="Courier New"/>
                    <w:sz w:val="20"/>
                    <w:szCs w:val="20"/>
                    <w:lang w:val="en-US" w:eastAsia="en-US"/>
                  </w:rPr>
                </w:rPrChange>
              </w:rPr>
              <w:pPrChange w:id="9128" w:author="Анастасия ." w:date="2023-10-11T17:39:00Z">
                <w:pPr>
                  <w:ind w:firstLine="0"/>
                  <w:jc w:val="left"/>
                </w:pPr>
              </w:pPrChange>
            </w:pPr>
            <w:del w:id="9129" w:author="Анастасия ." w:date="2023-10-11T17:39:00Z">
              <w:r w:rsidRPr="00866AF5" w:rsidDel="00866AF5">
                <w:rPr>
                  <w:rFonts w:ascii="Courier New" w:eastAsiaTheme="minorHAnsi" w:hAnsi="Courier New" w:cs="Courier New"/>
                  <w:sz w:val="20"/>
                  <w:szCs w:val="20"/>
                  <w:lang w:eastAsia="en-US"/>
                  <w:rPrChange w:id="9130" w:author="Анастасия ." w:date="2023-10-11T17:39:00Z">
                    <w:rPr>
                      <w:rFonts w:ascii="Courier New" w:eastAsiaTheme="minorHAnsi" w:hAnsi="Courier New" w:cs="Courier New"/>
                      <w:sz w:val="20"/>
                      <w:szCs w:val="20"/>
                      <w:lang w:val="en-US" w:eastAsia="en-US"/>
                    </w:rPr>
                  </w:rPrChange>
                </w:rPr>
                <w:delText xml:space="preserve">207: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131"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states</w:delText>
              </w:r>
              <w:r w:rsidRPr="00866AF5" w:rsidDel="00866AF5">
                <w:rPr>
                  <w:rFonts w:ascii="Courier New" w:eastAsiaTheme="minorHAnsi" w:hAnsi="Courier New" w:cs="Courier New"/>
                  <w:sz w:val="20"/>
                  <w:szCs w:val="20"/>
                  <w:lang w:eastAsia="en-US"/>
                  <w:rPrChange w:id="9132" w:author="Анастасия ." w:date="2023-10-11T17:39:00Z">
                    <w:rPr>
                      <w:rFonts w:ascii="Courier New" w:eastAsiaTheme="minorHAnsi" w:hAnsi="Courier New" w:cs="Courier New"/>
                      <w:sz w:val="20"/>
                      <w:szCs w:val="20"/>
                      <w:lang w:val="en-US" w:eastAsia="en-US"/>
                    </w:rPr>
                  </w:rPrChange>
                </w:rPr>
                <w:delText xml:space="preserve"> = {}  # </w:delText>
              </w:r>
              <w:r w:rsidRPr="000975EC" w:rsidDel="00866AF5">
                <w:rPr>
                  <w:rFonts w:ascii="Courier New" w:eastAsiaTheme="minorHAnsi" w:hAnsi="Courier New" w:cs="Courier New"/>
                  <w:sz w:val="20"/>
                  <w:szCs w:val="20"/>
                  <w:lang w:val="en-US" w:eastAsia="en-US"/>
                </w:rPr>
                <w:delText>initialize</w:delText>
              </w:r>
              <w:r w:rsidRPr="00866AF5" w:rsidDel="00866AF5">
                <w:rPr>
                  <w:rFonts w:ascii="Courier New" w:eastAsiaTheme="minorHAnsi" w:hAnsi="Courier New" w:cs="Courier New"/>
                  <w:sz w:val="20"/>
                  <w:szCs w:val="20"/>
                  <w:lang w:eastAsia="en-US"/>
                  <w:rPrChange w:id="913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empty</w:delText>
              </w:r>
              <w:r w:rsidRPr="00866AF5" w:rsidDel="00866AF5">
                <w:rPr>
                  <w:rFonts w:ascii="Courier New" w:eastAsiaTheme="minorHAnsi" w:hAnsi="Courier New" w:cs="Courier New"/>
                  <w:sz w:val="20"/>
                  <w:szCs w:val="20"/>
                  <w:lang w:eastAsia="en-US"/>
                  <w:rPrChange w:id="913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dictionary</w:delText>
              </w:r>
              <w:r w:rsidRPr="00866AF5" w:rsidDel="00866AF5">
                <w:rPr>
                  <w:rFonts w:ascii="Courier New" w:eastAsiaTheme="minorHAnsi" w:hAnsi="Courier New" w:cs="Courier New"/>
                  <w:sz w:val="20"/>
                  <w:szCs w:val="20"/>
                  <w:lang w:eastAsia="en-US"/>
                  <w:rPrChange w:id="913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913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hold</w:delText>
              </w:r>
              <w:r w:rsidRPr="00866AF5" w:rsidDel="00866AF5">
                <w:rPr>
                  <w:rFonts w:ascii="Courier New" w:eastAsiaTheme="minorHAnsi" w:hAnsi="Courier New" w:cs="Courier New"/>
                  <w:sz w:val="20"/>
                  <w:szCs w:val="20"/>
                  <w:lang w:eastAsia="en-US"/>
                  <w:rPrChange w:id="913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13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states</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39" w:author="Анастасия ." w:date="2023-10-11T17:39:00Z"/>
                <w:rFonts w:ascii="Courier New" w:eastAsiaTheme="minorHAnsi" w:hAnsi="Courier New" w:cs="Courier New"/>
                <w:sz w:val="20"/>
                <w:szCs w:val="20"/>
                <w:lang w:eastAsia="en-US"/>
                <w:rPrChange w:id="9140" w:author="Анастасия ." w:date="2023-10-11T17:39:00Z">
                  <w:rPr>
                    <w:del w:id="9141" w:author="Анастасия ." w:date="2023-10-11T17:39:00Z"/>
                    <w:rFonts w:ascii="Courier New" w:eastAsiaTheme="minorHAnsi" w:hAnsi="Courier New" w:cs="Courier New"/>
                    <w:sz w:val="20"/>
                    <w:szCs w:val="20"/>
                    <w:lang w:val="en-US" w:eastAsia="en-US"/>
                  </w:rPr>
                </w:rPrChange>
              </w:rPr>
              <w:pPrChange w:id="9142" w:author="Анастасия ." w:date="2023-10-11T17:39:00Z">
                <w:pPr>
                  <w:ind w:firstLine="0"/>
                  <w:jc w:val="left"/>
                </w:pPr>
              </w:pPrChange>
            </w:pPr>
            <w:del w:id="9143" w:author="Анастасия ." w:date="2023-10-11T17:39:00Z">
              <w:r w:rsidRPr="00866AF5" w:rsidDel="00866AF5">
                <w:rPr>
                  <w:rFonts w:ascii="Courier New" w:eastAsiaTheme="minorHAnsi" w:hAnsi="Courier New" w:cs="Courier New"/>
                  <w:sz w:val="20"/>
                  <w:szCs w:val="20"/>
                  <w:lang w:eastAsia="en-US"/>
                  <w:rPrChange w:id="9144" w:author="Анастасия ." w:date="2023-10-11T17:39:00Z">
                    <w:rPr>
                      <w:rFonts w:ascii="Courier New" w:eastAsiaTheme="minorHAnsi" w:hAnsi="Courier New" w:cs="Courier New"/>
                      <w:sz w:val="20"/>
                      <w:szCs w:val="20"/>
                      <w:lang w:val="en-US" w:eastAsia="en-US"/>
                    </w:rPr>
                  </w:rPrChange>
                </w:rPr>
                <w:delText xml:space="preserve">208: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45" w:author="Анастасия ." w:date="2023-10-11T17:39:00Z"/>
                <w:rFonts w:ascii="Courier New" w:eastAsiaTheme="minorHAnsi" w:hAnsi="Courier New" w:cs="Courier New"/>
                <w:sz w:val="20"/>
                <w:szCs w:val="20"/>
                <w:lang w:eastAsia="en-US"/>
                <w:rPrChange w:id="9146" w:author="Анастасия ." w:date="2023-10-11T17:39:00Z">
                  <w:rPr>
                    <w:del w:id="9147" w:author="Анастасия ." w:date="2023-10-11T17:39:00Z"/>
                    <w:rFonts w:ascii="Courier New" w:eastAsiaTheme="minorHAnsi" w:hAnsi="Courier New" w:cs="Courier New"/>
                    <w:sz w:val="20"/>
                    <w:szCs w:val="20"/>
                    <w:lang w:val="en-US" w:eastAsia="en-US"/>
                  </w:rPr>
                </w:rPrChange>
              </w:rPr>
              <w:pPrChange w:id="9148" w:author="Анастасия ." w:date="2023-10-11T17:39:00Z">
                <w:pPr>
                  <w:ind w:firstLine="0"/>
                  <w:jc w:val="left"/>
                </w:pPr>
              </w:pPrChange>
            </w:pPr>
            <w:del w:id="9149" w:author="Анастасия ." w:date="2023-10-11T17:39:00Z">
              <w:r w:rsidRPr="00866AF5" w:rsidDel="00866AF5">
                <w:rPr>
                  <w:rFonts w:ascii="Courier New" w:eastAsiaTheme="minorHAnsi" w:hAnsi="Courier New" w:cs="Courier New"/>
                  <w:sz w:val="20"/>
                  <w:szCs w:val="20"/>
                  <w:lang w:eastAsia="en-US"/>
                  <w:rPrChange w:id="9150" w:author="Анастасия ." w:date="2023-10-11T17:39:00Z">
                    <w:rPr>
                      <w:rFonts w:ascii="Courier New" w:eastAsiaTheme="minorHAnsi" w:hAnsi="Courier New" w:cs="Courier New"/>
                      <w:sz w:val="20"/>
                      <w:szCs w:val="20"/>
                      <w:lang w:val="en-US" w:eastAsia="en-US"/>
                    </w:rPr>
                  </w:rPrChange>
                </w:rPr>
                <w:delText xml:space="preserve">209:     </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151"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15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15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54" w:author="Анастасия ." w:date="2023-10-11T17:39:00Z"/>
                <w:rFonts w:ascii="Courier New" w:eastAsiaTheme="minorHAnsi" w:hAnsi="Courier New" w:cs="Courier New"/>
                <w:sz w:val="20"/>
                <w:szCs w:val="20"/>
                <w:lang w:eastAsia="en-US"/>
                <w:rPrChange w:id="9155" w:author="Анастасия ." w:date="2023-10-11T17:39:00Z">
                  <w:rPr>
                    <w:del w:id="9156" w:author="Анастасия ." w:date="2023-10-11T17:39:00Z"/>
                    <w:rFonts w:ascii="Courier New" w:eastAsiaTheme="minorHAnsi" w:hAnsi="Courier New" w:cs="Courier New"/>
                    <w:sz w:val="20"/>
                    <w:szCs w:val="20"/>
                    <w:lang w:val="en-US" w:eastAsia="en-US"/>
                  </w:rPr>
                </w:rPrChange>
              </w:rPr>
              <w:pPrChange w:id="9157" w:author="Анастасия ." w:date="2023-10-11T17:39:00Z">
                <w:pPr>
                  <w:ind w:firstLine="0"/>
                  <w:jc w:val="left"/>
                </w:pPr>
              </w:pPrChange>
            </w:pPr>
            <w:del w:id="9158" w:author="Анастасия ." w:date="2023-10-11T17:39:00Z">
              <w:r w:rsidRPr="00866AF5" w:rsidDel="00866AF5">
                <w:rPr>
                  <w:rFonts w:ascii="Courier New" w:eastAsiaTheme="minorHAnsi" w:hAnsi="Courier New" w:cs="Courier New"/>
                  <w:sz w:val="20"/>
                  <w:szCs w:val="20"/>
                  <w:lang w:eastAsia="en-US"/>
                  <w:rPrChange w:id="9159" w:author="Анастасия ." w:date="2023-10-11T17:39:00Z">
                    <w:rPr>
                      <w:rFonts w:ascii="Courier New" w:eastAsiaTheme="minorHAnsi" w:hAnsi="Courier New" w:cs="Courier New"/>
                      <w:sz w:val="20"/>
                      <w:szCs w:val="20"/>
                      <w:lang w:val="en-US" w:eastAsia="en-US"/>
                    </w:rPr>
                  </w:rPrChange>
                </w:rPr>
                <w:delText xml:space="preserve">210:     </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16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geometry</w:delText>
              </w:r>
              <w:r w:rsidRPr="00866AF5" w:rsidDel="00866AF5">
                <w:rPr>
                  <w:rFonts w:ascii="Courier New" w:eastAsiaTheme="minorHAnsi" w:hAnsi="Courier New" w:cs="Courier New"/>
                  <w:sz w:val="20"/>
                  <w:szCs w:val="20"/>
                  <w:lang w:eastAsia="en-US"/>
                  <w:rPrChange w:id="9161" w:author="Анастасия ." w:date="2023-10-11T17:39:00Z">
                    <w:rPr>
                      <w:rFonts w:ascii="Courier New" w:eastAsiaTheme="minorHAnsi" w:hAnsi="Courier New" w:cs="Courier New"/>
                      <w:sz w:val="20"/>
                      <w:szCs w:val="20"/>
                      <w:lang w:val="en-US" w:eastAsia="en-US"/>
                    </w:rPr>
                  </w:rPrChange>
                </w:rPr>
                <w:delText>('400</w:delText>
              </w:r>
              <w:r w:rsidRPr="000975EC" w:rsidDel="00866AF5">
                <w:rPr>
                  <w:rFonts w:ascii="Courier New" w:eastAsiaTheme="minorHAnsi" w:hAnsi="Courier New" w:cs="Courier New"/>
                  <w:sz w:val="20"/>
                  <w:szCs w:val="20"/>
                  <w:lang w:val="en-US" w:eastAsia="en-US"/>
                </w:rPr>
                <w:delText>x</w:delText>
              </w:r>
              <w:r w:rsidRPr="00866AF5" w:rsidDel="00866AF5">
                <w:rPr>
                  <w:rFonts w:ascii="Courier New" w:eastAsiaTheme="minorHAnsi" w:hAnsi="Courier New" w:cs="Courier New"/>
                  <w:sz w:val="20"/>
                  <w:szCs w:val="20"/>
                  <w:lang w:eastAsia="en-US"/>
                  <w:rPrChange w:id="9162" w:author="Анастасия ." w:date="2023-10-11T17:39:00Z">
                    <w:rPr>
                      <w:rFonts w:ascii="Courier New" w:eastAsiaTheme="minorHAnsi" w:hAnsi="Courier New" w:cs="Courier New"/>
                      <w:sz w:val="20"/>
                      <w:szCs w:val="20"/>
                      <w:lang w:val="en-US" w:eastAsia="en-US"/>
                    </w:rPr>
                  </w:rPrChange>
                </w:rPr>
                <w:delText>100+400+300')</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163" w:author="Анастасия ." w:date="2023-10-11T17:39:00Z"/>
                <w:rFonts w:ascii="Courier New" w:eastAsiaTheme="minorHAnsi" w:hAnsi="Courier New" w:cs="Courier New"/>
                <w:sz w:val="20"/>
                <w:szCs w:val="20"/>
                <w:lang w:eastAsia="en-US"/>
              </w:rPr>
              <w:pPrChange w:id="9164" w:author="Анастасия ." w:date="2023-10-11T17:39:00Z">
                <w:pPr>
                  <w:ind w:firstLine="0"/>
                  <w:jc w:val="left"/>
                </w:pPr>
              </w:pPrChange>
            </w:pPr>
            <w:del w:id="9165" w:author="Анастасия ." w:date="2023-10-11T17:39:00Z">
              <w:r w:rsidRPr="000975EC" w:rsidDel="00866AF5">
                <w:rPr>
                  <w:rFonts w:ascii="Courier New" w:eastAsiaTheme="minorHAnsi" w:hAnsi="Courier New" w:cs="Courier New"/>
                  <w:sz w:val="20"/>
                  <w:szCs w:val="20"/>
                  <w:lang w:eastAsia="en-US"/>
                </w:rPr>
                <w:delText>211:     fwin.title("Отметьте коды, которых нет в папке")</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66" w:author="Анастасия ." w:date="2023-10-11T17:39:00Z"/>
                <w:rFonts w:ascii="Courier New" w:eastAsiaTheme="minorHAnsi" w:hAnsi="Courier New" w:cs="Courier New"/>
                <w:sz w:val="20"/>
                <w:szCs w:val="20"/>
                <w:lang w:eastAsia="en-US"/>
                <w:rPrChange w:id="9167" w:author="Анастасия ." w:date="2023-10-11T17:39:00Z">
                  <w:rPr>
                    <w:del w:id="9168" w:author="Анастасия ." w:date="2023-10-11T17:39:00Z"/>
                    <w:rFonts w:ascii="Courier New" w:eastAsiaTheme="minorHAnsi" w:hAnsi="Courier New" w:cs="Courier New"/>
                    <w:sz w:val="20"/>
                    <w:szCs w:val="20"/>
                    <w:lang w:val="en-US" w:eastAsia="en-US"/>
                  </w:rPr>
                </w:rPrChange>
              </w:rPr>
              <w:pPrChange w:id="9169" w:author="Анастасия ." w:date="2023-10-11T17:39:00Z">
                <w:pPr>
                  <w:ind w:firstLine="0"/>
                  <w:jc w:val="left"/>
                </w:pPr>
              </w:pPrChange>
            </w:pPr>
            <w:del w:id="9170" w:author="Анастасия ." w:date="2023-10-11T17:39:00Z">
              <w:r w:rsidRPr="00866AF5" w:rsidDel="00866AF5">
                <w:rPr>
                  <w:rFonts w:ascii="Courier New" w:eastAsiaTheme="minorHAnsi" w:hAnsi="Courier New" w:cs="Courier New"/>
                  <w:sz w:val="20"/>
                  <w:szCs w:val="20"/>
                  <w:lang w:eastAsia="en-US"/>
                  <w:rPrChange w:id="9171" w:author="Анастасия ." w:date="2023-10-11T17:39:00Z">
                    <w:rPr>
                      <w:rFonts w:ascii="Courier New" w:eastAsiaTheme="minorHAnsi" w:hAnsi="Courier New" w:cs="Courier New"/>
                      <w:sz w:val="20"/>
                      <w:szCs w:val="20"/>
                      <w:lang w:val="en-US" w:eastAsia="en-US"/>
                    </w:rPr>
                  </w:rPrChange>
                </w:rPr>
                <w:delText xml:space="preserve">212: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72" w:author="Анастасия ." w:date="2023-10-11T17:39:00Z"/>
                <w:rFonts w:ascii="Courier New" w:eastAsiaTheme="minorHAnsi" w:hAnsi="Courier New" w:cs="Courier New"/>
                <w:sz w:val="20"/>
                <w:szCs w:val="20"/>
                <w:lang w:eastAsia="en-US"/>
                <w:rPrChange w:id="9173" w:author="Анастасия ." w:date="2023-10-11T17:39:00Z">
                  <w:rPr>
                    <w:del w:id="9174" w:author="Анастасия ." w:date="2023-10-11T17:39:00Z"/>
                    <w:rFonts w:ascii="Courier New" w:eastAsiaTheme="minorHAnsi" w:hAnsi="Courier New" w:cs="Courier New"/>
                    <w:sz w:val="20"/>
                    <w:szCs w:val="20"/>
                    <w:lang w:val="en-US" w:eastAsia="en-US"/>
                  </w:rPr>
                </w:rPrChange>
              </w:rPr>
              <w:pPrChange w:id="9175" w:author="Анастасия ." w:date="2023-10-11T17:39:00Z">
                <w:pPr>
                  <w:ind w:firstLine="0"/>
                  <w:jc w:val="left"/>
                </w:pPr>
              </w:pPrChange>
            </w:pPr>
            <w:del w:id="9176" w:author="Анастасия ." w:date="2023-10-11T17:39:00Z">
              <w:r w:rsidRPr="00866AF5" w:rsidDel="00866AF5">
                <w:rPr>
                  <w:rFonts w:ascii="Courier New" w:eastAsiaTheme="minorHAnsi" w:hAnsi="Courier New" w:cs="Courier New"/>
                  <w:sz w:val="20"/>
                  <w:szCs w:val="20"/>
                  <w:lang w:eastAsia="en-US"/>
                  <w:rPrChange w:id="9177" w:author="Анастасия ." w:date="2023-10-11T17:39:00Z">
                    <w:rPr>
                      <w:rFonts w:ascii="Courier New" w:eastAsiaTheme="minorHAnsi" w:hAnsi="Courier New" w:cs="Courier New"/>
                      <w:sz w:val="20"/>
                      <w:szCs w:val="20"/>
                      <w:lang w:val="en-US" w:eastAsia="en-US"/>
                    </w:rPr>
                  </w:rPrChange>
                </w:rPr>
                <w:delText xml:space="preserve">213:     </w:delText>
              </w:r>
              <w:r w:rsidRPr="000975EC"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917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w:delText>
              </w:r>
              <w:r w:rsidRPr="00866AF5" w:rsidDel="00866AF5">
                <w:rPr>
                  <w:rFonts w:ascii="Courier New" w:eastAsiaTheme="minorHAnsi" w:hAnsi="Courier New" w:cs="Courier New"/>
                  <w:sz w:val="20"/>
                  <w:szCs w:val="20"/>
                  <w:lang w:eastAsia="en-US"/>
                  <w:rPrChange w:id="917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18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918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enumerate</w:delText>
              </w:r>
              <w:r w:rsidRPr="00866AF5" w:rsidDel="00866AF5">
                <w:rPr>
                  <w:rFonts w:ascii="Courier New" w:eastAsiaTheme="minorHAnsi" w:hAnsi="Courier New" w:cs="Courier New"/>
                  <w:sz w:val="20"/>
                  <w:szCs w:val="20"/>
                  <w:lang w:eastAsia="en-US"/>
                  <w:rPrChange w:id="918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rows</w:delText>
              </w:r>
              <w:r w:rsidRPr="00866AF5" w:rsidDel="00866AF5">
                <w:rPr>
                  <w:rFonts w:ascii="Courier New" w:eastAsiaTheme="minorHAnsi" w:hAnsi="Courier New" w:cs="Courier New"/>
                  <w:sz w:val="20"/>
                  <w:szCs w:val="20"/>
                  <w:lang w:eastAsia="en-US"/>
                  <w:rPrChange w:id="918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184" w:author="Анастасия ." w:date="2023-10-11T17:39:00Z"/>
                <w:rFonts w:ascii="Courier New" w:eastAsiaTheme="minorHAnsi" w:hAnsi="Courier New" w:cs="Courier New"/>
                <w:sz w:val="20"/>
                <w:szCs w:val="20"/>
                <w:lang w:eastAsia="en-US"/>
                <w:rPrChange w:id="9185" w:author="Анастасия ." w:date="2023-10-11T17:39:00Z">
                  <w:rPr>
                    <w:del w:id="9186" w:author="Анастасия ." w:date="2023-10-11T17:39:00Z"/>
                    <w:rFonts w:ascii="Courier New" w:eastAsiaTheme="minorHAnsi" w:hAnsi="Courier New" w:cs="Courier New"/>
                    <w:sz w:val="20"/>
                    <w:szCs w:val="20"/>
                    <w:lang w:val="en-US" w:eastAsia="en-US"/>
                  </w:rPr>
                </w:rPrChange>
              </w:rPr>
              <w:pPrChange w:id="9187" w:author="Анастасия ." w:date="2023-10-11T17:39:00Z">
                <w:pPr>
                  <w:ind w:firstLine="0"/>
                  <w:jc w:val="left"/>
                </w:pPr>
              </w:pPrChange>
            </w:pPr>
            <w:del w:id="9188" w:author="Анастасия ." w:date="2023-10-11T17:39:00Z">
              <w:r w:rsidRPr="00866AF5" w:rsidDel="00866AF5">
                <w:rPr>
                  <w:rFonts w:ascii="Courier New" w:eastAsiaTheme="minorHAnsi" w:hAnsi="Courier New" w:cs="Courier New"/>
                  <w:sz w:val="20"/>
                  <w:szCs w:val="20"/>
                  <w:lang w:eastAsia="en-US"/>
                  <w:rPrChange w:id="9189" w:author="Анастасия ." w:date="2023-10-11T17:39:00Z">
                    <w:rPr>
                      <w:rFonts w:ascii="Courier New" w:eastAsiaTheme="minorHAnsi" w:hAnsi="Courier New" w:cs="Courier New"/>
                      <w:sz w:val="20"/>
                      <w:szCs w:val="20"/>
                      <w:lang w:val="en-US" w:eastAsia="en-US"/>
                    </w:rPr>
                  </w:rPrChange>
                </w:rPr>
                <w:delText xml:space="preserve">214:         </w:delText>
              </w:r>
              <w:r w:rsidDel="00866AF5">
                <w:rPr>
                  <w:rFonts w:ascii="Courier New" w:eastAsiaTheme="minorHAnsi" w:hAnsi="Courier New" w:cs="Courier New"/>
                  <w:sz w:val="20"/>
                  <w:szCs w:val="20"/>
                  <w:lang w:val="en-US" w:eastAsia="en-US"/>
                </w:rPr>
                <w:delText>var</w:delText>
              </w:r>
              <w:r w:rsidRPr="00866AF5" w:rsidDel="00866AF5">
                <w:rPr>
                  <w:rFonts w:ascii="Courier New" w:eastAsiaTheme="minorHAnsi" w:hAnsi="Courier New" w:cs="Courier New"/>
                  <w:sz w:val="20"/>
                  <w:szCs w:val="20"/>
                  <w:lang w:eastAsia="en-US"/>
                  <w:rPrChange w:id="9190" w:author="Анастасия ." w:date="2023-10-11T17:39:00Z">
                    <w:rPr>
                      <w:rFonts w:ascii="Courier New" w:eastAsiaTheme="minorHAnsi" w:hAnsi="Courier New" w:cs="Courier New"/>
                      <w:sz w:val="20"/>
                      <w:szCs w:val="20"/>
                      <w:lang w:val="en-US" w:eastAsia="en-US"/>
                    </w:rPr>
                  </w:rPrChange>
                </w:rPr>
                <w:delText xml:space="preserve"> = </w:delText>
              </w:r>
              <w:r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191" w:author="Анастасия ." w:date="2023-10-11T17:39:00Z">
                    <w:rPr>
                      <w:rFonts w:ascii="Courier New" w:eastAsiaTheme="minorHAnsi" w:hAnsi="Courier New" w:cs="Courier New"/>
                      <w:sz w:val="20"/>
                      <w:szCs w:val="20"/>
                      <w:lang w:val="en-US" w:eastAsia="en-US"/>
                    </w:rPr>
                  </w:rPrChange>
                </w:rPr>
                <w:delText>.</w:delText>
              </w:r>
              <w:r w:rsidDel="00866AF5">
                <w:rPr>
                  <w:rFonts w:ascii="Courier New" w:eastAsiaTheme="minorHAnsi" w:hAnsi="Courier New" w:cs="Courier New"/>
                  <w:sz w:val="20"/>
                  <w:szCs w:val="20"/>
                  <w:lang w:val="en-US" w:eastAsia="en-US"/>
                </w:rPr>
                <w:delText>IntVar</w:delText>
              </w:r>
              <w:r w:rsidRPr="00866AF5" w:rsidDel="00866AF5">
                <w:rPr>
                  <w:rFonts w:ascii="Courier New" w:eastAsiaTheme="minorHAnsi" w:hAnsi="Courier New" w:cs="Courier New"/>
                  <w:sz w:val="20"/>
                  <w:szCs w:val="20"/>
                  <w:lang w:eastAsia="en-US"/>
                  <w:rPrChange w:id="9192" w:author="Анастасия ." w:date="2023-10-11T17:39:00Z">
                    <w:rPr>
                      <w:rFonts w:ascii="Courier New" w:eastAsiaTheme="minorHAnsi" w:hAnsi="Courier New" w:cs="Courier New"/>
                      <w:sz w:val="20"/>
                      <w:szCs w:val="20"/>
                      <w:lang w:val="en-US" w:eastAsia="en-US"/>
                    </w:rPr>
                  </w:rPrChange>
                </w:rPr>
                <w:delText>(</w:delText>
              </w:r>
              <w:r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9193" w:author="Анастасия ." w:date="2023-10-11T17:39:00Z">
                    <w:rPr>
                      <w:rFonts w:ascii="Courier New" w:eastAsiaTheme="minorHAnsi" w:hAnsi="Courier New" w:cs="Courier New"/>
                      <w:sz w:val="20"/>
                      <w:szCs w:val="20"/>
                      <w:lang w:val="en-US" w:eastAsia="en-US"/>
                    </w:rPr>
                  </w:rPrChange>
                </w:rPr>
                <w:delText xml:space="preserve">=0)# </w:delText>
              </w:r>
              <w:r w:rsidRPr="000975EC" w:rsidDel="00866AF5">
                <w:rPr>
                  <w:rFonts w:ascii="Courier New" w:eastAsiaTheme="minorHAnsi" w:hAnsi="Courier New" w:cs="Courier New"/>
                  <w:sz w:val="20"/>
                  <w:szCs w:val="20"/>
                  <w:lang w:val="en-US" w:eastAsia="en-US"/>
                </w:rPr>
                <w:delText>create</w:delText>
              </w:r>
              <w:r w:rsidRPr="00866AF5" w:rsidDel="00866AF5">
                <w:rPr>
                  <w:rFonts w:ascii="Courier New" w:eastAsiaTheme="minorHAnsi" w:hAnsi="Courier New" w:cs="Courier New"/>
                  <w:sz w:val="20"/>
                  <w:szCs w:val="20"/>
                  <w:lang w:eastAsia="en-US"/>
                  <w:rPrChange w:id="919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IntVar</w:delText>
              </w:r>
              <w:r w:rsidRPr="00866AF5" w:rsidDel="00866AF5">
                <w:rPr>
                  <w:rFonts w:ascii="Courier New" w:eastAsiaTheme="minorHAnsi" w:hAnsi="Courier New" w:cs="Courier New"/>
                  <w:sz w:val="20"/>
                  <w:szCs w:val="20"/>
                  <w:lang w:eastAsia="en-US"/>
                  <w:rPrChange w:id="919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919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initial</w:delText>
              </w:r>
              <w:r w:rsidRPr="00866AF5" w:rsidDel="00866AF5">
                <w:rPr>
                  <w:rFonts w:ascii="Courier New" w:eastAsiaTheme="minorHAnsi" w:hAnsi="Courier New" w:cs="Courier New"/>
                  <w:sz w:val="20"/>
                  <w:szCs w:val="20"/>
                  <w:lang w:eastAsia="en-US"/>
                  <w:rPrChange w:id="919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919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set</w:delText>
              </w:r>
              <w:r w:rsidRPr="00866AF5" w:rsidDel="00866AF5">
                <w:rPr>
                  <w:rFonts w:ascii="Courier New" w:eastAsiaTheme="minorHAnsi" w:hAnsi="Courier New" w:cs="Courier New"/>
                  <w:sz w:val="20"/>
                  <w:szCs w:val="20"/>
                  <w:lang w:eastAsia="en-US"/>
                  <w:rPrChange w:id="919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9200" w:author="Анастасия ." w:date="2023-10-11T17:39:00Z">
                    <w:rPr>
                      <w:rFonts w:ascii="Courier New" w:eastAsiaTheme="minorHAnsi" w:hAnsi="Courier New" w:cs="Courier New"/>
                      <w:sz w:val="20"/>
                      <w:szCs w:val="20"/>
                      <w:lang w:val="en-US" w:eastAsia="en-US"/>
                    </w:rPr>
                  </w:rPrChange>
                </w:rPr>
                <w:delText xml:space="preserve"> 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01" w:author="Анастасия ." w:date="2023-10-11T17:39:00Z"/>
                <w:rFonts w:ascii="Courier New" w:eastAsiaTheme="minorHAnsi" w:hAnsi="Courier New" w:cs="Courier New"/>
                <w:sz w:val="20"/>
                <w:szCs w:val="20"/>
                <w:lang w:eastAsia="en-US"/>
                <w:rPrChange w:id="9202" w:author="Анастасия ." w:date="2023-10-11T17:39:00Z">
                  <w:rPr>
                    <w:del w:id="9203" w:author="Анастасия ." w:date="2023-10-11T17:39:00Z"/>
                    <w:rFonts w:ascii="Courier New" w:eastAsiaTheme="minorHAnsi" w:hAnsi="Courier New" w:cs="Courier New"/>
                    <w:sz w:val="20"/>
                    <w:szCs w:val="20"/>
                    <w:lang w:val="en-US" w:eastAsia="en-US"/>
                  </w:rPr>
                </w:rPrChange>
              </w:rPr>
              <w:pPrChange w:id="9204" w:author="Анастасия ." w:date="2023-10-11T17:39:00Z">
                <w:pPr>
                  <w:ind w:firstLine="0"/>
                  <w:jc w:val="left"/>
                </w:pPr>
              </w:pPrChange>
            </w:pPr>
            <w:del w:id="9205" w:author="Анастасия ." w:date="2023-10-11T17:39:00Z">
              <w:r w:rsidRPr="00866AF5" w:rsidDel="00866AF5">
                <w:rPr>
                  <w:rFonts w:ascii="Courier New" w:eastAsiaTheme="minorHAnsi" w:hAnsi="Courier New" w:cs="Courier New"/>
                  <w:sz w:val="20"/>
                  <w:szCs w:val="20"/>
                  <w:lang w:eastAsia="en-US"/>
                  <w:rPrChange w:id="9206" w:author="Анастасия ." w:date="2023-10-11T17:39:00Z">
                    <w:rPr>
                      <w:rFonts w:ascii="Courier New" w:eastAsiaTheme="minorHAnsi" w:hAnsi="Courier New" w:cs="Courier New"/>
                      <w:sz w:val="20"/>
                      <w:szCs w:val="20"/>
                      <w:lang w:val="en-US" w:eastAsia="en-US"/>
                    </w:rPr>
                  </w:rPrChange>
                </w:rPr>
                <w:delText xml:space="preserve">215: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0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states</w:delText>
              </w:r>
              <w:r w:rsidRPr="00866AF5" w:rsidDel="00866AF5">
                <w:rPr>
                  <w:rFonts w:ascii="Courier New" w:eastAsiaTheme="minorHAnsi" w:hAnsi="Courier New" w:cs="Courier New"/>
                  <w:sz w:val="20"/>
                  <w:szCs w:val="20"/>
                  <w:lang w:eastAsia="en-US"/>
                  <w:rPrChange w:id="920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09" w:author="Анастасия ." w:date="2023-10-11T17:39:00Z">
                    <w:rPr>
                      <w:rFonts w:ascii="Courier New" w:eastAsiaTheme="minorHAnsi" w:hAnsi="Courier New" w:cs="Courier New"/>
                      <w:sz w:val="20"/>
                      <w:szCs w:val="20"/>
                      <w:lang w:val="en-US" w:eastAsia="en-US"/>
                    </w:rPr>
                  </w:rPrChange>
                </w:rPr>
                <w:delText xml:space="preserve">[0]] = </w:delText>
              </w:r>
              <w:r w:rsidRPr="000975EC" w:rsidDel="00866AF5">
                <w:rPr>
                  <w:rFonts w:ascii="Courier New" w:eastAsiaTheme="minorHAnsi" w:hAnsi="Courier New" w:cs="Courier New"/>
                  <w:sz w:val="20"/>
                  <w:szCs w:val="20"/>
                  <w:lang w:val="en-US" w:eastAsia="en-US"/>
                </w:rPr>
                <w:delText>var</w:delText>
              </w:r>
              <w:r w:rsidRPr="00866AF5" w:rsidDel="00866AF5">
                <w:rPr>
                  <w:rFonts w:ascii="Courier New" w:eastAsiaTheme="minorHAnsi" w:hAnsi="Courier New" w:cs="Courier New"/>
                  <w:sz w:val="20"/>
                  <w:szCs w:val="20"/>
                  <w:lang w:eastAsia="en-US"/>
                  <w:rPrChange w:id="9210"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add</w:delText>
              </w:r>
              <w:r w:rsidRPr="00866AF5" w:rsidDel="00866AF5">
                <w:rPr>
                  <w:rFonts w:ascii="Courier New" w:eastAsiaTheme="minorHAnsi" w:hAnsi="Courier New" w:cs="Courier New"/>
                  <w:sz w:val="20"/>
                  <w:szCs w:val="20"/>
                  <w:lang w:eastAsia="en-US"/>
                  <w:rPrChange w:id="921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the</w:delText>
              </w:r>
              <w:r w:rsidRPr="00866AF5" w:rsidDel="00866AF5">
                <w:rPr>
                  <w:rFonts w:ascii="Courier New" w:eastAsiaTheme="minorHAnsi" w:hAnsi="Courier New" w:cs="Courier New"/>
                  <w:sz w:val="20"/>
                  <w:szCs w:val="20"/>
                  <w:lang w:eastAsia="en-US"/>
                  <w:rPrChange w:id="921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IntVar</w:delText>
              </w:r>
              <w:r w:rsidRPr="00866AF5" w:rsidDel="00866AF5">
                <w:rPr>
                  <w:rFonts w:ascii="Courier New" w:eastAsiaTheme="minorHAnsi" w:hAnsi="Courier New" w:cs="Courier New"/>
                  <w:sz w:val="20"/>
                  <w:szCs w:val="20"/>
                  <w:lang w:eastAsia="en-US"/>
                  <w:rPrChange w:id="921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to</w:delText>
              </w:r>
              <w:r w:rsidRPr="00866AF5" w:rsidDel="00866AF5">
                <w:rPr>
                  <w:rFonts w:ascii="Courier New" w:eastAsiaTheme="minorHAnsi" w:hAnsi="Courier New" w:cs="Courier New"/>
                  <w:sz w:val="20"/>
                  <w:szCs w:val="20"/>
                  <w:lang w:eastAsia="en-US"/>
                  <w:rPrChange w:id="921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the</w:delText>
              </w:r>
              <w:r w:rsidRPr="00866AF5" w:rsidDel="00866AF5">
                <w:rPr>
                  <w:rFonts w:ascii="Courier New" w:eastAsiaTheme="minorHAnsi" w:hAnsi="Courier New" w:cs="Courier New"/>
                  <w:sz w:val="20"/>
                  <w:szCs w:val="20"/>
                  <w:lang w:eastAsia="en-US"/>
                  <w:rPrChange w:id="921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dictionary</w:delText>
              </w:r>
              <w:r w:rsidRPr="00866AF5" w:rsidDel="00866AF5">
                <w:rPr>
                  <w:rFonts w:ascii="Courier New" w:eastAsiaTheme="minorHAnsi" w:hAnsi="Courier New" w:cs="Courier New"/>
                  <w:sz w:val="20"/>
                  <w:szCs w:val="20"/>
                  <w:lang w:eastAsia="en-US"/>
                  <w:rPrChange w:id="921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with</w:delText>
              </w:r>
              <w:r w:rsidRPr="00866AF5" w:rsidDel="00866AF5">
                <w:rPr>
                  <w:rFonts w:ascii="Courier New" w:eastAsiaTheme="minorHAnsi" w:hAnsi="Courier New" w:cs="Courier New"/>
                  <w:sz w:val="20"/>
                  <w:szCs w:val="20"/>
                  <w:lang w:eastAsia="en-US"/>
                  <w:rPrChange w:id="921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the</w:delText>
              </w:r>
              <w:r w:rsidRPr="00866AF5" w:rsidDel="00866AF5">
                <w:rPr>
                  <w:rFonts w:ascii="Courier New" w:eastAsiaTheme="minorHAnsi" w:hAnsi="Courier New" w:cs="Courier New"/>
                  <w:sz w:val="20"/>
                  <w:szCs w:val="20"/>
                  <w:lang w:eastAsia="en-US"/>
                  <w:rPrChange w:id="921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1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value</w:delText>
              </w:r>
              <w:r w:rsidRPr="00866AF5" w:rsidDel="00866AF5">
                <w:rPr>
                  <w:rFonts w:ascii="Courier New" w:eastAsiaTheme="minorHAnsi" w:hAnsi="Courier New" w:cs="Courier New"/>
                  <w:sz w:val="20"/>
                  <w:szCs w:val="20"/>
                  <w:lang w:eastAsia="en-US"/>
                  <w:rPrChange w:id="922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as</w:delText>
              </w:r>
              <w:r w:rsidRPr="00866AF5" w:rsidDel="00866AF5">
                <w:rPr>
                  <w:rFonts w:ascii="Courier New" w:eastAsiaTheme="minorHAnsi" w:hAnsi="Courier New" w:cs="Courier New"/>
                  <w:sz w:val="20"/>
                  <w:szCs w:val="20"/>
                  <w:lang w:eastAsia="en-US"/>
                  <w:rPrChange w:id="922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key</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22" w:author="Анастасия ." w:date="2023-10-11T17:39:00Z"/>
                <w:rFonts w:ascii="Courier New" w:eastAsiaTheme="minorHAnsi" w:hAnsi="Courier New" w:cs="Courier New"/>
                <w:sz w:val="20"/>
                <w:szCs w:val="20"/>
                <w:lang w:eastAsia="en-US"/>
                <w:rPrChange w:id="9223" w:author="Анастасия ." w:date="2023-10-11T17:39:00Z">
                  <w:rPr>
                    <w:del w:id="9224" w:author="Анастасия ." w:date="2023-10-11T17:39:00Z"/>
                    <w:rFonts w:ascii="Courier New" w:eastAsiaTheme="minorHAnsi" w:hAnsi="Courier New" w:cs="Courier New"/>
                    <w:sz w:val="20"/>
                    <w:szCs w:val="20"/>
                    <w:lang w:val="en-US" w:eastAsia="en-US"/>
                  </w:rPr>
                </w:rPrChange>
              </w:rPr>
              <w:pPrChange w:id="9225" w:author="Анастасия ." w:date="2023-10-11T17:39:00Z">
                <w:pPr>
                  <w:ind w:firstLine="0"/>
                  <w:jc w:val="left"/>
                </w:pPr>
              </w:pPrChange>
            </w:pPr>
            <w:del w:id="9226" w:author="Анастасия ." w:date="2023-10-11T17:39:00Z">
              <w:r w:rsidRPr="00866AF5" w:rsidDel="00866AF5">
                <w:rPr>
                  <w:rFonts w:ascii="Courier New" w:eastAsiaTheme="minorHAnsi" w:hAnsi="Courier New" w:cs="Courier New"/>
                  <w:sz w:val="20"/>
                  <w:szCs w:val="20"/>
                  <w:lang w:eastAsia="en-US"/>
                  <w:rPrChange w:id="9227" w:author="Анастасия ." w:date="2023-10-11T17:39:00Z">
                    <w:rPr>
                      <w:rFonts w:ascii="Courier New" w:eastAsiaTheme="minorHAnsi" w:hAnsi="Courier New" w:cs="Courier New"/>
                      <w:sz w:val="20"/>
                      <w:szCs w:val="20"/>
                      <w:lang w:val="en-US" w:eastAsia="en-US"/>
                    </w:rPr>
                  </w:rPrChange>
                </w:rPr>
                <w:delText xml:space="preserve">216: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28"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22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Checkbutton</w:delText>
              </w:r>
              <w:r w:rsidRPr="00866AF5" w:rsidDel="00866AF5">
                <w:rPr>
                  <w:rFonts w:ascii="Courier New" w:eastAsiaTheme="minorHAnsi" w:hAnsi="Courier New" w:cs="Courier New"/>
                  <w:sz w:val="20"/>
                  <w:szCs w:val="20"/>
                  <w:lang w:eastAsia="en-US"/>
                  <w:rPrChange w:id="923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23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text</w:delText>
              </w:r>
              <w:r w:rsidRPr="00866AF5" w:rsidDel="00866AF5">
                <w:rPr>
                  <w:rFonts w:ascii="Courier New" w:eastAsiaTheme="minorHAnsi" w:hAnsi="Courier New" w:cs="Courier New"/>
                  <w:sz w:val="20"/>
                  <w:szCs w:val="20"/>
                  <w:lang w:eastAsia="en-US"/>
                  <w:rPrChange w:id="923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33" w:author="Анастасия ." w:date="2023-10-11T17:39:00Z">
                    <w:rPr>
                      <w:rFonts w:ascii="Courier New" w:eastAsiaTheme="minorHAnsi" w:hAnsi="Courier New" w:cs="Courier New"/>
                      <w:sz w:val="20"/>
                      <w:szCs w:val="20"/>
                      <w:lang w:val="en-US" w:eastAsia="en-US"/>
                    </w:rPr>
                  </w:rPrChange>
                </w:rPr>
                <w:delText xml:space="preserve">[0], </w:delText>
              </w:r>
              <w:r w:rsidRPr="000975EC" w:rsidDel="00866AF5">
                <w:rPr>
                  <w:rFonts w:ascii="Courier New" w:eastAsiaTheme="minorHAnsi" w:hAnsi="Courier New" w:cs="Courier New"/>
                  <w:sz w:val="20"/>
                  <w:szCs w:val="20"/>
                  <w:lang w:val="en-US" w:eastAsia="en-US"/>
                </w:rPr>
                <w:delText>variable</w:delText>
              </w:r>
              <w:r w:rsidRPr="00866AF5" w:rsidDel="00866AF5">
                <w:rPr>
                  <w:rFonts w:ascii="Courier New" w:eastAsiaTheme="minorHAnsi" w:hAnsi="Courier New" w:cs="Courier New"/>
                  <w:sz w:val="20"/>
                  <w:szCs w:val="20"/>
                  <w:lang w:eastAsia="en-US"/>
                  <w:rPrChange w:id="923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var</w:delText>
              </w:r>
              <w:r w:rsidRPr="00866AF5" w:rsidDel="00866AF5">
                <w:rPr>
                  <w:rFonts w:ascii="Courier New" w:eastAsiaTheme="minorHAnsi" w:hAnsi="Courier New" w:cs="Courier New"/>
                  <w:sz w:val="20"/>
                  <w:szCs w:val="20"/>
                  <w:lang w:eastAsia="en-US"/>
                  <w:rPrChange w:id="923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onvalue</w:delText>
              </w:r>
              <w:r w:rsidRPr="00866AF5" w:rsidDel="00866AF5">
                <w:rPr>
                  <w:rFonts w:ascii="Courier New" w:eastAsiaTheme="minorHAnsi" w:hAnsi="Courier New" w:cs="Courier New"/>
                  <w:sz w:val="20"/>
                  <w:szCs w:val="20"/>
                  <w:lang w:eastAsia="en-US"/>
                  <w:rPrChange w:id="9236" w:author="Анастасия ." w:date="2023-10-11T17:39:00Z">
                    <w:rPr>
                      <w:rFonts w:ascii="Courier New" w:eastAsiaTheme="minorHAnsi" w:hAnsi="Courier New" w:cs="Courier New"/>
                      <w:sz w:val="20"/>
                      <w:szCs w:val="20"/>
                      <w:lang w:val="en-US" w:eastAsia="en-US"/>
                    </w:rPr>
                  </w:rPrChange>
                </w:rPr>
                <w:delText xml:space="preserve">=1, </w:delText>
              </w:r>
              <w:r w:rsidRPr="000975EC" w:rsidDel="00866AF5">
                <w:rPr>
                  <w:rFonts w:ascii="Courier New" w:eastAsiaTheme="minorHAnsi" w:hAnsi="Courier New" w:cs="Courier New"/>
                  <w:sz w:val="20"/>
                  <w:szCs w:val="20"/>
                  <w:lang w:val="en-US" w:eastAsia="en-US"/>
                </w:rPr>
                <w:delText>offvalue</w:delText>
              </w:r>
              <w:r w:rsidRPr="00866AF5" w:rsidDel="00866AF5">
                <w:rPr>
                  <w:rFonts w:ascii="Courier New" w:eastAsiaTheme="minorHAnsi" w:hAnsi="Courier New" w:cs="Courier New"/>
                  <w:sz w:val="20"/>
                  <w:szCs w:val="20"/>
                  <w:lang w:eastAsia="en-US"/>
                  <w:rPrChange w:id="9237" w:author="Анастасия ." w:date="2023-10-11T17:39:00Z">
                    <w:rPr>
                      <w:rFonts w:ascii="Courier New" w:eastAsiaTheme="minorHAnsi" w:hAnsi="Courier New" w:cs="Courier New"/>
                      <w:sz w:val="20"/>
                      <w:szCs w:val="20"/>
                      <w:lang w:val="en-US" w:eastAsia="en-US"/>
                    </w:rPr>
                  </w:rPrChange>
                </w:rPr>
                <w:delText>=0)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38" w:author="Анастасия ." w:date="2023-10-11T17:39:00Z"/>
                <w:rFonts w:ascii="Courier New" w:eastAsiaTheme="minorHAnsi" w:hAnsi="Courier New" w:cs="Courier New"/>
                <w:sz w:val="20"/>
                <w:szCs w:val="20"/>
                <w:lang w:eastAsia="en-US"/>
                <w:rPrChange w:id="9239" w:author="Анастасия ." w:date="2023-10-11T17:39:00Z">
                  <w:rPr>
                    <w:del w:id="9240" w:author="Анастасия ." w:date="2023-10-11T17:39:00Z"/>
                    <w:rFonts w:ascii="Courier New" w:eastAsiaTheme="minorHAnsi" w:hAnsi="Courier New" w:cs="Courier New"/>
                    <w:sz w:val="20"/>
                    <w:szCs w:val="20"/>
                    <w:lang w:val="en-US" w:eastAsia="en-US"/>
                  </w:rPr>
                </w:rPrChange>
              </w:rPr>
              <w:pPrChange w:id="9241" w:author="Анастасия ." w:date="2023-10-11T17:39:00Z">
                <w:pPr>
                  <w:ind w:firstLine="0"/>
                  <w:jc w:val="left"/>
                </w:pPr>
              </w:pPrChange>
            </w:pPr>
            <w:del w:id="9242" w:author="Анастасия ." w:date="2023-10-11T17:39:00Z">
              <w:r w:rsidRPr="00866AF5" w:rsidDel="00866AF5">
                <w:rPr>
                  <w:rFonts w:ascii="Courier New" w:eastAsiaTheme="minorHAnsi" w:hAnsi="Courier New" w:cs="Courier New"/>
                  <w:sz w:val="20"/>
                  <w:szCs w:val="20"/>
                  <w:lang w:eastAsia="en-US"/>
                  <w:rPrChange w:id="9243" w:author="Анастасия ." w:date="2023-10-11T17:39:00Z">
                    <w:rPr>
                      <w:rFonts w:ascii="Courier New" w:eastAsiaTheme="minorHAnsi" w:hAnsi="Courier New" w:cs="Courier New"/>
                      <w:sz w:val="20"/>
                      <w:szCs w:val="20"/>
                      <w:lang w:val="en-US" w:eastAsia="en-US"/>
                    </w:rPr>
                  </w:rPrChange>
                </w:rPr>
                <w:delText xml:space="preserve">217: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4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pack</w:delText>
              </w:r>
              <w:r w:rsidRPr="00866AF5" w:rsidDel="00866AF5">
                <w:rPr>
                  <w:rFonts w:ascii="Courier New" w:eastAsiaTheme="minorHAnsi" w:hAnsi="Courier New" w:cs="Courier New"/>
                  <w:sz w:val="20"/>
                  <w:szCs w:val="20"/>
                  <w:lang w:eastAsia="en-US"/>
                  <w:rPrChange w:id="924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46" w:author="Анастасия ." w:date="2023-10-11T17:39:00Z"/>
                <w:rFonts w:ascii="Courier New" w:eastAsiaTheme="minorHAnsi" w:hAnsi="Courier New" w:cs="Courier New"/>
                <w:sz w:val="20"/>
                <w:szCs w:val="20"/>
                <w:lang w:eastAsia="en-US"/>
                <w:rPrChange w:id="9247" w:author="Анастасия ." w:date="2023-10-11T17:39:00Z">
                  <w:rPr>
                    <w:del w:id="9248" w:author="Анастасия ." w:date="2023-10-11T17:39:00Z"/>
                    <w:rFonts w:ascii="Courier New" w:eastAsiaTheme="minorHAnsi" w:hAnsi="Courier New" w:cs="Courier New"/>
                    <w:sz w:val="20"/>
                    <w:szCs w:val="20"/>
                    <w:lang w:val="en-US" w:eastAsia="en-US"/>
                  </w:rPr>
                </w:rPrChange>
              </w:rPr>
              <w:pPrChange w:id="9249" w:author="Анастасия ." w:date="2023-10-11T17:39:00Z">
                <w:pPr>
                  <w:ind w:firstLine="0"/>
                  <w:jc w:val="left"/>
                </w:pPr>
              </w:pPrChange>
            </w:pPr>
            <w:del w:id="9250" w:author="Анастасия ." w:date="2023-10-11T17:39:00Z">
              <w:r w:rsidRPr="00866AF5" w:rsidDel="00866AF5">
                <w:rPr>
                  <w:rFonts w:ascii="Courier New" w:eastAsiaTheme="minorHAnsi" w:hAnsi="Courier New" w:cs="Courier New"/>
                  <w:sz w:val="20"/>
                  <w:szCs w:val="20"/>
                  <w:lang w:eastAsia="en-US"/>
                  <w:rPrChange w:id="9251" w:author="Анастасия ." w:date="2023-10-11T17:39:00Z">
                    <w:rPr>
                      <w:rFonts w:ascii="Courier New" w:eastAsiaTheme="minorHAnsi" w:hAnsi="Courier New" w:cs="Courier New"/>
                      <w:sz w:val="20"/>
                      <w:szCs w:val="20"/>
                      <w:lang w:val="en-US" w:eastAsia="en-US"/>
                    </w:rPr>
                  </w:rPrChange>
                </w:rPr>
                <w:delText xml:space="preserve">218:     </w:delText>
              </w:r>
              <w:r w:rsidRPr="000975EC"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925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save</w:delText>
              </w:r>
              <w:r w:rsidRPr="00866AF5" w:rsidDel="00866AF5">
                <w:rPr>
                  <w:rFonts w:ascii="Courier New" w:eastAsiaTheme="minorHAnsi" w:hAnsi="Courier New" w:cs="Courier New"/>
                  <w:sz w:val="20"/>
                  <w:szCs w:val="20"/>
                  <w:lang w:eastAsia="en-US"/>
                  <w:rPrChange w:id="9253"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5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55" w:author="Анастасия ." w:date="2023-10-11T17:39:00Z"/>
                <w:rFonts w:ascii="Courier New" w:eastAsiaTheme="minorHAnsi" w:hAnsi="Courier New" w:cs="Courier New"/>
                <w:sz w:val="20"/>
                <w:szCs w:val="20"/>
                <w:lang w:eastAsia="en-US"/>
                <w:rPrChange w:id="9256" w:author="Анастасия ." w:date="2023-10-11T17:39:00Z">
                  <w:rPr>
                    <w:del w:id="9257" w:author="Анастасия ." w:date="2023-10-11T17:39:00Z"/>
                    <w:rFonts w:ascii="Courier New" w:eastAsiaTheme="minorHAnsi" w:hAnsi="Courier New" w:cs="Courier New"/>
                    <w:sz w:val="20"/>
                    <w:szCs w:val="20"/>
                    <w:lang w:val="en-US" w:eastAsia="en-US"/>
                  </w:rPr>
                </w:rPrChange>
              </w:rPr>
              <w:pPrChange w:id="9258" w:author="Анастасия ." w:date="2023-10-11T17:39:00Z">
                <w:pPr>
                  <w:ind w:firstLine="0"/>
                  <w:jc w:val="left"/>
                </w:pPr>
              </w:pPrChange>
            </w:pPr>
            <w:del w:id="9259" w:author="Анастасия ." w:date="2023-10-11T17:39:00Z">
              <w:r w:rsidRPr="00866AF5" w:rsidDel="00866AF5">
                <w:rPr>
                  <w:rFonts w:ascii="Courier New" w:eastAsiaTheme="minorHAnsi" w:hAnsi="Courier New" w:cs="Courier New"/>
                  <w:sz w:val="20"/>
                  <w:szCs w:val="20"/>
                  <w:lang w:eastAsia="en-US"/>
                  <w:rPrChange w:id="9260" w:author="Анастасия ." w:date="2023-10-11T17:39:00Z">
                    <w:rPr>
                      <w:rFonts w:ascii="Courier New" w:eastAsiaTheme="minorHAnsi" w:hAnsi="Courier New" w:cs="Courier New"/>
                      <w:sz w:val="20"/>
                      <w:szCs w:val="20"/>
                      <w:lang w:val="en-US" w:eastAsia="en-US"/>
                    </w:rPr>
                  </w:rPrChange>
                </w:rPr>
                <w:delText xml:space="preserve">219:         </w:delText>
              </w:r>
              <w:r w:rsidRPr="000975EC"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926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6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926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rows</w:delText>
              </w:r>
              <w:r w:rsidRPr="00866AF5" w:rsidDel="00866AF5">
                <w:rPr>
                  <w:rFonts w:ascii="Courier New" w:eastAsiaTheme="minorHAnsi" w:hAnsi="Courier New" w:cs="Courier New"/>
                  <w:sz w:val="20"/>
                  <w:szCs w:val="20"/>
                  <w:lang w:eastAsia="en-US"/>
                  <w:rPrChange w:id="926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65" w:author="Анастасия ." w:date="2023-10-11T17:39:00Z"/>
                <w:rFonts w:ascii="Courier New" w:eastAsiaTheme="minorHAnsi" w:hAnsi="Courier New" w:cs="Courier New"/>
                <w:sz w:val="20"/>
                <w:szCs w:val="20"/>
                <w:lang w:eastAsia="en-US"/>
                <w:rPrChange w:id="9266" w:author="Анастасия ." w:date="2023-10-11T17:39:00Z">
                  <w:rPr>
                    <w:del w:id="9267" w:author="Анастасия ." w:date="2023-10-11T17:39:00Z"/>
                    <w:rFonts w:ascii="Courier New" w:eastAsiaTheme="minorHAnsi" w:hAnsi="Courier New" w:cs="Courier New"/>
                    <w:sz w:val="20"/>
                    <w:szCs w:val="20"/>
                    <w:lang w:val="en-US" w:eastAsia="en-US"/>
                  </w:rPr>
                </w:rPrChange>
              </w:rPr>
              <w:pPrChange w:id="9268" w:author="Анастасия ." w:date="2023-10-11T17:39:00Z">
                <w:pPr>
                  <w:ind w:firstLine="0"/>
                  <w:jc w:val="left"/>
                </w:pPr>
              </w:pPrChange>
            </w:pPr>
            <w:del w:id="9269" w:author="Анастасия ." w:date="2023-10-11T17:39:00Z">
              <w:r w:rsidRPr="00866AF5" w:rsidDel="00866AF5">
                <w:rPr>
                  <w:rFonts w:ascii="Courier New" w:eastAsiaTheme="minorHAnsi" w:hAnsi="Courier New" w:cs="Courier New"/>
                  <w:sz w:val="20"/>
                  <w:szCs w:val="20"/>
                  <w:lang w:eastAsia="en-US"/>
                  <w:rPrChange w:id="9270" w:author="Анастасия ." w:date="2023-10-11T17:39:00Z">
                    <w:rPr>
                      <w:rFonts w:ascii="Courier New" w:eastAsiaTheme="minorHAnsi" w:hAnsi="Courier New" w:cs="Courier New"/>
                      <w:sz w:val="20"/>
                      <w:szCs w:val="20"/>
                      <w:lang w:val="en-US" w:eastAsia="en-US"/>
                    </w:rPr>
                  </w:rPrChange>
                </w:rPr>
                <w:delText xml:space="preserve">220: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71"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w:delText>
              </w:r>
              <w:r w:rsidRPr="00866AF5" w:rsidDel="00866AF5">
                <w:rPr>
                  <w:rFonts w:ascii="Courier New" w:eastAsiaTheme="minorHAnsi" w:hAnsi="Courier New" w:cs="Courier New"/>
                  <w:sz w:val="20"/>
                  <w:szCs w:val="20"/>
                  <w:lang w:eastAsia="en-US"/>
                  <w:rPrChange w:id="9272"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73"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states</w:delText>
              </w:r>
              <w:r w:rsidRPr="00866AF5" w:rsidDel="00866AF5">
                <w:rPr>
                  <w:rFonts w:ascii="Courier New" w:eastAsiaTheme="minorHAnsi" w:hAnsi="Courier New" w:cs="Courier New"/>
                  <w:sz w:val="20"/>
                  <w:szCs w:val="20"/>
                  <w:lang w:eastAsia="en-US"/>
                  <w:rPrChange w:id="927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75" w:author="Анастасия ." w:date="2023-10-11T17:39:00Z">
                    <w:rPr>
                      <w:rFonts w:ascii="Courier New" w:eastAsiaTheme="minorHAnsi" w:hAnsi="Courier New" w:cs="Courier New"/>
                      <w:sz w:val="20"/>
                      <w:szCs w:val="20"/>
                      <w:lang w:val="en-US" w:eastAsia="en-US"/>
                    </w:rPr>
                  </w:rPrChange>
                </w:rPr>
                <w:delText>[0]].</w:delText>
              </w:r>
              <w:r w:rsidRPr="000975EC" w:rsidDel="00866AF5">
                <w:rPr>
                  <w:rFonts w:ascii="Courier New" w:eastAsiaTheme="minorHAnsi" w:hAnsi="Courier New" w:cs="Courier New"/>
                  <w:sz w:val="20"/>
                  <w:szCs w:val="20"/>
                  <w:lang w:val="en-US" w:eastAsia="en-US"/>
                </w:rPr>
                <w:delText>get</w:delText>
              </w:r>
              <w:r w:rsidRPr="00866AF5" w:rsidDel="00866AF5">
                <w:rPr>
                  <w:rFonts w:ascii="Courier New" w:eastAsiaTheme="minorHAnsi" w:hAnsi="Courier New" w:cs="Courier New"/>
                  <w:sz w:val="20"/>
                  <w:szCs w:val="20"/>
                  <w:lang w:eastAsia="en-US"/>
                  <w:rPrChange w:id="9276"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look</w:delText>
              </w:r>
              <w:r w:rsidRPr="00866AF5" w:rsidDel="00866AF5">
                <w:rPr>
                  <w:rFonts w:ascii="Courier New" w:eastAsiaTheme="minorHAnsi" w:hAnsi="Courier New" w:cs="Courier New"/>
                  <w:sz w:val="20"/>
                  <w:szCs w:val="20"/>
                  <w:lang w:eastAsia="en-US"/>
                  <w:rPrChange w:id="927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up</w:delText>
              </w:r>
              <w:r w:rsidRPr="00866AF5" w:rsidDel="00866AF5">
                <w:rPr>
                  <w:rFonts w:ascii="Courier New" w:eastAsiaTheme="minorHAnsi" w:hAnsi="Courier New" w:cs="Courier New"/>
                  <w:sz w:val="20"/>
                  <w:szCs w:val="20"/>
                  <w:lang w:eastAsia="en-US"/>
                  <w:rPrChange w:id="927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the</w:delText>
              </w:r>
              <w:r w:rsidRPr="00866AF5" w:rsidDel="00866AF5">
                <w:rPr>
                  <w:rFonts w:ascii="Courier New" w:eastAsiaTheme="minorHAnsi" w:hAnsi="Courier New" w:cs="Courier New"/>
                  <w:sz w:val="20"/>
                  <w:szCs w:val="20"/>
                  <w:lang w:eastAsia="en-US"/>
                  <w:rPrChange w:id="927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IntVar</w:delText>
              </w:r>
              <w:r w:rsidRPr="00866AF5" w:rsidDel="00866AF5">
                <w:rPr>
                  <w:rFonts w:ascii="Courier New" w:eastAsiaTheme="minorHAnsi" w:hAnsi="Courier New" w:cs="Courier New"/>
                  <w:sz w:val="20"/>
                  <w:szCs w:val="20"/>
                  <w:lang w:eastAsia="en-US"/>
                  <w:rPrChange w:id="928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928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the</w:delText>
              </w:r>
              <w:r w:rsidRPr="00866AF5" w:rsidDel="00866AF5">
                <w:rPr>
                  <w:rFonts w:ascii="Courier New" w:eastAsiaTheme="minorHAnsi" w:hAnsi="Courier New" w:cs="Courier New"/>
                  <w:sz w:val="20"/>
                  <w:szCs w:val="20"/>
                  <w:lang w:eastAsia="en-US"/>
                  <w:rPrChange w:id="928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corresponding</w:delText>
              </w:r>
              <w:r w:rsidRPr="00866AF5" w:rsidDel="00866AF5">
                <w:rPr>
                  <w:rFonts w:ascii="Courier New" w:eastAsiaTheme="minorHAnsi" w:hAnsi="Courier New" w:cs="Courier New"/>
                  <w:sz w:val="20"/>
                  <w:szCs w:val="20"/>
                  <w:lang w:eastAsia="en-US"/>
                  <w:rPrChange w:id="928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28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value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85" w:author="Анастасия ." w:date="2023-10-11T17:39:00Z"/>
                <w:rFonts w:ascii="Courier New" w:eastAsiaTheme="minorHAnsi" w:hAnsi="Courier New" w:cs="Courier New"/>
                <w:sz w:val="20"/>
                <w:szCs w:val="20"/>
                <w:lang w:eastAsia="en-US"/>
                <w:rPrChange w:id="9286" w:author="Анастасия ." w:date="2023-10-11T17:39:00Z">
                  <w:rPr>
                    <w:del w:id="9287" w:author="Анастасия ." w:date="2023-10-11T17:39:00Z"/>
                    <w:rFonts w:ascii="Courier New" w:eastAsiaTheme="minorHAnsi" w:hAnsi="Courier New" w:cs="Courier New"/>
                    <w:sz w:val="20"/>
                    <w:szCs w:val="20"/>
                    <w:lang w:val="en-US" w:eastAsia="en-US"/>
                  </w:rPr>
                </w:rPrChange>
              </w:rPr>
              <w:pPrChange w:id="9288" w:author="Анастасия ." w:date="2023-10-11T17:39:00Z">
                <w:pPr>
                  <w:ind w:firstLine="0"/>
                  <w:jc w:val="left"/>
                </w:pPr>
              </w:pPrChange>
            </w:pPr>
            <w:del w:id="9289" w:author="Анастасия ." w:date="2023-10-11T17:39:00Z">
              <w:r w:rsidRPr="00866AF5" w:rsidDel="00866AF5">
                <w:rPr>
                  <w:rFonts w:ascii="Courier New" w:eastAsiaTheme="minorHAnsi" w:hAnsi="Courier New" w:cs="Courier New"/>
                  <w:sz w:val="20"/>
                  <w:szCs w:val="20"/>
                  <w:lang w:eastAsia="en-US"/>
                  <w:rPrChange w:id="9290" w:author="Анастасия ." w:date="2023-10-11T17:39:00Z">
                    <w:rPr>
                      <w:rFonts w:ascii="Courier New" w:eastAsiaTheme="minorHAnsi" w:hAnsi="Courier New" w:cs="Courier New"/>
                      <w:sz w:val="20"/>
                      <w:szCs w:val="20"/>
                      <w:lang w:val="en-US" w:eastAsia="en-US"/>
                    </w:rPr>
                  </w:rPrChange>
                </w:rPr>
                <w:delText xml:space="preserve">221:             </w:delText>
              </w:r>
              <w:r w:rsidRPr="000975EC" w:rsidDel="00866AF5">
                <w:rPr>
                  <w:rFonts w:ascii="Courier New" w:eastAsiaTheme="minorHAnsi" w:hAnsi="Courier New" w:cs="Courier New"/>
                  <w:sz w:val="20"/>
                  <w:szCs w:val="20"/>
                  <w:lang w:val="en-US" w:eastAsia="en-US"/>
                </w:rPr>
                <w:delText>if</w:delText>
              </w:r>
              <w:r w:rsidRPr="00866AF5" w:rsidDel="00866AF5">
                <w:rPr>
                  <w:rFonts w:ascii="Courier New" w:eastAsiaTheme="minorHAnsi" w:hAnsi="Courier New" w:cs="Courier New"/>
                  <w:sz w:val="20"/>
                  <w:szCs w:val="20"/>
                  <w:lang w:eastAsia="en-US"/>
                  <w:rPrChange w:id="929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292"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w:delText>
              </w:r>
              <w:r w:rsidRPr="00866AF5" w:rsidDel="00866AF5">
                <w:rPr>
                  <w:rFonts w:ascii="Courier New" w:eastAsiaTheme="minorHAnsi" w:hAnsi="Courier New" w:cs="Courier New"/>
                  <w:sz w:val="20"/>
                  <w:szCs w:val="20"/>
                  <w:lang w:eastAsia="en-US"/>
                  <w:rPrChange w:id="9293" w:author="Анастасия ." w:date="2023-10-11T17:39:00Z">
                    <w:rPr>
                      <w:rFonts w:ascii="Courier New" w:eastAsiaTheme="minorHAnsi" w:hAnsi="Courier New" w:cs="Courier New"/>
                      <w:sz w:val="20"/>
                      <w:szCs w:val="20"/>
                      <w:lang w:val="en-US" w:eastAsia="en-US"/>
                    </w:rPr>
                  </w:rPrChange>
                </w:rPr>
                <w:delText xml:space="preserve"> == 1:</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294" w:author="Анастасия ." w:date="2023-10-11T17:39:00Z"/>
                <w:rFonts w:ascii="Courier New" w:eastAsiaTheme="minorHAnsi" w:hAnsi="Courier New" w:cs="Courier New"/>
                <w:sz w:val="20"/>
                <w:szCs w:val="20"/>
                <w:lang w:eastAsia="en-US"/>
                <w:rPrChange w:id="9295" w:author="Анастасия ." w:date="2023-10-11T17:39:00Z">
                  <w:rPr>
                    <w:del w:id="9296" w:author="Анастасия ." w:date="2023-10-11T17:39:00Z"/>
                    <w:rFonts w:ascii="Courier New" w:eastAsiaTheme="minorHAnsi" w:hAnsi="Courier New" w:cs="Courier New"/>
                    <w:sz w:val="20"/>
                    <w:szCs w:val="20"/>
                    <w:lang w:val="en-US" w:eastAsia="en-US"/>
                  </w:rPr>
                </w:rPrChange>
              </w:rPr>
              <w:pPrChange w:id="9297" w:author="Анастасия ." w:date="2023-10-11T17:39:00Z">
                <w:pPr>
                  <w:ind w:firstLine="0"/>
                  <w:jc w:val="left"/>
                </w:pPr>
              </w:pPrChange>
            </w:pPr>
            <w:del w:id="9298" w:author="Анастасия ." w:date="2023-10-11T17:39:00Z">
              <w:r w:rsidRPr="00866AF5" w:rsidDel="00866AF5">
                <w:rPr>
                  <w:rFonts w:ascii="Courier New" w:eastAsiaTheme="minorHAnsi" w:hAnsi="Courier New" w:cs="Courier New"/>
                  <w:sz w:val="20"/>
                  <w:szCs w:val="20"/>
                  <w:lang w:eastAsia="en-US"/>
                  <w:rPrChange w:id="9299" w:author="Анастасия ." w:date="2023-10-11T17:39:00Z">
                    <w:rPr>
                      <w:rFonts w:ascii="Courier New" w:eastAsiaTheme="minorHAnsi" w:hAnsi="Courier New" w:cs="Courier New"/>
                      <w:sz w:val="20"/>
                      <w:szCs w:val="20"/>
                      <w:lang w:val="en-US" w:eastAsia="en-US"/>
                    </w:rPr>
                  </w:rPrChange>
                </w:rPr>
                <w:delText xml:space="preserve">222:                 </w:delText>
              </w:r>
              <w:r w:rsidRPr="000975EC" w:rsidDel="00866AF5">
                <w:rPr>
                  <w:rFonts w:ascii="Courier New" w:eastAsiaTheme="minorHAnsi" w:hAnsi="Courier New" w:cs="Courier New"/>
                  <w:sz w:val="20"/>
                  <w:szCs w:val="20"/>
                  <w:lang w:val="en-US" w:eastAsia="en-US"/>
                </w:rPr>
                <w:delText>print</w:delText>
              </w:r>
              <w:r w:rsidRPr="00866AF5" w:rsidDel="00866AF5">
                <w:rPr>
                  <w:rFonts w:ascii="Courier New" w:eastAsiaTheme="minorHAnsi" w:hAnsi="Courier New" w:cs="Courier New"/>
                  <w:sz w:val="20"/>
                  <w:szCs w:val="20"/>
                  <w:lang w:eastAsia="en-US"/>
                  <w:rPrChange w:id="930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301" w:author="Анастасия ." w:date="2023-10-11T17:39:00Z">
                    <w:rPr>
                      <w:rFonts w:ascii="Courier New" w:eastAsiaTheme="minorHAnsi" w:hAnsi="Courier New" w:cs="Courier New"/>
                      <w:sz w:val="20"/>
                      <w:szCs w:val="20"/>
                      <w:lang w:val="en-US" w:eastAsia="en-US"/>
                    </w:rPr>
                  </w:rPrChange>
                </w:rPr>
                <w:delText>[0], "</w:delText>
              </w:r>
              <w:r w:rsidRPr="000975EC" w:rsidDel="00866AF5">
                <w:rPr>
                  <w:rFonts w:ascii="Courier New" w:eastAsiaTheme="minorHAnsi" w:hAnsi="Courier New" w:cs="Courier New"/>
                  <w:sz w:val="20"/>
                  <w:szCs w:val="20"/>
                  <w:lang w:val="en-US" w:eastAsia="en-US"/>
                </w:rPr>
                <w:delText>is</w:delText>
              </w:r>
              <w:r w:rsidRPr="00866AF5" w:rsidDel="00866AF5">
                <w:rPr>
                  <w:rFonts w:ascii="Courier New" w:eastAsiaTheme="minorHAnsi" w:hAnsi="Courier New" w:cs="Courier New"/>
                  <w:sz w:val="20"/>
                  <w:szCs w:val="20"/>
                  <w:lang w:eastAsia="en-US"/>
                  <w:rPrChange w:id="930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checked</w:delText>
              </w:r>
              <w:r w:rsidRPr="00866AF5" w:rsidDel="00866AF5">
                <w:rPr>
                  <w:rFonts w:ascii="Courier New" w:eastAsiaTheme="minorHAnsi" w:hAnsi="Courier New" w:cs="Courier New"/>
                  <w:sz w:val="20"/>
                  <w:szCs w:val="20"/>
                  <w:lang w:eastAsia="en-US"/>
                  <w:rPrChange w:id="930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04" w:author="Анастасия ." w:date="2023-10-11T17:39:00Z"/>
                <w:rFonts w:ascii="Courier New" w:eastAsiaTheme="minorHAnsi" w:hAnsi="Courier New" w:cs="Courier New"/>
                <w:sz w:val="20"/>
                <w:szCs w:val="20"/>
                <w:lang w:eastAsia="en-US"/>
                <w:rPrChange w:id="9305" w:author="Анастасия ." w:date="2023-10-11T17:39:00Z">
                  <w:rPr>
                    <w:del w:id="9306" w:author="Анастасия ." w:date="2023-10-11T17:39:00Z"/>
                    <w:rFonts w:ascii="Courier New" w:eastAsiaTheme="minorHAnsi" w:hAnsi="Courier New" w:cs="Courier New"/>
                    <w:sz w:val="20"/>
                    <w:szCs w:val="20"/>
                    <w:lang w:val="en-US" w:eastAsia="en-US"/>
                  </w:rPr>
                </w:rPrChange>
              </w:rPr>
              <w:pPrChange w:id="9307" w:author="Анастасия ." w:date="2023-10-11T17:39:00Z">
                <w:pPr>
                  <w:ind w:firstLine="0"/>
                  <w:jc w:val="left"/>
                </w:pPr>
              </w:pPrChange>
            </w:pPr>
            <w:del w:id="9308" w:author="Анастасия ." w:date="2023-10-11T17:39:00Z">
              <w:r w:rsidRPr="00866AF5" w:rsidDel="00866AF5">
                <w:rPr>
                  <w:rFonts w:ascii="Courier New" w:eastAsiaTheme="minorHAnsi" w:hAnsi="Courier New" w:cs="Courier New"/>
                  <w:sz w:val="20"/>
                  <w:szCs w:val="20"/>
                  <w:lang w:eastAsia="en-US"/>
                  <w:rPrChange w:id="9309" w:author="Анастасия ." w:date="2023-10-11T17:39:00Z">
                    <w:rPr>
                      <w:rFonts w:ascii="Courier New" w:eastAsiaTheme="minorHAnsi" w:hAnsi="Courier New" w:cs="Courier New"/>
                      <w:sz w:val="20"/>
                      <w:szCs w:val="20"/>
                      <w:lang w:val="en-US" w:eastAsia="en-US"/>
                    </w:rPr>
                  </w:rPrChange>
                </w:rPr>
                <w:delText xml:space="preserve">223:                 </w:delText>
              </w:r>
              <w:r w:rsidRPr="000975EC" w:rsidDel="00866AF5">
                <w:rPr>
                  <w:rFonts w:ascii="Courier New" w:eastAsiaTheme="minorHAnsi" w:hAnsi="Courier New" w:cs="Courier New"/>
                  <w:sz w:val="20"/>
                  <w:szCs w:val="20"/>
                  <w:lang w:val="en-US" w:eastAsia="en-US"/>
                </w:rPr>
                <w:delText>batchnum</w:delText>
              </w:r>
              <w:r w:rsidRPr="00866AF5" w:rsidDel="00866AF5">
                <w:rPr>
                  <w:rFonts w:ascii="Courier New" w:eastAsiaTheme="minorHAnsi" w:hAnsi="Courier New" w:cs="Courier New"/>
                  <w:sz w:val="20"/>
                  <w:szCs w:val="20"/>
                  <w:lang w:eastAsia="en-US"/>
                  <w:rPrChange w:id="9310"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311" w:author="Анастасия ." w:date="2023-10-11T17:39:00Z">
                    <w:rPr>
                      <w:rFonts w:ascii="Courier New" w:eastAsiaTheme="minorHAnsi" w:hAnsi="Courier New" w:cs="Courier New"/>
                      <w:sz w:val="20"/>
                      <w:szCs w:val="20"/>
                      <w:lang w:val="en-US" w:eastAsia="en-US"/>
                    </w:rPr>
                  </w:rPrChange>
                </w:rPr>
                <w:delText>[0]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12" w:author="Анастасия ." w:date="2023-10-11T17:39:00Z"/>
                <w:rFonts w:ascii="Courier New" w:eastAsiaTheme="minorHAnsi" w:hAnsi="Courier New" w:cs="Courier New"/>
                <w:sz w:val="20"/>
                <w:szCs w:val="20"/>
                <w:lang w:eastAsia="en-US"/>
                <w:rPrChange w:id="9313" w:author="Анастасия ." w:date="2023-10-11T17:39:00Z">
                  <w:rPr>
                    <w:del w:id="9314" w:author="Анастасия ." w:date="2023-10-11T17:39:00Z"/>
                    <w:rFonts w:ascii="Courier New" w:eastAsiaTheme="minorHAnsi" w:hAnsi="Courier New" w:cs="Courier New"/>
                    <w:sz w:val="20"/>
                    <w:szCs w:val="20"/>
                    <w:lang w:val="en-US" w:eastAsia="en-US"/>
                  </w:rPr>
                </w:rPrChange>
              </w:rPr>
              <w:pPrChange w:id="9315" w:author="Анастасия ." w:date="2023-10-11T17:39:00Z">
                <w:pPr>
                  <w:ind w:firstLine="0"/>
                  <w:jc w:val="left"/>
                </w:pPr>
              </w:pPrChange>
            </w:pPr>
            <w:del w:id="9316" w:author="Анастасия ." w:date="2023-10-11T17:39:00Z">
              <w:r w:rsidRPr="00866AF5" w:rsidDel="00866AF5">
                <w:rPr>
                  <w:rFonts w:ascii="Courier New" w:eastAsiaTheme="minorHAnsi" w:hAnsi="Courier New" w:cs="Courier New"/>
                  <w:sz w:val="20"/>
                  <w:szCs w:val="20"/>
                  <w:lang w:eastAsia="en-US"/>
                  <w:rPrChange w:id="9317" w:author="Анастасия ." w:date="2023-10-11T17:39:00Z">
                    <w:rPr>
                      <w:rFonts w:ascii="Courier New" w:eastAsiaTheme="minorHAnsi" w:hAnsi="Courier New" w:cs="Courier New"/>
                      <w:sz w:val="20"/>
                      <w:szCs w:val="20"/>
                      <w:lang w:val="en-US" w:eastAsia="en-US"/>
                    </w:rPr>
                  </w:rPrChange>
                </w:rPr>
                <w:delText xml:space="preserve">224: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31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931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UPDATE</w:delText>
              </w:r>
              <w:r w:rsidRPr="00866AF5" w:rsidDel="00866AF5">
                <w:rPr>
                  <w:rFonts w:ascii="Courier New" w:eastAsiaTheme="minorHAnsi" w:hAnsi="Courier New" w:cs="Courier New"/>
                  <w:sz w:val="20"/>
                  <w:szCs w:val="20"/>
                  <w:lang w:eastAsia="en-US"/>
                  <w:rPrChange w:id="932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systemprocessing</w:delText>
              </w:r>
              <w:r w:rsidRPr="00866AF5" w:rsidDel="00866AF5">
                <w:rPr>
                  <w:rFonts w:ascii="Courier New" w:eastAsiaTheme="minorHAnsi" w:hAnsi="Courier New" w:cs="Courier New"/>
                  <w:sz w:val="20"/>
                  <w:szCs w:val="20"/>
                  <w:lang w:eastAsia="en-US"/>
                  <w:rPrChange w:id="9321"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22" w:author="Анастасия ." w:date="2023-10-11T17:39:00Z"/>
                <w:rFonts w:ascii="Courier New" w:eastAsiaTheme="minorHAnsi" w:hAnsi="Courier New" w:cs="Courier New"/>
                <w:sz w:val="20"/>
                <w:szCs w:val="20"/>
                <w:lang w:eastAsia="en-US"/>
                <w:rPrChange w:id="9323" w:author="Анастасия ." w:date="2023-10-11T17:39:00Z">
                  <w:rPr>
                    <w:del w:id="9324" w:author="Анастасия ." w:date="2023-10-11T17:39:00Z"/>
                    <w:rFonts w:ascii="Courier New" w:eastAsiaTheme="minorHAnsi" w:hAnsi="Courier New" w:cs="Courier New"/>
                    <w:sz w:val="20"/>
                    <w:szCs w:val="20"/>
                    <w:lang w:val="en-US" w:eastAsia="en-US"/>
                  </w:rPr>
                </w:rPrChange>
              </w:rPr>
              <w:pPrChange w:id="9325" w:author="Анастасия ." w:date="2023-10-11T17:39:00Z">
                <w:pPr>
                  <w:ind w:firstLine="0"/>
                  <w:jc w:val="left"/>
                </w:pPr>
              </w:pPrChange>
            </w:pPr>
            <w:del w:id="9326" w:author="Анастасия ." w:date="2023-10-11T17:39:00Z">
              <w:r w:rsidRPr="00866AF5" w:rsidDel="00866AF5">
                <w:rPr>
                  <w:rFonts w:ascii="Courier New" w:eastAsiaTheme="minorHAnsi" w:hAnsi="Courier New" w:cs="Courier New"/>
                  <w:sz w:val="20"/>
                  <w:szCs w:val="20"/>
                  <w:lang w:eastAsia="en-US"/>
                  <w:rPrChange w:id="9327" w:author="Анастасия ." w:date="2023-10-11T17:39:00Z">
                    <w:rPr>
                      <w:rFonts w:ascii="Courier New" w:eastAsiaTheme="minorHAnsi" w:hAnsi="Courier New" w:cs="Courier New"/>
                      <w:sz w:val="20"/>
                      <w:szCs w:val="20"/>
                      <w:lang w:val="en-US" w:eastAsia="en-US"/>
                    </w:rPr>
                  </w:rPrChange>
                </w:rPr>
                <w:delText xml:space="preserve">225:                             </w:delText>
              </w:r>
              <w:r w:rsidRPr="000975EC" w:rsidDel="00866AF5">
                <w:rPr>
                  <w:rFonts w:ascii="Courier New" w:eastAsiaTheme="minorHAnsi" w:hAnsi="Courier New" w:cs="Courier New"/>
                  <w:sz w:val="20"/>
                  <w:szCs w:val="20"/>
                  <w:lang w:val="en-US" w:eastAsia="en-US"/>
                </w:rPr>
                <w:delText>SET</w:delText>
              </w:r>
              <w:r w:rsidRPr="00866AF5" w:rsidDel="00866AF5">
                <w:rPr>
                  <w:rFonts w:ascii="Courier New" w:eastAsiaTheme="minorHAnsi" w:hAnsi="Courier New" w:cs="Courier New"/>
                  <w:sz w:val="20"/>
                  <w:szCs w:val="20"/>
                  <w:lang w:eastAsia="en-US"/>
                  <w:rPrChange w:id="932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markerresult</w:delText>
              </w:r>
              <w:r w:rsidRPr="00866AF5" w:rsidDel="00866AF5">
                <w:rPr>
                  <w:rFonts w:ascii="Courier New" w:eastAsiaTheme="minorHAnsi" w:hAnsi="Courier New" w:cs="Courier New"/>
                  <w:sz w:val="20"/>
                  <w:szCs w:val="20"/>
                  <w:lang w:eastAsia="en-US"/>
                  <w:rPrChange w:id="9329" w:author="Анастасия ." w:date="2023-10-11T17:39:00Z">
                    <w:rPr>
                      <w:rFonts w:ascii="Courier New" w:eastAsiaTheme="minorHAnsi" w:hAnsi="Courier New" w:cs="Courier New"/>
                      <w:sz w:val="20"/>
                      <w:szCs w:val="20"/>
                      <w:lang w:val="en-US" w:eastAsia="en-US"/>
                    </w:rPr>
                  </w:rPrChange>
                </w:rPr>
                <w:delText xml:space="preserve"> = 0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30" w:author="Анастасия ." w:date="2023-10-11T17:39:00Z"/>
                <w:rFonts w:ascii="Courier New" w:eastAsiaTheme="minorHAnsi" w:hAnsi="Courier New" w:cs="Courier New"/>
                <w:sz w:val="20"/>
                <w:szCs w:val="20"/>
                <w:lang w:eastAsia="en-US"/>
                <w:rPrChange w:id="9331" w:author="Анастасия ." w:date="2023-10-11T17:39:00Z">
                  <w:rPr>
                    <w:del w:id="9332" w:author="Анастасия ." w:date="2023-10-11T17:39:00Z"/>
                    <w:rFonts w:ascii="Courier New" w:eastAsiaTheme="minorHAnsi" w:hAnsi="Courier New" w:cs="Courier New"/>
                    <w:sz w:val="20"/>
                    <w:szCs w:val="20"/>
                    <w:lang w:val="en-US" w:eastAsia="en-US"/>
                  </w:rPr>
                </w:rPrChange>
              </w:rPr>
              <w:pPrChange w:id="9333" w:author="Анастасия ." w:date="2023-10-11T17:39:00Z">
                <w:pPr>
                  <w:ind w:firstLine="0"/>
                  <w:jc w:val="left"/>
                </w:pPr>
              </w:pPrChange>
            </w:pPr>
            <w:del w:id="9334" w:author="Анастасия ." w:date="2023-10-11T17:39:00Z">
              <w:r w:rsidRPr="00866AF5" w:rsidDel="00866AF5">
                <w:rPr>
                  <w:rFonts w:ascii="Courier New" w:eastAsiaTheme="minorHAnsi" w:hAnsi="Courier New" w:cs="Courier New"/>
                  <w:sz w:val="20"/>
                  <w:szCs w:val="20"/>
                  <w:lang w:eastAsia="en-US"/>
                  <w:rPrChange w:id="9335" w:author="Анастасия ." w:date="2023-10-11T17:39:00Z">
                    <w:rPr>
                      <w:rFonts w:ascii="Courier New" w:eastAsiaTheme="minorHAnsi" w:hAnsi="Courier New" w:cs="Courier New"/>
                      <w:sz w:val="20"/>
                      <w:szCs w:val="20"/>
                      <w:lang w:val="en-US" w:eastAsia="en-US"/>
                    </w:rPr>
                  </w:rPrChange>
                </w:rPr>
                <w:delText xml:space="preserve">226:                             </w:delText>
              </w:r>
              <w:r w:rsidRPr="000975EC"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933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9337"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batch</w:delText>
              </w:r>
              <w:r w:rsidRPr="00866AF5" w:rsidDel="00866AF5">
                <w:rPr>
                  <w:rFonts w:ascii="Courier New" w:eastAsiaTheme="minorHAnsi" w:hAnsi="Courier New" w:cs="Courier New"/>
                  <w:sz w:val="20"/>
                  <w:szCs w:val="20"/>
                  <w:lang w:eastAsia="en-US"/>
                  <w:rPrChange w:id="9338"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number</w:delText>
              </w:r>
              <w:r w:rsidRPr="00866AF5" w:rsidDel="00866AF5">
                <w:rPr>
                  <w:rFonts w:ascii="Courier New" w:eastAsiaTheme="minorHAnsi" w:hAnsi="Courier New" w:cs="Courier New"/>
                  <w:sz w:val="20"/>
                  <w:szCs w:val="20"/>
                  <w:lang w:eastAsia="en-US"/>
                  <w:rPrChange w:id="933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AND</w:delText>
              </w:r>
              <w:r w:rsidRPr="00866AF5" w:rsidDel="00866AF5">
                <w:rPr>
                  <w:rFonts w:ascii="Courier New" w:eastAsiaTheme="minorHAnsi" w:hAnsi="Courier New" w:cs="Courier New"/>
                  <w:sz w:val="20"/>
                  <w:szCs w:val="20"/>
                  <w:lang w:eastAsia="en-US"/>
                  <w:rPrChange w:id="934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CONTROLRESULT</w:delText>
              </w:r>
              <w:r w:rsidRPr="00866AF5" w:rsidDel="00866AF5">
                <w:rPr>
                  <w:rFonts w:ascii="Courier New" w:eastAsiaTheme="minorHAnsi" w:hAnsi="Courier New" w:cs="Courier New"/>
                  <w:sz w:val="20"/>
                  <w:szCs w:val="20"/>
                  <w:lang w:eastAsia="en-US"/>
                  <w:rPrChange w:id="9341" w:author="Анастасия ." w:date="2023-10-11T17:39:00Z">
                    <w:rPr>
                      <w:rFonts w:ascii="Courier New" w:eastAsiaTheme="minorHAnsi" w:hAnsi="Courier New" w:cs="Courier New"/>
                      <w:sz w:val="20"/>
                      <w:szCs w:val="20"/>
                      <w:lang w:val="en-US" w:eastAsia="en-US"/>
                    </w:rPr>
                  </w:rPrChange>
                </w:rPr>
                <w:delText xml:space="preserve"> = 1''', </w:delText>
              </w:r>
              <w:r w:rsidRPr="000975EC" w:rsidDel="00866AF5">
                <w:rPr>
                  <w:rFonts w:ascii="Courier New" w:eastAsiaTheme="minorHAnsi" w:hAnsi="Courier New" w:cs="Courier New"/>
                  <w:sz w:val="20"/>
                  <w:szCs w:val="20"/>
                  <w:lang w:val="en-US" w:eastAsia="en-US"/>
                </w:rPr>
                <w:delText>batch</w:delText>
              </w:r>
              <w:r w:rsidRPr="00866AF5" w:rsidDel="00866AF5">
                <w:rPr>
                  <w:rFonts w:ascii="Courier New" w:eastAsiaTheme="minorHAnsi" w:hAnsi="Courier New" w:cs="Courier New"/>
                  <w:sz w:val="20"/>
                  <w:szCs w:val="20"/>
                  <w:lang w:eastAsia="en-US"/>
                  <w:rPrChange w:id="9342"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number</w:delText>
              </w:r>
              <w:r w:rsidRPr="00866AF5" w:rsidDel="00866AF5">
                <w:rPr>
                  <w:rFonts w:ascii="Courier New" w:eastAsiaTheme="minorHAnsi" w:hAnsi="Courier New" w:cs="Courier New"/>
                  <w:sz w:val="20"/>
                  <w:szCs w:val="20"/>
                  <w:lang w:eastAsia="en-US"/>
                  <w:rPrChange w:id="934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batchnum</w:delText>
              </w:r>
              <w:r w:rsidRPr="00866AF5" w:rsidDel="00866AF5">
                <w:rPr>
                  <w:rFonts w:ascii="Courier New" w:eastAsiaTheme="minorHAnsi" w:hAnsi="Courier New" w:cs="Courier New"/>
                  <w:sz w:val="20"/>
                  <w:szCs w:val="20"/>
                  <w:lang w:eastAsia="en-US"/>
                  <w:rPrChange w:id="934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45" w:author="Анастасия ." w:date="2023-10-11T17:39:00Z"/>
                <w:rFonts w:ascii="Courier New" w:eastAsiaTheme="minorHAnsi" w:hAnsi="Courier New" w:cs="Courier New"/>
                <w:sz w:val="20"/>
                <w:szCs w:val="20"/>
                <w:lang w:eastAsia="en-US"/>
                <w:rPrChange w:id="9346" w:author="Анастасия ." w:date="2023-10-11T17:39:00Z">
                  <w:rPr>
                    <w:del w:id="9347" w:author="Анастасия ." w:date="2023-10-11T17:39:00Z"/>
                    <w:rFonts w:ascii="Courier New" w:eastAsiaTheme="minorHAnsi" w:hAnsi="Courier New" w:cs="Courier New"/>
                    <w:sz w:val="20"/>
                    <w:szCs w:val="20"/>
                    <w:lang w:val="en-US" w:eastAsia="en-US"/>
                  </w:rPr>
                </w:rPrChange>
              </w:rPr>
              <w:pPrChange w:id="9348" w:author="Анастасия ." w:date="2023-10-11T17:39:00Z">
                <w:pPr>
                  <w:ind w:firstLine="0"/>
                  <w:jc w:val="left"/>
                </w:pPr>
              </w:pPrChange>
            </w:pPr>
            <w:del w:id="9349" w:author="Анастасия ." w:date="2023-10-11T17:39:00Z">
              <w:r w:rsidRPr="00866AF5" w:rsidDel="00866AF5">
                <w:rPr>
                  <w:rFonts w:ascii="Courier New" w:eastAsiaTheme="minorHAnsi" w:hAnsi="Courier New" w:cs="Courier New"/>
                  <w:sz w:val="20"/>
                  <w:szCs w:val="20"/>
                  <w:lang w:eastAsia="en-US"/>
                  <w:rPrChange w:id="9350" w:author="Анастасия ." w:date="2023-10-11T17:39:00Z">
                    <w:rPr>
                      <w:rFonts w:ascii="Courier New" w:eastAsiaTheme="minorHAnsi" w:hAnsi="Courier New" w:cs="Courier New"/>
                      <w:sz w:val="20"/>
                      <w:szCs w:val="20"/>
                      <w:lang w:val="en-US" w:eastAsia="en-US"/>
                    </w:rPr>
                  </w:rPrChange>
                </w:rPr>
                <w:delText xml:space="preserve">227: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35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commit</w:delText>
              </w:r>
              <w:r w:rsidRPr="00866AF5" w:rsidDel="00866AF5">
                <w:rPr>
                  <w:rFonts w:ascii="Courier New" w:eastAsiaTheme="minorHAnsi" w:hAnsi="Courier New" w:cs="Courier New"/>
                  <w:sz w:val="20"/>
                  <w:szCs w:val="20"/>
                  <w:lang w:eastAsia="en-US"/>
                  <w:rPrChange w:id="935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53" w:author="Анастасия ." w:date="2023-10-11T17:39:00Z"/>
                <w:rFonts w:ascii="Courier New" w:eastAsiaTheme="minorHAnsi" w:hAnsi="Courier New" w:cs="Courier New"/>
                <w:sz w:val="20"/>
                <w:szCs w:val="20"/>
                <w:lang w:eastAsia="en-US"/>
                <w:rPrChange w:id="9354" w:author="Анастасия ." w:date="2023-10-11T17:39:00Z">
                  <w:rPr>
                    <w:del w:id="9355" w:author="Анастасия ." w:date="2023-10-11T17:39:00Z"/>
                    <w:rFonts w:ascii="Courier New" w:eastAsiaTheme="minorHAnsi" w:hAnsi="Courier New" w:cs="Courier New"/>
                    <w:sz w:val="20"/>
                    <w:szCs w:val="20"/>
                    <w:lang w:val="en-US" w:eastAsia="en-US"/>
                  </w:rPr>
                </w:rPrChange>
              </w:rPr>
              <w:pPrChange w:id="9356" w:author="Анастасия ." w:date="2023-10-11T17:39:00Z">
                <w:pPr>
                  <w:ind w:firstLine="0"/>
                  <w:jc w:val="left"/>
                </w:pPr>
              </w:pPrChange>
            </w:pPr>
            <w:del w:id="9357" w:author="Анастасия ." w:date="2023-10-11T17:39:00Z">
              <w:r w:rsidRPr="00866AF5" w:rsidDel="00866AF5">
                <w:rPr>
                  <w:rFonts w:ascii="Courier New" w:eastAsiaTheme="minorHAnsi" w:hAnsi="Courier New" w:cs="Courier New"/>
                  <w:sz w:val="20"/>
                  <w:szCs w:val="20"/>
                  <w:lang w:eastAsia="en-US"/>
                  <w:rPrChange w:id="9358" w:author="Анастасия ." w:date="2023-10-11T17:39:00Z">
                    <w:rPr>
                      <w:rFonts w:ascii="Courier New" w:eastAsiaTheme="minorHAnsi" w:hAnsi="Courier New" w:cs="Courier New"/>
                      <w:sz w:val="20"/>
                      <w:szCs w:val="20"/>
                      <w:lang w:val="en-US" w:eastAsia="en-US"/>
                    </w:rPr>
                  </w:rPrChange>
                </w:rPr>
                <w:delText xml:space="preserve">228:             </w:delText>
              </w:r>
              <w:r w:rsidRPr="000975EC" w:rsidDel="00866AF5">
                <w:rPr>
                  <w:rFonts w:ascii="Courier New" w:eastAsiaTheme="minorHAnsi" w:hAnsi="Courier New" w:cs="Courier New"/>
                  <w:sz w:val="20"/>
                  <w:szCs w:val="20"/>
                  <w:lang w:val="en-US" w:eastAsia="en-US"/>
                </w:rPr>
                <w:delText>elif</w:delText>
              </w:r>
              <w:r w:rsidRPr="00866AF5" w:rsidDel="00866AF5">
                <w:rPr>
                  <w:rFonts w:ascii="Courier New" w:eastAsiaTheme="minorHAnsi" w:hAnsi="Courier New" w:cs="Courier New"/>
                  <w:sz w:val="20"/>
                  <w:szCs w:val="20"/>
                  <w:lang w:eastAsia="en-US"/>
                  <w:rPrChange w:id="935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360"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state</w:delText>
              </w:r>
              <w:r w:rsidRPr="00866AF5" w:rsidDel="00866AF5">
                <w:rPr>
                  <w:rFonts w:ascii="Courier New" w:eastAsiaTheme="minorHAnsi" w:hAnsi="Courier New" w:cs="Courier New"/>
                  <w:sz w:val="20"/>
                  <w:szCs w:val="20"/>
                  <w:lang w:eastAsia="en-US"/>
                  <w:rPrChange w:id="9361" w:author="Анастасия ." w:date="2023-10-11T17:39:00Z">
                    <w:rPr>
                      <w:rFonts w:ascii="Courier New" w:eastAsiaTheme="minorHAnsi" w:hAnsi="Courier New" w:cs="Courier New"/>
                      <w:sz w:val="20"/>
                      <w:szCs w:val="20"/>
                      <w:lang w:val="en-US" w:eastAsia="en-US"/>
                    </w:rPr>
                  </w:rPrChange>
                </w:rPr>
                <w:delText xml:space="preserve"> == 0:</w:delText>
              </w:r>
            </w:del>
          </w:p>
        </w:tc>
      </w:tr>
    </w:tbl>
    <w:p w:rsidR="004005FD" w:rsidRPr="00D54B3A" w:rsidDel="00866AF5" w:rsidRDefault="004005FD" w:rsidP="00866AF5">
      <w:pPr>
        <w:pStyle w:val="a6"/>
        <w:numPr>
          <w:ilvl w:val="0"/>
          <w:numId w:val="1"/>
        </w:numPr>
        <w:spacing w:after="200"/>
        <w:ind w:left="0" w:firstLine="709"/>
        <w:contextualSpacing w:val="0"/>
        <w:jc w:val="left"/>
        <w:outlineLvl w:val="0"/>
        <w:rPr>
          <w:del w:id="9362" w:author="Анастасия ." w:date="2023-10-11T17:39:00Z"/>
          <w:rFonts w:eastAsiaTheme="minorHAnsi"/>
          <w:i/>
          <w:sz w:val="24"/>
          <w:lang w:eastAsia="en-US"/>
        </w:rPr>
        <w:pPrChange w:id="9363" w:author="Анастасия ." w:date="2023-10-11T17:39:00Z">
          <w:pPr>
            <w:spacing w:before="120" w:line="240" w:lineRule="auto"/>
            <w:ind w:firstLine="0"/>
            <w:jc w:val="left"/>
          </w:pPr>
        </w:pPrChange>
      </w:pPr>
      <w:del w:id="9364" w:author="Анастасия ." w:date="2023-10-11T17:39:00Z">
        <w:r w:rsidDel="00866AF5">
          <w:rPr>
            <w:rFonts w:eastAsiaTheme="minorHAnsi"/>
            <w:i/>
            <w:sz w:val="24"/>
            <w:lang w:eastAsia="en-US"/>
          </w:rPr>
          <w:delText>Продолжение</w:delText>
        </w:r>
        <w:r w:rsidRPr="00D54B3A" w:rsidDel="00866AF5">
          <w:rPr>
            <w:rFonts w:eastAsiaTheme="minorHAnsi"/>
            <w:i/>
            <w:sz w:val="24"/>
            <w:lang w:eastAsia="en-US"/>
          </w:rPr>
          <w:delText xml:space="preserve"> Листинга </w:delText>
        </w:r>
      </w:del>
      <w:del w:id="9365" w:author="Анастасия ." w:date="2023-05-21T13:16:00Z">
        <w:r w:rsidRPr="00D54B3A" w:rsidDel="002C7FA3">
          <w:rPr>
            <w:rFonts w:eastAsiaTheme="minorHAnsi"/>
            <w:i/>
            <w:sz w:val="24"/>
            <w:lang w:eastAsia="en-US"/>
          </w:rPr>
          <w:delText>Б</w:delText>
        </w:r>
      </w:del>
      <w:del w:id="9366" w:author="Анастасия ." w:date="2023-10-11T17:39:00Z">
        <w:r w:rsidRPr="00D54B3A" w:rsidDel="00866AF5">
          <w:rPr>
            <w:rFonts w:eastAsiaTheme="minorHAnsi"/>
            <w:i/>
            <w:sz w:val="24"/>
            <w:lang w:eastAsia="en-US"/>
          </w:rPr>
          <w:delText xml:space="preserve">.1 — Формирование </w:delText>
        </w:r>
        <w:r w:rsidRPr="00D54B3A" w:rsidDel="00866AF5">
          <w:rPr>
            <w:rFonts w:eastAsiaTheme="minorHAnsi"/>
            <w:i/>
            <w:sz w:val="24"/>
            <w:lang w:val="en-US" w:eastAsia="en-US"/>
          </w:rPr>
          <w:delText>QR</w:delText>
        </w:r>
        <w:r w:rsidRPr="00D54B3A"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D54B3A" w:rsidDel="00866AF5" w:rsidTr="00D76A82">
        <w:trPr>
          <w:del w:id="9367" w:author="Анастасия ." w:date="2023-10-11T17:39:00Z"/>
        </w:trPr>
        <w:tc>
          <w:tcPr>
            <w:tcW w:w="9854" w:type="dxa"/>
          </w:tcPr>
          <w:p w:rsidR="004005FD" w:rsidRPr="00866AF5" w:rsidDel="00866AF5" w:rsidRDefault="004005FD" w:rsidP="00866AF5">
            <w:pPr>
              <w:pStyle w:val="a6"/>
              <w:numPr>
                <w:ilvl w:val="0"/>
                <w:numId w:val="1"/>
              </w:numPr>
              <w:spacing w:after="200"/>
              <w:ind w:left="0" w:firstLine="709"/>
              <w:contextualSpacing w:val="0"/>
              <w:jc w:val="left"/>
              <w:outlineLvl w:val="0"/>
              <w:rPr>
                <w:del w:id="9368" w:author="Анастасия ." w:date="2023-10-11T17:39:00Z"/>
                <w:rFonts w:ascii="Courier New" w:eastAsiaTheme="minorHAnsi" w:hAnsi="Courier New" w:cs="Courier New"/>
                <w:sz w:val="20"/>
                <w:szCs w:val="20"/>
                <w:lang w:eastAsia="en-US"/>
                <w:rPrChange w:id="9369" w:author="Анастасия ." w:date="2023-10-11T17:39:00Z">
                  <w:rPr>
                    <w:del w:id="9370" w:author="Анастасия ." w:date="2023-10-11T17:39:00Z"/>
                    <w:rFonts w:ascii="Courier New" w:eastAsiaTheme="minorHAnsi" w:hAnsi="Courier New" w:cs="Courier New"/>
                    <w:sz w:val="20"/>
                    <w:szCs w:val="20"/>
                    <w:lang w:val="en-US" w:eastAsia="en-US"/>
                  </w:rPr>
                </w:rPrChange>
              </w:rPr>
              <w:pPrChange w:id="9371" w:author="Анастасия ." w:date="2023-10-11T17:39:00Z">
                <w:pPr>
                  <w:tabs>
                    <w:tab w:val="left" w:pos="1489"/>
                    <w:tab w:val="left" w:pos="1709"/>
                  </w:tabs>
                  <w:ind w:firstLine="0"/>
                  <w:jc w:val="left"/>
                </w:pPr>
              </w:pPrChange>
            </w:pPr>
            <w:del w:id="9372" w:author="Анастасия ." w:date="2023-10-11T17:39:00Z">
              <w:r w:rsidRPr="00866AF5" w:rsidDel="00866AF5">
                <w:rPr>
                  <w:rFonts w:ascii="Courier New" w:eastAsiaTheme="minorHAnsi" w:hAnsi="Courier New" w:cs="Courier New"/>
                  <w:sz w:val="20"/>
                  <w:szCs w:val="20"/>
                  <w:lang w:eastAsia="en-US"/>
                  <w:rPrChange w:id="9373" w:author="Анастасия ." w:date="2023-10-11T17:39:00Z">
                    <w:rPr>
                      <w:rFonts w:ascii="Courier New" w:eastAsiaTheme="minorHAnsi" w:hAnsi="Courier New" w:cs="Courier New"/>
                      <w:sz w:val="20"/>
                      <w:szCs w:val="20"/>
                      <w:lang w:val="en-US" w:eastAsia="en-US"/>
                    </w:rPr>
                  </w:rPrChange>
                </w:rPr>
                <w:delText xml:space="preserve">229:                 </w:delText>
              </w:r>
              <w:r w:rsidRPr="000975EC" w:rsidDel="00866AF5">
                <w:rPr>
                  <w:rFonts w:ascii="Courier New" w:eastAsiaTheme="minorHAnsi" w:hAnsi="Courier New" w:cs="Courier New"/>
                  <w:sz w:val="20"/>
                  <w:szCs w:val="20"/>
                  <w:lang w:val="en-US" w:eastAsia="en-US"/>
                </w:rPr>
                <w:delText>print</w:delText>
              </w:r>
              <w:r w:rsidRPr="00866AF5" w:rsidDel="00866AF5">
                <w:rPr>
                  <w:rFonts w:ascii="Courier New" w:eastAsiaTheme="minorHAnsi" w:hAnsi="Courier New" w:cs="Courier New"/>
                  <w:sz w:val="20"/>
                  <w:szCs w:val="20"/>
                  <w:lang w:eastAsia="en-US"/>
                  <w:rPrChange w:id="937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375" w:author="Анастасия ." w:date="2023-10-11T17:39:00Z">
                    <w:rPr>
                      <w:rFonts w:ascii="Courier New" w:eastAsiaTheme="minorHAnsi" w:hAnsi="Courier New" w:cs="Courier New"/>
                      <w:sz w:val="20"/>
                      <w:szCs w:val="20"/>
                      <w:lang w:val="en-US" w:eastAsia="en-US"/>
                    </w:rPr>
                  </w:rPrChange>
                </w:rPr>
                <w:delText>[0], "</w:delText>
              </w:r>
              <w:r w:rsidRPr="000975EC" w:rsidDel="00866AF5">
                <w:rPr>
                  <w:rFonts w:ascii="Courier New" w:eastAsiaTheme="minorHAnsi" w:hAnsi="Courier New" w:cs="Courier New"/>
                  <w:sz w:val="20"/>
                  <w:szCs w:val="20"/>
                  <w:lang w:val="en-US" w:eastAsia="en-US"/>
                </w:rPr>
                <w:delText>is</w:delText>
              </w:r>
              <w:r w:rsidRPr="00866AF5" w:rsidDel="00866AF5">
                <w:rPr>
                  <w:rFonts w:ascii="Courier New" w:eastAsiaTheme="minorHAnsi" w:hAnsi="Courier New" w:cs="Courier New"/>
                  <w:sz w:val="20"/>
                  <w:szCs w:val="20"/>
                  <w:lang w:eastAsia="en-US"/>
                  <w:rPrChange w:id="937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not</w:delText>
              </w:r>
              <w:r w:rsidRPr="00866AF5" w:rsidDel="00866AF5">
                <w:rPr>
                  <w:rFonts w:ascii="Courier New" w:eastAsiaTheme="minorHAnsi" w:hAnsi="Courier New" w:cs="Courier New"/>
                  <w:sz w:val="20"/>
                  <w:szCs w:val="20"/>
                  <w:lang w:eastAsia="en-US"/>
                  <w:rPrChange w:id="937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checked</w:delText>
              </w:r>
              <w:r w:rsidRPr="00866AF5" w:rsidDel="00866AF5">
                <w:rPr>
                  <w:rFonts w:ascii="Courier New" w:eastAsiaTheme="minorHAnsi" w:hAnsi="Courier New" w:cs="Courier New"/>
                  <w:sz w:val="20"/>
                  <w:szCs w:val="20"/>
                  <w:lang w:eastAsia="en-US"/>
                  <w:rPrChange w:id="937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79" w:author="Анастасия ." w:date="2023-10-11T17:39:00Z"/>
                <w:rFonts w:ascii="Courier New" w:eastAsiaTheme="minorHAnsi" w:hAnsi="Courier New" w:cs="Courier New"/>
                <w:sz w:val="20"/>
                <w:szCs w:val="20"/>
                <w:lang w:eastAsia="en-US"/>
                <w:rPrChange w:id="9380" w:author="Анастасия ." w:date="2023-10-11T17:39:00Z">
                  <w:rPr>
                    <w:del w:id="9381" w:author="Анастасия ." w:date="2023-10-11T17:39:00Z"/>
                    <w:rFonts w:ascii="Courier New" w:eastAsiaTheme="minorHAnsi" w:hAnsi="Courier New" w:cs="Courier New"/>
                    <w:sz w:val="20"/>
                    <w:szCs w:val="20"/>
                    <w:lang w:val="en-US" w:eastAsia="en-US"/>
                  </w:rPr>
                </w:rPrChange>
              </w:rPr>
              <w:pPrChange w:id="9382" w:author="Анастасия ." w:date="2023-10-11T17:39:00Z">
                <w:pPr>
                  <w:tabs>
                    <w:tab w:val="left" w:pos="1489"/>
                    <w:tab w:val="left" w:pos="1709"/>
                  </w:tabs>
                  <w:ind w:firstLine="0"/>
                  <w:jc w:val="left"/>
                </w:pPr>
              </w:pPrChange>
            </w:pPr>
            <w:del w:id="9383" w:author="Анастасия ." w:date="2023-10-11T17:39:00Z">
              <w:r w:rsidRPr="00866AF5" w:rsidDel="00866AF5">
                <w:rPr>
                  <w:rFonts w:ascii="Courier New" w:eastAsiaTheme="minorHAnsi" w:hAnsi="Courier New" w:cs="Courier New"/>
                  <w:sz w:val="20"/>
                  <w:szCs w:val="20"/>
                  <w:lang w:eastAsia="en-US"/>
                  <w:rPrChange w:id="9384" w:author="Анастасия ." w:date="2023-10-11T17:39:00Z">
                    <w:rPr>
                      <w:rFonts w:ascii="Courier New" w:eastAsiaTheme="minorHAnsi" w:hAnsi="Courier New" w:cs="Courier New"/>
                      <w:sz w:val="20"/>
                      <w:szCs w:val="20"/>
                      <w:lang w:val="en-US" w:eastAsia="en-US"/>
                    </w:rPr>
                  </w:rPrChange>
                </w:rPr>
                <w:delText xml:space="preserve">230:                 </w:delText>
              </w:r>
              <w:r w:rsidRPr="000975EC" w:rsidDel="00866AF5">
                <w:rPr>
                  <w:rFonts w:ascii="Courier New" w:eastAsiaTheme="minorHAnsi" w:hAnsi="Courier New" w:cs="Courier New"/>
                  <w:sz w:val="20"/>
                  <w:szCs w:val="20"/>
                  <w:lang w:val="en-US" w:eastAsia="en-US"/>
                </w:rPr>
                <w:delText>batchnum</w:delText>
              </w:r>
              <w:r w:rsidRPr="00866AF5" w:rsidDel="00866AF5">
                <w:rPr>
                  <w:rFonts w:ascii="Courier New" w:eastAsiaTheme="minorHAnsi" w:hAnsi="Courier New" w:cs="Courier New"/>
                  <w:sz w:val="20"/>
                  <w:szCs w:val="20"/>
                  <w:lang w:eastAsia="en-US"/>
                  <w:rPrChange w:id="9385"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386" w:author="Анастасия ." w:date="2023-10-11T17:39:00Z">
                    <w:rPr>
                      <w:rFonts w:ascii="Courier New" w:eastAsiaTheme="minorHAnsi" w:hAnsi="Courier New" w:cs="Courier New"/>
                      <w:sz w:val="20"/>
                      <w:szCs w:val="20"/>
                      <w:lang w:val="en-US" w:eastAsia="en-US"/>
                    </w:rPr>
                  </w:rPrChange>
                </w:rPr>
                <w:delText>[0]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87" w:author="Анастасия ." w:date="2023-10-11T17:39:00Z"/>
                <w:rFonts w:ascii="Courier New" w:eastAsiaTheme="minorHAnsi" w:hAnsi="Courier New" w:cs="Courier New"/>
                <w:sz w:val="20"/>
                <w:szCs w:val="20"/>
                <w:lang w:eastAsia="en-US"/>
                <w:rPrChange w:id="9388" w:author="Анастасия ." w:date="2023-10-11T17:39:00Z">
                  <w:rPr>
                    <w:del w:id="9389" w:author="Анастасия ." w:date="2023-10-11T17:39:00Z"/>
                    <w:rFonts w:ascii="Courier New" w:eastAsiaTheme="minorHAnsi" w:hAnsi="Courier New" w:cs="Courier New"/>
                    <w:sz w:val="20"/>
                    <w:szCs w:val="20"/>
                    <w:lang w:val="en-US" w:eastAsia="en-US"/>
                  </w:rPr>
                </w:rPrChange>
              </w:rPr>
              <w:pPrChange w:id="9390" w:author="Анастасия ." w:date="2023-10-11T17:39:00Z">
                <w:pPr>
                  <w:tabs>
                    <w:tab w:val="left" w:pos="1489"/>
                    <w:tab w:val="left" w:pos="1709"/>
                  </w:tabs>
                  <w:ind w:firstLine="0"/>
                  <w:jc w:val="left"/>
                </w:pPr>
              </w:pPrChange>
            </w:pPr>
            <w:del w:id="9391" w:author="Анастасия ." w:date="2023-10-11T17:39:00Z">
              <w:r w:rsidRPr="00866AF5" w:rsidDel="00866AF5">
                <w:rPr>
                  <w:rFonts w:ascii="Courier New" w:eastAsiaTheme="minorHAnsi" w:hAnsi="Courier New" w:cs="Courier New"/>
                  <w:sz w:val="20"/>
                  <w:szCs w:val="20"/>
                  <w:lang w:eastAsia="en-US"/>
                  <w:rPrChange w:id="9392" w:author="Анастасия ." w:date="2023-10-11T17:39:00Z">
                    <w:rPr>
                      <w:rFonts w:ascii="Courier New" w:eastAsiaTheme="minorHAnsi" w:hAnsi="Courier New" w:cs="Courier New"/>
                      <w:sz w:val="20"/>
                      <w:szCs w:val="20"/>
                      <w:lang w:val="en-US" w:eastAsia="en-US"/>
                    </w:rPr>
                  </w:rPrChange>
                </w:rPr>
                <w:delText xml:space="preserve">231: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39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939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UPDATE</w:delText>
              </w:r>
              <w:r w:rsidRPr="00866AF5" w:rsidDel="00866AF5">
                <w:rPr>
                  <w:rFonts w:ascii="Courier New" w:eastAsiaTheme="minorHAnsi" w:hAnsi="Courier New" w:cs="Courier New"/>
                  <w:sz w:val="20"/>
                  <w:szCs w:val="20"/>
                  <w:lang w:eastAsia="en-US"/>
                  <w:rPrChange w:id="939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systemprocessing</w:delText>
              </w:r>
              <w:r w:rsidRPr="00866AF5" w:rsidDel="00866AF5">
                <w:rPr>
                  <w:rFonts w:ascii="Courier New" w:eastAsiaTheme="minorHAnsi" w:hAnsi="Courier New" w:cs="Courier New"/>
                  <w:sz w:val="20"/>
                  <w:szCs w:val="20"/>
                  <w:lang w:eastAsia="en-US"/>
                  <w:rPrChange w:id="9396"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397" w:author="Анастасия ." w:date="2023-10-11T17:39:00Z"/>
                <w:rFonts w:ascii="Courier New" w:eastAsiaTheme="minorHAnsi" w:hAnsi="Courier New" w:cs="Courier New"/>
                <w:sz w:val="20"/>
                <w:szCs w:val="20"/>
                <w:lang w:eastAsia="en-US"/>
                <w:rPrChange w:id="9398" w:author="Анастасия ." w:date="2023-10-11T17:39:00Z">
                  <w:rPr>
                    <w:del w:id="9399" w:author="Анастасия ." w:date="2023-10-11T17:39:00Z"/>
                    <w:rFonts w:ascii="Courier New" w:eastAsiaTheme="minorHAnsi" w:hAnsi="Courier New" w:cs="Courier New"/>
                    <w:sz w:val="20"/>
                    <w:szCs w:val="20"/>
                    <w:lang w:val="en-US" w:eastAsia="en-US"/>
                  </w:rPr>
                </w:rPrChange>
              </w:rPr>
              <w:pPrChange w:id="9400" w:author="Анастасия ." w:date="2023-10-11T17:39:00Z">
                <w:pPr>
                  <w:tabs>
                    <w:tab w:val="left" w:pos="1489"/>
                    <w:tab w:val="left" w:pos="1709"/>
                  </w:tabs>
                  <w:ind w:firstLine="0"/>
                  <w:jc w:val="left"/>
                </w:pPr>
              </w:pPrChange>
            </w:pPr>
            <w:del w:id="9401" w:author="Анастасия ." w:date="2023-10-11T17:39:00Z">
              <w:r w:rsidRPr="00866AF5" w:rsidDel="00866AF5">
                <w:rPr>
                  <w:rFonts w:ascii="Courier New" w:eastAsiaTheme="minorHAnsi" w:hAnsi="Courier New" w:cs="Courier New"/>
                  <w:sz w:val="20"/>
                  <w:szCs w:val="20"/>
                  <w:lang w:eastAsia="en-US"/>
                  <w:rPrChange w:id="9402" w:author="Анастасия ." w:date="2023-10-11T17:39:00Z">
                    <w:rPr>
                      <w:rFonts w:ascii="Courier New" w:eastAsiaTheme="minorHAnsi" w:hAnsi="Courier New" w:cs="Courier New"/>
                      <w:sz w:val="20"/>
                      <w:szCs w:val="20"/>
                      <w:lang w:val="en-US" w:eastAsia="en-US"/>
                    </w:rPr>
                  </w:rPrChange>
                </w:rPr>
                <w:delText xml:space="preserve">232:                             </w:delText>
              </w:r>
              <w:r w:rsidRPr="000975EC" w:rsidDel="00866AF5">
                <w:rPr>
                  <w:rFonts w:ascii="Courier New" w:eastAsiaTheme="minorHAnsi" w:hAnsi="Courier New" w:cs="Courier New"/>
                  <w:sz w:val="20"/>
                  <w:szCs w:val="20"/>
                  <w:lang w:val="en-US" w:eastAsia="en-US"/>
                </w:rPr>
                <w:delText>SET</w:delText>
              </w:r>
              <w:r w:rsidRPr="00866AF5" w:rsidDel="00866AF5">
                <w:rPr>
                  <w:rFonts w:ascii="Courier New" w:eastAsiaTheme="minorHAnsi" w:hAnsi="Courier New" w:cs="Courier New"/>
                  <w:sz w:val="20"/>
                  <w:szCs w:val="20"/>
                  <w:lang w:eastAsia="en-US"/>
                  <w:rPrChange w:id="940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markerresult</w:delText>
              </w:r>
              <w:r w:rsidRPr="00866AF5" w:rsidDel="00866AF5">
                <w:rPr>
                  <w:rFonts w:ascii="Courier New" w:eastAsiaTheme="minorHAnsi" w:hAnsi="Courier New" w:cs="Courier New"/>
                  <w:sz w:val="20"/>
                  <w:szCs w:val="20"/>
                  <w:lang w:eastAsia="en-US"/>
                  <w:rPrChange w:id="9404" w:author="Анастасия ." w:date="2023-10-11T17:39:00Z">
                    <w:rPr>
                      <w:rFonts w:ascii="Courier New" w:eastAsiaTheme="minorHAnsi" w:hAnsi="Courier New" w:cs="Courier New"/>
                      <w:sz w:val="20"/>
                      <w:szCs w:val="20"/>
                      <w:lang w:val="en-US" w:eastAsia="en-US"/>
                    </w:rPr>
                  </w:rPrChange>
                </w:rPr>
                <w:delText xml:space="preserve"> = 1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05" w:author="Анастасия ." w:date="2023-10-11T17:39:00Z"/>
                <w:rFonts w:ascii="Courier New" w:eastAsiaTheme="minorHAnsi" w:hAnsi="Courier New" w:cs="Courier New"/>
                <w:sz w:val="20"/>
                <w:szCs w:val="20"/>
                <w:lang w:eastAsia="en-US"/>
                <w:rPrChange w:id="9406" w:author="Анастасия ." w:date="2023-10-11T17:39:00Z">
                  <w:rPr>
                    <w:del w:id="9407" w:author="Анастасия ." w:date="2023-10-11T17:39:00Z"/>
                    <w:rFonts w:ascii="Courier New" w:eastAsiaTheme="minorHAnsi" w:hAnsi="Courier New" w:cs="Courier New"/>
                    <w:sz w:val="20"/>
                    <w:szCs w:val="20"/>
                    <w:lang w:val="en-US" w:eastAsia="en-US"/>
                  </w:rPr>
                </w:rPrChange>
              </w:rPr>
              <w:pPrChange w:id="9408" w:author="Анастасия ." w:date="2023-10-11T17:39:00Z">
                <w:pPr>
                  <w:tabs>
                    <w:tab w:val="left" w:pos="1489"/>
                    <w:tab w:val="left" w:pos="1709"/>
                  </w:tabs>
                  <w:ind w:firstLine="0"/>
                  <w:jc w:val="left"/>
                </w:pPr>
              </w:pPrChange>
            </w:pPr>
            <w:del w:id="9409" w:author="Анастасия ." w:date="2023-10-11T17:39:00Z">
              <w:r w:rsidRPr="00866AF5" w:rsidDel="00866AF5">
                <w:rPr>
                  <w:rFonts w:ascii="Courier New" w:eastAsiaTheme="minorHAnsi" w:hAnsi="Courier New" w:cs="Courier New"/>
                  <w:sz w:val="20"/>
                  <w:szCs w:val="20"/>
                  <w:lang w:eastAsia="en-US"/>
                  <w:rPrChange w:id="9410" w:author="Анастасия ." w:date="2023-10-11T17:39:00Z">
                    <w:rPr>
                      <w:rFonts w:ascii="Courier New" w:eastAsiaTheme="minorHAnsi" w:hAnsi="Courier New" w:cs="Courier New"/>
                      <w:sz w:val="20"/>
                      <w:szCs w:val="20"/>
                      <w:lang w:val="en-US" w:eastAsia="en-US"/>
                    </w:rPr>
                  </w:rPrChange>
                </w:rPr>
                <w:delText xml:space="preserve">233:                             </w:delText>
              </w:r>
              <w:r w:rsidRPr="000975EC" w:rsidDel="00866AF5">
                <w:rPr>
                  <w:rFonts w:ascii="Courier New" w:eastAsiaTheme="minorHAnsi" w:hAnsi="Courier New" w:cs="Courier New"/>
                  <w:sz w:val="20"/>
                  <w:szCs w:val="20"/>
                  <w:lang w:val="en-US" w:eastAsia="en-US"/>
                </w:rPr>
                <w:delText>WHERE</w:delText>
              </w:r>
              <w:r w:rsidRPr="00866AF5" w:rsidDel="00866AF5">
                <w:rPr>
                  <w:rFonts w:ascii="Courier New" w:eastAsiaTheme="minorHAnsi" w:hAnsi="Courier New" w:cs="Courier New"/>
                  <w:sz w:val="20"/>
                  <w:szCs w:val="20"/>
                  <w:lang w:eastAsia="en-US"/>
                  <w:rPrChange w:id="941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9412"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batch</w:delText>
              </w:r>
              <w:r w:rsidRPr="00866AF5" w:rsidDel="00866AF5">
                <w:rPr>
                  <w:rFonts w:ascii="Courier New" w:eastAsiaTheme="minorHAnsi" w:hAnsi="Courier New" w:cs="Courier New"/>
                  <w:sz w:val="20"/>
                  <w:szCs w:val="20"/>
                  <w:lang w:eastAsia="en-US"/>
                  <w:rPrChange w:id="9413"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number</w:delText>
              </w:r>
              <w:r w:rsidRPr="00866AF5" w:rsidDel="00866AF5">
                <w:rPr>
                  <w:rFonts w:ascii="Courier New" w:eastAsiaTheme="minorHAnsi" w:hAnsi="Courier New" w:cs="Courier New"/>
                  <w:sz w:val="20"/>
                  <w:szCs w:val="20"/>
                  <w:lang w:eastAsia="en-US"/>
                  <w:rPrChange w:id="941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AND</w:delText>
              </w:r>
              <w:r w:rsidRPr="00866AF5" w:rsidDel="00866AF5">
                <w:rPr>
                  <w:rFonts w:ascii="Courier New" w:eastAsiaTheme="minorHAnsi" w:hAnsi="Courier New" w:cs="Courier New"/>
                  <w:sz w:val="20"/>
                  <w:szCs w:val="20"/>
                  <w:lang w:eastAsia="en-US"/>
                  <w:rPrChange w:id="941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CONTROLRESULT</w:delText>
              </w:r>
              <w:r w:rsidRPr="00866AF5" w:rsidDel="00866AF5">
                <w:rPr>
                  <w:rFonts w:ascii="Courier New" w:eastAsiaTheme="minorHAnsi" w:hAnsi="Courier New" w:cs="Courier New"/>
                  <w:sz w:val="20"/>
                  <w:szCs w:val="20"/>
                  <w:lang w:eastAsia="en-US"/>
                  <w:rPrChange w:id="9416" w:author="Анастасия ." w:date="2023-10-11T17:39:00Z">
                    <w:rPr>
                      <w:rFonts w:ascii="Courier New" w:eastAsiaTheme="minorHAnsi" w:hAnsi="Courier New" w:cs="Courier New"/>
                      <w:sz w:val="20"/>
                      <w:szCs w:val="20"/>
                      <w:lang w:val="en-US" w:eastAsia="en-US"/>
                    </w:rPr>
                  </w:rPrChange>
                </w:rPr>
                <w:delText xml:space="preserve"> = 1''', </w:delText>
              </w:r>
              <w:r w:rsidRPr="000975EC" w:rsidDel="00866AF5">
                <w:rPr>
                  <w:rFonts w:ascii="Courier New" w:eastAsiaTheme="minorHAnsi" w:hAnsi="Courier New" w:cs="Courier New"/>
                  <w:sz w:val="20"/>
                  <w:szCs w:val="20"/>
                  <w:lang w:val="en-US" w:eastAsia="en-US"/>
                </w:rPr>
                <w:delText>batch</w:delText>
              </w:r>
              <w:r w:rsidRPr="00866AF5" w:rsidDel="00866AF5">
                <w:rPr>
                  <w:rFonts w:ascii="Courier New" w:eastAsiaTheme="minorHAnsi" w:hAnsi="Courier New" w:cs="Courier New"/>
                  <w:sz w:val="20"/>
                  <w:szCs w:val="20"/>
                  <w:lang w:eastAsia="en-US"/>
                  <w:rPrChange w:id="941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number</w:delText>
              </w:r>
              <w:r w:rsidRPr="00866AF5" w:rsidDel="00866AF5">
                <w:rPr>
                  <w:rFonts w:ascii="Courier New" w:eastAsiaTheme="minorHAnsi" w:hAnsi="Courier New" w:cs="Courier New"/>
                  <w:sz w:val="20"/>
                  <w:szCs w:val="20"/>
                  <w:lang w:eastAsia="en-US"/>
                  <w:rPrChange w:id="941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batchnum</w:delText>
              </w:r>
              <w:r w:rsidRPr="00866AF5" w:rsidDel="00866AF5">
                <w:rPr>
                  <w:rFonts w:ascii="Courier New" w:eastAsiaTheme="minorHAnsi" w:hAnsi="Courier New" w:cs="Courier New"/>
                  <w:sz w:val="20"/>
                  <w:szCs w:val="20"/>
                  <w:lang w:eastAsia="en-US"/>
                  <w:rPrChange w:id="941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20" w:author="Анастасия ." w:date="2023-10-11T17:39:00Z"/>
                <w:rFonts w:ascii="Courier New" w:eastAsiaTheme="minorHAnsi" w:hAnsi="Courier New" w:cs="Courier New"/>
                <w:sz w:val="20"/>
                <w:szCs w:val="20"/>
                <w:lang w:eastAsia="en-US"/>
                <w:rPrChange w:id="9421" w:author="Анастасия ." w:date="2023-10-11T17:39:00Z">
                  <w:rPr>
                    <w:del w:id="9422" w:author="Анастасия ." w:date="2023-10-11T17:39:00Z"/>
                    <w:rFonts w:ascii="Courier New" w:eastAsiaTheme="minorHAnsi" w:hAnsi="Courier New" w:cs="Courier New"/>
                    <w:sz w:val="20"/>
                    <w:szCs w:val="20"/>
                    <w:lang w:val="en-US" w:eastAsia="en-US"/>
                  </w:rPr>
                </w:rPrChange>
              </w:rPr>
              <w:pPrChange w:id="9423" w:author="Анастасия ." w:date="2023-10-11T17:39:00Z">
                <w:pPr>
                  <w:tabs>
                    <w:tab w:val="left" w:pos="1489"/>
                    <w:tab w:val="left" w:pos="1709"/>
                  </w:tabs>
                  <w:ind w:firstLine="0"/>
                  <w:jc w:val="left"/>
                </w:pPr>
              </w:pPrChange>
            </w:pPr>
            <w:del w:id="9424" w:author="Анастасия ." w:date="2023-10-11T17:39:00Z">
              <w:r w:rsidRPr="00866AF5" w:rsidDel="00866AF5">
                <w:rPr>
                  <w:rFonts w:ascii="Courier New" w:eastAsiaTheme="minorHAnsi" w:hAnsi="Courier New" w:cs="Courier New"/>
                  <w:sz w:val="20"/>
                  <w:szCs w:val="20"/>
                  <w:lang w:eastAsia="en-US"/>
                  <w:rPrChange w:id="9425" w:author="Анастасия ." w:date="2023-10-11T17:39:00Z">
                    <w:rPr>
                      <w:rFonts w:ascii="Courier New" w:eastAsiaTheme="minorHAnsi" w:hAnsi="Courier New" w:cs="Courier New"/>
                      <w:sz w:val="20"/>
                      <w:szCs w:val="20"/>
                      <w:lang w:val="en-US" w:eastAsia="en-US"/>
                    </w:rPr>
                  </w:rPrChange>
                </w:rPr>
                <w:delText xml:space="preserve">234: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42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commit</w:delText>
              </w:r>
              <w:r w:rsidRPr="00866AF5" w:rsidDel="00866AF5">
                <w:rPr>
                  <w:rFonts w:ascii="Courier New" w:eastAsiaTheme="minorHAnsi" w:hAnsi="Courier New" w:cs="Courier New"/>
                  <w:sz w:val="20"/>
                  <w:szCs w:val="20"/>
                  <w:lang w:eastAsia="en-US"/>
                  <w:rPrChange w:id="942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28" w:author="Анастасия ." w:date="2023-10-11T17:39:00Z"/>
                <w:rFonts w:ascii="Courier New" w:eastAsiaTheme="minorHAnsi" w:hAnsi="Courier New" w:cs="Courier New"/>
                <w:sz w:val="20"/>
                <w:szCs w:val="20"/>
                <w:lang w:eastAsia="en-US"/>
                <w:rPrChange w:id="9429" w:author="Анастасия ." w:date="2023-10-11T17:39:00Z">
                  <w:rPr>
                    <w:del w:id="9430" w:author="Анастасия ." w:date="2023-10-11T17:39:00Z"/>
                    <w:rFonts w:ascii="Courier New" w:eastAsiaTheme="minorHAnsi" w:hAnsi="Courier New" w:cs="Courier New"/>
                    <w:sz w:val="20"/>
                    <w:szCs w:val="20"/>
                    <w:lang w:val="en-US" w:eastAsia="en-US"/>
                  </w:rPr>
                </w:rPrChange>
              </w:rPr>
              <w:pPrChange w:id="9431" w:author="Анастасия ." w:date="2023-10-11T17:39:00Z">
                <w:pPr>
                  <w:tabs>
                    <w:tab w:val="left" w:pos="1489"/>
                    <w:tab w:val="left" w:pos="1709"/>
                  </w:tabs>
                  <w:ind w:firstLine="0"/>
                  <w:jc w:val="left"/>
                </w:pPr>
              </w:pPrChange>
            </w:pPr>
            <w:del w:id="9432" w:author="Анастасия ." w:date="2023-10-11T17:39:00Z">
              <w:r w:rsidRPr="00866AF5" w:rsidDel="00866AF5">
                <w:rPr>
                  <w:rFonts w:ascii="Courier New" w:eastAsiaTheme="minorHAnsi" w:hAnsi="Courier New" w:cs="Courier New"/>
                  <w:sz w:val="20"/>
                  <w:szCs w:val="20"/>
                  <w:lang w:eastAsia="en-US"/>
                  <w:rPrChange w:id="9433" w:author="Анастасия ." w:date="2023-10-11T17:39:00Z">
                    <w:rPr>
                      <w:rFonts w:ascii="Courier New" w:eastAsiaTheme="minorHAnsi" w:hAnsi="Courier New" w:cs="Courier New"/>
                      <w:sz w:val="20"/>
                      <w:szCs w:val="20"/>
                      <w:lang w:val="en-US" w:eastAsia="en-US"/>
                    </w:rPr>
                  </w:rPrChange>
                </w:rPr>
                <w:delText xml:space="preserve">235: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34" w:author="Анастасия ." w:date="2023-10-11T17:39:00Z"/>
                <w:rFonts w:ascii="Courier New" w:eastAsiaTheme="minorHAnsi" w:hAnsi="Courier New" w:cs="Courier New"/>
                <w:sz w:val="20"/>
                <w:szCs w:val="20"/>
                <w:lang w:eastAsia="en-US"/>
                <w:rPrChange w:id="9435" w:author="Анастасия ." w:date="2023-10-11T17:39:00Z">
                  <w:rPr>
                    <w:del w:id="9436" w:author="Анастасия ." w:date="2023-10-11T17:39:00Z"/>
                    <w:rFonts w:ascii="Courier New" w:eastAsiaTheme="minorHAnsi" w:hAnsi="Courier New" w:cs="Courier New"/>
                    <w:sz w:val="20"/>
                    <w:szCs w:val="20"/>
                    <w:lang w:val="en-US" w:eastAsia="en-US"/>
                  </w:rPr>
                </w:rPrChange>
              </w:rPr>
              <w:pPrChange w:id="9437" w:author="Анастасия ." w:date="2023-10-11T17:39:00Z">
                <w:pPr>
                  <w:tabs>
                    <w:tab w:val="left" w:pos="1489"/>
                    <w:tab w:val="left" w:pos="1709"/>
                  </w:tabs>
                  <w:ind w:firstLine="0"/>
                  <w:jc w:val="left"/>
                </w:pPr>
              </w:pPrChange>
            </w:pPr>
            <w:del w:id="9438" w:author="Анастасия ." w:date="2023-10-11T17:39:00Z">
              <w:r w:rsidRPr="00866AF5" w:rsidDel="00866AF5">
                <w:rPr>
                  <w:rFonts w:ascii="Courier New" w:eastAsiaTheme="minorHAnsi" w:hAnsi="Courier New" w:cs="Courier New"/>
                  <w:sz w:val="20"/>
                  <w:szCs w:val="20"/>
                  <w:lang w:eastAsia="en-US"/>
                  <w:rPrChange w:id="9439" w:author="Анастасия ." w:date="2023-10-11T17:39:00Z">
                    <w:rPr>
                      <w:rFonts w:ascii="Courier New" w:eastAsiaTheme="minorHAnsi" w:hAnsi="Courier New" w:cs="Courier New"/>
                      <w:sz w:val="20"/>
                      <w:szCs w:val="20"/>
                      <w:lang w:val="en-US" w:eastAsia="en-US"/>
                    </w:rPr>
                  </w:rPrChange>
                </w:rPr>
                <w:delText xml:space="preserve">236:         </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44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destroy</w:delText>
              </w:r>
              <w:r w:rsidRPr="00866AF5" w:rsidDel="00866AF5">
                <w:rPr>
                  <w:rFonts w:ascii="Courier New" w:eastAsiaTheme="minorHAnsi" w:hAnsi="Courier New" w:cs="Courier New"/>
                  <w:sz w:val="20"/>
                  <w:szCs w:val="20"/>
                  <w:lang w:eastAsia="en-US"/>
                  <w:rPrChange w:id="944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42" w:author="Анастасия ." w:date="2023-10-11T17:39:00Z"/>
                <w:rFonts w:ascii="Courier New" w:eastAsiaTheme="minorHAnsi" w:hAnsi="Courier New" w:cs="Courier New"/>
                <w:sz w:val="20"/>
                <w:szCs w:val="20"/>
                <w:lang w:eastAsia="en-US"/>
                <w:rPrChange w:id="9443" w:author="Анастасия ." w:date="2023-10-11T17:39:00Z">
                  <w:rPr>
                    <w:del w:id="9444" w:author="Анастасия ." w:date="2023-10-11T17:39:00Z"/>
                    <w:rFonts w:ascii="Courier New" w:eastAsiaTheme="minorHAnsi" w:hAnsi="Courier New" w:cs="Courier New"/>
                    <w:sz w:val="20"/>
                    <w:szCs w:val="20"/>
                    <w:lang w:val="en-US" w:eastAsia="en-US"/>
                  </w:rPr>
                </w:rPrChange>
              </w:rPr>
              <w:pPrChange w:id="9445" w:author="Анастасия ." w:date="2023-10-11T17:39:00Z">
                <w:pPr>
                  <w:tabs>
                    <w:tab w:val="left" w:pos="1489"/>
                    <w:tab w:val="left" w:pos="1709"/>
                  </w:tabs>
                  <w:ind w:firstLine="0"/>
                  <w:jc w:val="left"/>
                </w:pPr>
              </w:pPrChange>
            </w:pPr>
            <w:del w:id="9446" w:author="Анастасия ." w:date="2023-10-11T17:39:00Z">
              <w:r w:rsidRPr="00866AF5" w:rsidDel="00866AF5">
                <w:rPr>
                  <w:rFonts w:ascii="Courier New" w:eastAsiaTheme="minorHAnsi" w:hAnsi="Courier New" w:cs="Courier New"/>
                  <w:sz w:val="20"/>
                  <w:szCs w:val="20"/>
                  <w:lang w:eastAsia="en-US"/>
                  <w:rPrChange w:id="9447" w:author="Анастасия ." w:date="2023-10-11T17:39:00Z">
                    <w:rPr>
                      <w:rFonts w:ascii="Courier New" w:eastAsiaTheme="minorHAnsi" w:hAnsi="Courier New" w:cs="Courier New"/>
                      <w:sz w:val="20"/>
                      <w:szCs w:val="20"/>
                      <w:lang w:val="en-US" w:eastAsia="en-US"/>
                    </w:rPr>
                  </w:rPrChange>
                </w:rPr>
                <w:delText xml:space="preserve">237:         </w:delText>
              </w:r>
              <w:r w:rsidRPr="000975EC" w:rsidDel="00866AF5">
                <w:rPr>
                  <w:rFonts w:ascii="Courier New" w:eastAsiaTheme="minorHAnsi" w:hAnsi="Courier New" w:cs="Courier New"/>
                  <w:sz w:val="20"/>
                  <w:szCs w:val="20"/>
                  <w:lang w:val="en-US" w:eastAsia="en-US"/>
                </w:rPr>
                <w:delText>cof</w:delText>
              </w:r>
              <w:r w:rsidRPr="00866AF5" w:rsidDel="00866AF5">
                <w:rPr>
                  <w:rFonts w:ascii="Courier New" w:eastAsiaTheme="minorHAnsi" w:hAnsi="Courier New" w:cs="Courier New"/>
                  <w:sz w:val="20"/>
                  <w:szCs w:val="20"/>
                  <w:lang w:eastAsia="en-US"/>
                  <w:rPrChange w:id="944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944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50" w:author="Анастасия ." w:date="2023-10-11T17:39:00Z"/>
                <w:rFonts w:ascii="Courier New" w:eastAsiaTheme="minorHAnsi" w:hAnsi="Courier New" w:cs="Courier New"/>
                <w:sz w:val="20"/>
                <w:szCs w:val="20"/>
                <w:lang w:eastAsia="en-US"/>
                <w:rPrChange w:id="9451" w:author="Анастасия ." w:date="2023-10-11T17:39:00Z">
                  <w:rPr>
                    <w:del w:id="9452" w:author="Анастасия ." w:date="2023-10-11T17:39:00Z"/>
                    <w:rFonts w:ascii="Courier New" w:eastAsiaTheme="minorHAnsi" w:hAnsi="Courier New" w:cs="Courier New"/>
                    <w:sz w:val="20"/>
                    <w:szCs w:val="20"/>
                    <w:lang w:val="en-US" w:eastAsia="en-US"/>
                  </w:rPr>
                </w:rPrChange>
              </w:rPr>
              <w:pPrChange w:id="9453" w:author="Анастасия ." w:date="2023-10-11T17:39:00Z">
                <w:pPr>
                  <w:tabs>
                    <w:tab w:val="left" w:pos="1489"/>
                    <w:tab w:val="left" w:pos="1709"/>
                  </w:tabs>
                  <w:ind w:firstLine="0"/>
                  <w:jc w:val="left"/>
                </w:pPr>
              </w:pPrChange>
            </w:pPr>
            <w:del w:id="9454" w:author="Анастасия ." w:date="2023-10-11T17:39:00Z">
              <w:r w:rsidRPr="00866AF5" w:rsidDel="00866AF5">
                <w:rPr>
                  <w:rFonts w:ascii="Courier New" w:eastAsiaTheme="minorHAnsi" w:hAnsi="Courier New" w:cs="Courier New"/>
                  <w:sz w:val="20"/>
                  <w:szCs w:val="20"/>
                  <w:lang w:eastAsia="en-US"/>
                  <w:rPrChange w:id="9455" w:author="Анастасия ." w:date="2023-10-11T17:39:00Z">
                    <w:rPr>
                      <w:rFonts w:ascii="Courier New" w:eastAsiaTheme="minorHAnsi" w:hAnsi="Courier New" w:cs="Courier New"/>
                      <w:sz w:val="20"/>
                      <w:szCs w:val="20"/>
                      <w:lang w:val="en-US" w:eastAsia="en-US"/>
                    </w:rPr>
                  </w:rPrChange>
                </w:rPr>
                <w:delText xml:space="preserve">238: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45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945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58" w:author="Анастасия ." w:date="2023-10-11T17:39:00Z"/>
                <w:rFonts w:ascii="Courier New" w:eastAsiaTheme="minorHAnsi" w:hAnsi="Courier New" w:cs="Courier New"/>
                <w:sz w:val="20"/>
                <w:szCs w:val="20"/>
                <w:lang w:eastAsia="en-US"/>
                <w:rPrChange w:id="9459" w:author="Анастасия ." w:date="2023-10-11T17:39:00Z">
                  <w:rPr>
                    <w:del w:id="9460" w:author="Анастасия ." w:date="2023-10-11T17:39:00Z"/>
                    <w:rFonts w:ascii="Courier New" w:eastAsiaTheme="minorHAnsi" w:hAnsi="Courier New" w:cs="Courier New"/>
                    <w:sz w:val="20"/>
                    <w:szCs w:val="20"/>
                    <w:lang w:val="en-US" w:eastAsia="en-US"/>
                  </w:rPr>
                </w:rPrChange>
              </w:rPr>
              <w:pPrChange w:id="9461" w:author="Анастасия ." w:date="2023-10-11T17:39:00Z">
                <w:pPr>
                  <w:tabs>
                    <w:tab w:val="left" w:pos="1489"/>
                    <w:tab w:val="left" w:pos="1709"/>
                  </w:tabs>
                  <w:ind w:firstLine="0"/>
                  <w:jc w:val="left"/>
                </w:pPr>
              </w:pPrChange>
            </w:pPr>
            <w:del w:id="9462" w:author="Анастасия ." w:date="2023-10-11T17:39:00Z">
              <w:r w:rsidRPr="00866AF5" w:rsidDel="00866AF5">
                <w:rPr>
                  <w:rFonts w:ascii="Courier New" w:eastAsiaTheme="minorHAnsi" w:hAnsi="Courier New" w:cs="Courier New"/>
                  <w:sz w:val="20"/>
                  <w:szCs w:val="20"/>
                  <w:lang w:eastAsia="en-US"/>
                  <w:rPrChange w:id="9463" w:author="Анастасия ." w:date="2023-10-11T17:39:00Z">
                    <w:rPr>
                      <w:rFonts w:ascii="Courier New" w:eastAsiaTheme="minorHAnsi" w:hAnsi="Courier New" w:cs="Courier New"/>
                      <w:sz w:val="20"/>
                      <w:szCs w:val="20"/>
                      <w:lang w:val="en-US" w:eastAsia="en-US"/>
                    </w:rPr>
                  </w:rPrChange>
                </w:rPr>
                <w:delText xml:space="preserve">239: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64" w:author="Анастасия ." w:date="2023-10-11T17:39:00Z"/>
                <w:rFonts w:ascii="Courier New" w:eastAsiaTheme="minorHAnsi" w:hAnsi="Courier New" w:cs="Courier New"/>
                <w:sz w:val="20"/>
                <w:szCs w:val="20"/>
                <w:lang w:eastAsia="en-US"/>
                <w:rPrChange w:id="9465" w:author="Анастасия ." w:date="2023-10-11T17:39:00Z">
                  <w:rPr>
                    <w:del w:id="9466" w:author="Анастасия ." w:date="2023-10-11T17:39:00Z"/>
                    <w:rFonts w:ascii="Courier New" w:eastAsiaTheme="minorHAnsi" w:hAnsi="Courier New" w:cs="Courier New"/>
                    <w:sz w:val="20"/>
                    <w:szCs w:val="20"/>
                    <w:lang w:val="en-US" w:eastAsia="en-US"/>
                  </w:rPr>
                </w:rPrChange>
              </w:rPr>
              <w:pPrChange w:id="9467" w:author="Анастасия ." w:date="2023-10-11T17:39:00Z">
                <w:pPr>
                  <w:tabs>
                    <w:tab w:val="left" w:pos="1489"/>
                    <w:tab w:val="left" w:pos="1709"/>
                  </w:tabs>
                  <w:ind w:firstLine="0"/>
                  <w:jc w:val="left"/>
                </w:pPr>
              </w:pPrChange>
            </w:pPr>
            <w:del w:id="9468" w:author="Анастасия ." w:date="2023-10-11T17:39:00Z">
              <w:r w:rsidRPr="00866AF5" w:rsidDel="00866AF5">
                <w:rPr>
                  <w:rFonts w:ascii="Courier New" w:eastAsiaTheme="minorHAnsi" w:hAnsi="Courier New" w:cs="Courier New"/>
                  <w:sz w:val="20"/>
                  <w:szCs w:val="20"/>
                  <w:lang w:eastAsia="en-US"/>
                  <w:rPrChange w:id="9469" w:author="Анастасия ." w:date="2023-10-11T17:39:00Z">
                    <w:rPr>
                      <w:rFonts w:ascii="Courier New" w:eastAsiaTheme="minorHAnsi" w:hAnsi="Courier New" w:cs="Courier New"/>
                      <w:sz w:val="20"/>
                      <w:szCs w:val="20"/>
                      <w:lang w:val="en-US" w:eastAsia="en-US"/>
                    </w:rPr>
                  </w:rPrChange>
                </w:rPr>
                <w:delText xml:space="preserve">240:     </w:delText>
              </w:r>
              <w:r w:rsidRPr="000975EC" w:rsidDel="00866AF5">
                <w:rPr>
                  <w:rFonts w:ascii="Courier New" w:eastAsiaTheme="minorHAnsi" w:hAnsi="Courier New" w:cs="Courier New"/>
                  <w:sz w:val="20"/>
                  <w:szCs w:val="20"/>
                  <w:lang w:val="en-US" w:eastAsia="en-US"/>
                </w:rPr>
                <w:delText>save</w:delText>
              </w:r>
              <w:r w:rsidRPr="00866AF5" w:rsidDel="00866AF5">
                <w:rPr>
                  <w:rFonts w:ascii="Courier New" w:eastAsiaTheme="minorHAnsi" w:hAnsi="Courier New" w:cs="Courier New"/>
                  <w:sz w:val="20"/>
                  <w:szCs w:val="20"/>
                  <w:lang w:eastAsia="en-US"/>
                  <w:rPrChange w:id="9470"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471"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47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47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47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text</w:delText>
              </w:r>
              <w:r w:rsidRPr="00866AF5" w:rsidDel="00866AF5">
                <w:rPr>
                  <w:rFonts w:ascii="Courier New" w:eastAsiaTheme="minorHAnsi" w:hAnsi="Courier New" w:cs="Courier New"/>
                  <w:sz w:val="20"/>
                  <w:szCs w:val="20"/>
                  <w:lang w:eastAsia="en-US"/>
                  <w:rPrChange w:id="9475" w:author="Анастасия ." w:date="2023-10-11T17:39:00Z">
                    <w:rPr>
                      <w:rFonts w:ascii="Courier New" w:eastAsiaTheme="minorHAnsi" w:hAnsi="Courier New" w:cs="Courier New"/>
                      <w:sz w:val="20"/>
                      <w:szCs w:val="20"/>
                      <w:lang w:val="en-US" w:eastAsia="en-US"/>
                    </w:rPr>
                  </w:rPrChange>
                </w:rPr>
                <w:delText xml:space="preserve">="Сохранить", </w:delText>
              </w:r>
              <w:r w:rsidRPr="000975EC" w:rsidDel="00866AF5">
                <w:rPr>
                  <w:rFonts w:ascii="Courier New" w:eastAsiaTheme="minorHAnsi" w:hAnsi="Courier New" w:cs="Courier New"/>
                  <w:sz w:val="20"/>
                  <w:szCs w:val="20"/>
                  <w:lang w:val="en-US" w:eastAsia="en-US"/>
                </w:rPr>
                <w:delText>command</w:delText>
              </w:r>
              <w:r w:rsidRPr="00866AF5" w:rsidDel="00866AF5">
                <w:rPr>
                  <w:rFonts w:ascii="Courier New" w:eastAsiaTheme="minorHAnsi" w:hAnsi="Courier New" w:cs="Courier New"/>
                  <w:sz w:val="20"/>
                  <w:szCs w:val="20"/>
                  <w:lang w:eastAsia="en-US"/>
                  <w:rPrChange w:id="947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save</w:delText>
              </w:r>
              <w:r w:rsidRPr="00866AF5" w:rsidDel="00866AF5">
                <w:rPr>
                  <w:rFonts w:ascii="Courier New" w:eastAsiaTheme="minorHAnsi" w:hAnsi="Courier New" w:cs="Courier New"/>
                  <w:sz w:val="20"/>
                  <w:szCs w:val="20"/>
                  <w:lang w:eastAsia="en-US"/>
                  <w:rPrChange w:id="947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checkbox</w:delText>
              </w:r>
              <w:r w:rsidRPr="00866AF5" w:rsidDel="00866AF5">
                <w:rPr>
                  <w:rFonts w:ascii="Courier New" w:eastAsiaTheme="minorHAnsi" w:hAnsi="Courier New" w:cs="Courier New"/>
                  <w:sz w:val="20"/>
                  <w:szCs w:val="20"/>
                  <w:lang w:eastAsia="en-US"/>
                  <w:rPrChange w:id="947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79" w:author="Анастасия ." w:date="2023-10-11T17:39:00Z"/>
                <w:rFonts w:ascii="Courier New" w:eastAsiaTheme="minorHAnsi" w:hAnsi="Courier New" w:cs="Courier New"/>
                <w:sz w:val="20"/>
                <w:szCs w:val="20"/>
                <w:lang w:eastAsia="en-US"/>
                <w:rPrChange w:id="9480" w:author="Анастасия ." w:date="2023-10-11T17:39:00Z">
                  <w:rPr>
                    <w:del w:id="9481" w:author="Анастасия ." w:date="2023-10-11T17:39:00Z"/>
                    <w:rFonts w:ascii="Courier New" w:eastAsiaTheme="minorHAnsi" w:hAnsi="Courier New" w:cs="Courier New"/>
                    <w:sz w:val="20"/>
                    <w:szCs w:val="20"/>
                    <w:lang w:val="en-US" w:eastAsia="en-US"/>
                  </w:rPr>
                </w:rPrChange>
              </w:rPr>
              <w:pPrChange w:id="9482" w:author="Анастасия ." w:date="2023-10-11T17:39:00Z">
                <w:pPr>
                  <w:tabs>
                    <w:tab w:val="left" w:pos="1489"/>
                    <w:tab w:val="left" w:pos="1709"/>
                  </w:tabs>
                  <w:ind w:firstLine="0"/>
                  <w:jc w:val="left"/>
                </w:pPr>
              </w:pPrChange>
            </w:pPr>
            <w:del w:id="9483" w:author="Анастасия ." w:date="2023-10-11T17:39:00Z">
              <w:r w:rsidRPr="00866AF5" w:rsidDel="00866AF5">
                <w:rPr>
                  <w:rFonts w:ascii="Courier New" w:eastAsiaTheme="minorHAnsi" w:hAnsi="Courier New" w:cs="Courier New"/>
                  <w:sz w:val="20"/>
                  <w:szCs w:val="20"/>
                  <w:lang w:eastAsia="en-US"/>
                  <w:rPrChange w:id="9484" w:author="Анастасия ." w:date="2023-10-11T17:39:00Z">
                    <w:rPr>
                      <w:rFonts w:ascii="Courier New" w:eastAsiaTheme="minorHAnsi" w:hAnsi="Courier New" w:cs="Courier New"/>
                      <w:sz w:val="20"/>
                      <w:szCs w:val="20"/>
                      <w:lang w:val="en-US" w:eastAsia="en-US"/>
                    </w:rPr>
                  </w:rPrChange>
                </w:rPr>
                <w:delText xml:space="preserve">241:     </w:delText>
              </w:r>
              <w:r w:rsidRPr="000975EC" w:rsidDel="00866AF5">
                <w:rPr>
                  <w:rFonts w:ascii="Courier New" w:eastAsiaTheme="minorHAnsi" w:hAnsi="Courier New" w:cs="Courier New"/>
                  <w:sz w:val="20"/>
                  <w:szCs w:val="20"/>
                  <w:lang w:val="en-US" w:eastAsia="en-US"/>
                </w:rPr>
                <w:delText>save</w:delText>
              </w:r>
              <w:r w:rsidRPr="00866AF5" w:rsidDel="00866AF5">
                <w:rPr>
                  <w:rFonts w:ascii="Courier New" w:eastAsiaTheme="minorHAnsi" w:hAnsi="Courier New" w:cs="Courier New"/>
                  <w:sz w:val="20"/>
                  <w:szCs w:val="20"/>
                  <w:lang w:eastAsia="en-US"/>
                  <w:rPrChange w:id="9485"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48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pack</w:delText>
              </w:r>
              <w:r w:rsidRPr="00866AF5" w:rsidDel="00866AF5">
                <w:rPr>
                  <w:rFonts w:ascii="Courier New" w:eastAsiaTheme="minorHAnsi" w:hAnsi="Courier New" w:cs="Courier New"/>
                  <w:sz w:val="20"/>
                  <w:szCs w:val="20"/>
                  <w:lang w:eastAsia="en-US"/>
                  <w:rPrChange w:id="9487"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88" w:author="Анастасия ." w:date="2023-10-11T17:39:00Z"/>
                <w:rFonts w:ascii="Courier New" w:eastAsiaTheme="minorHAnsi" w:hAnsi="Courier New" w:cs="Courier New"/>
                <w:sz w:val="20"/>
                <w:szCs w:val="20"/>
                <w:lang w:eastAsia="en-US"/>
                <w:rPrChange w:id="9489" w:author="Анастасия ." w:date="2023-10-11T17:39:00Z">
                  <w:rPr>
                    <w:del w:id="9490" w:author="Анастасия ." w:date="2023-10-11T17:39:00Z"/>
                    <w:rFonts w:ascii="Courier New" w:eastAsiaTheme="minorHAnsi" w:hAnsi="Courier New" w:cs="Courier New"/>
                    <w:sz w:val="20"/>
                    <w:szCs w:val="20"/>
                    <w:lang w:val="en-US" w:eastAsia="en-US"/>
                  </w:rPr>
                </w:rPrChange>
              </w:rPr>
              <w:pPrChange w:id="9491" w:author="Анастасия ." w:date="2023-10-11T17:39:00Z">
                <w:pPr>
                  <w:tabs>
                    <w:tab w:val="left" w:pos="1489"/>
                    <w:tab w:val="left" w:pos="1709"/>
                  </w:tabs>
                  <w:ind w:firstLine="0"/>
                  <w:jc w:val="left"/>
                </w:pPr>
              </w:pPrChange>
            </w:pPr>
            <w:del w:id="9492" w:author="Анастасия ." w:date="2023-10-11T17:39:00Z">
              <w:r w:rsidRPr="00866AF5" w:rsidDel="00866AF5">
                <w:rPr>
                  <w:rFonts w:ascii="Courier New" w:eastAsiaTheme="minorHAnsi" w:hAnsi="Courier New" w:cs="Courier New"/>
                  <w:sz w:val="20"/>
                  <w:szCs w:val="20"/>
                  <w:lang w:eastAsia="en-US"/>
                  <w:rPrChange w:id="9493" w:author="Анастасия ." w:date="2023-10-11T17:39:00Z">
                    <w:rPr>
                      <w:rFonts w:ascii="Courier New" w:eastAsiaTheme="minorHAnsi" w:hAnsi="Courier New" w:cs="Courier New"/>
                      <w:sz w:val="20"/>
                      <w:szCs w:val="20"/>
                      <w:lang w:val="en-US" w:eastAsia="en-US"/>
                    </w:rPr>
                  </w:rPrChange>
                </w:rPr>
                <w:delText xml:space="preserve">242: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494" w:author="Анастасия ." w:date="2023-10-11T17:39:00Z"/>
                <w:rFonts w:ascii="Courier New" w:eastAsiaTheme="minorHAnsi" w:hAnsi="Courier New" w:cs="Courier New"/>
                <w:sz w:val="20"/>
                <w:szCs w:val="20"/>
                <w:lang w:eastAsia="en-US"/>
                <w:rPrChange w:id="9495" w:author="Анастасия ." w:date="2023-10-11T17:39:00Z">
                  <w:rPr>
                    <w:del w:id="9496" w:author="Анастасия ." w:date="2023-10-11T17:39:00Z"/>
                    <w:rFonts w:ascii="Courier New" w:eastAsiaTheme="minorHAnsi" w:hAnsi="Courier New" w:cs="Courier New"/>
                    <w:sz w:val="20"/>
                    <w:szCs w:val="20"/>
                    <w:lang w:val="en-US" w:eastAsia="en-US"/>
                  </w:rPr>
                </w:rPrChange>
              </w:rPr>
              <w:pPrChange w:id="9497" w:author="Анастасия ." w:date="2023-10-11T17:39:00Z">
                <w:pPr>
                  <w:tabs>
                    <w:tab w:val="left" w:pos="1489"/>
                    <w:tab w:val="left" w:pos="1709"/>
                  </w:tabs>
                  <w:ind w:firstLine="0"/>
                  <w:jc w:val="left"/>
                </w:pPr>
              </w:pPrChange>
            </w:pPr>
            <w:del w:id="9498" w:author="Анастасия ." w:date="2023-10-11T17:39:00Z">
              <w:r w:rsidRPr="00866AF5" w:rsidDel="00866AF5">
                <w:rPr>
                  <w:rFonts w:ascii="Courier New" w:eastAsiaTheme="minorHAnsi" w:hAnsi="Courier New" w:cs="Courier New"/>
                  <w:sz w:val="20"/>
                  <w:szCs w:val="20"/>
                  <w:lang w:eastAsia="en-US"/>
                  <w:rPrChange w:id="9499" w:author="Анастасия ." w:date="2023-10-11T17:39:00Z">
                    <w:rPr>
                      <w:rFonts w:ascii="Courier New" w:eastAsiaTheme="minorHAnsi" w:hAnsi="Courier New" w:cs="Courier New"/>
                      <w:sz w:val="20"/>
                      <w:szCs w:val="20"/>
                      <w:lang w:val="en-US" w:eastAsia="en-US"/>
                    </w:rPr>
                  </w:rPrChange>
                </w:rPr>
                <w:delText xml:space="preserve">243:     </w:delText>
              </w:r>
              <w:r w:rsidRPr="000975EC" w:rsidDel="00866AF5">
                <w:rPr>
                  <w:rFonts w:ascii="Courier New" w:eastAsiaTheme="minorHAnsi" w:hAnsi="Courier New" w:cs="Courier New"/>
                  <w:sz w:val="20"/>
                  <w:szCs w:val="20"/>
                  <w:lang w:val="en-US" w:eastAsia="en-US"/>
                </w:rPr>
                <w:delText>fwin</w:delText>
              </w:r>
              <w:r w:rsidRPr="00866AF5" w:rsidDel="00866AF5">
                <w:rPr>
                  <w:rFonts w:ascii="Courier New" w:eastAsiaTheme="minorHAnsi" w:hAnsi="Courier New" w:cs="Courier New"/>
                  <w:sz w:val="20"/>
                  <w:szCs w:val="20"/>
                  <w:lang w:eastAsia="en-US"/>
                  <w:rPrChange w:id="950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mainloop</w:delText>
              </w:r>
              <w:r w:rsidRPr="00866AF5" w:rsidDel="00866AF5">
                <w:rPr>
                  <w:rFonts w:ascii="Courier New" w:eastAsiaTheme="minorHAnsi" w:hAnsi="Courier New" w:cs="Courier New"/>
                  <w:sz w:val="20"/>
                  <w:szCs w:val="20"/>
                  <w:lang w:eastAsia="en-US"/>
                  <w:rPrChange w:id="9501" w:author="Анастасия ." w:date="2023-10-11T17:39:00Z">
                    <w:rPr>
                      <w:rFonts w:ascii="Courier New" w:eastAsiaTheme="minorHAnsi" w:hAnsi="Courier New" w:cs="Courier New"/>
                      <w:sz w:val="20"/>
                      <w:szCs w:val="20"/>
                      <w:lang w:val="en-US" w:eastAsia="en-US"/>
                    </w:rPr>
                  </w:rPrChange>
                </w:rPr>
                <w:delText xml:space="preserve">()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02" w:author="Анастасия ." w:date="2023-10-11T17:39:00Z"/>
                <w:rFonts w:ascii="Courier New" w:eastAsiaTheme="minorHAnsi" w:hAnsi="Courier New" w:cs="Courier New"/>
                <w:sz w:val="20"/>
                <w:szCs w:val="20"/>
                <w:lang w:eastAsia="en-US"/>
                <w:rPrChange w:id="9503" w:author="Анастасия ." w:date="2023-10-11T17:39:00Z">
                  <w:rPr>
                    <w:del w:id="9504" w:author="Анастасия ." w:date="2023-10-11T17:39:00Z"/>
                    <w:rFonts w:ascii="Courier New" w:eastAsiaTheme="minorHAnsi" w:hAnsi="Courier New" w:cs="Courier New"/>
                    <w:sz w:val="20"/>
                    <w:szCs w:val="20"/>
                    <w:lang w:val="en-US" w:eastAsia="en-US"/>
                  </w:rPr>
                </w:rPrChange>
              </w:rPr>
              <w:pPrChange w:id="9505" w:author="Анастасия ." w:date="2023-10-11T17:39:00Z">
                <w:pPr>
                  <w:tabs>
                    <w:tab w:val="left" w:pos="1489"/>
                    <w:tab w:val="left" w:pos="1709"/>
                  </w:tabs>
                  <w:ind w:firstLine="0"/>
                  <w:jc w:val="left"/>
                </w:pPr>
              </w:pPrChange>
            </w:pPr>
            <w:del w:id="9506" w:author="Анастасия ." w:date="2023-10-11T17:39:00Z">
              <w:r w:rsidRPr="00866AF5" w:rsidDel="00866AF5">
                <w:rPr>
                  <w:rFonts w:ascii="Courier New" w:eastAsiaTheme="minorHAnsi" w:hAnsi="Courier New" w:cs="Courier New"/>
                  <w:sz w:val="20"/>
                  <w:szCs w:val="20"/>
                  <w:lang w:eastAsia="en-US"/>
                  <w:rPrChange w:id="9507" w:author="Анастасия ." w:date="2023-10-11T17:39:00Z">
                    <w:rPr>
                      <w:rFonts w:ascii="Courier New" w:eastAsiaTheme="minorHAnsi" w:hAnsi="Courier New" w:cs="Courier New"/>
                      <w:sz w:val="20"/>
                      <w:szCs w:val="20"/>
                      <w:lang w:val="en-US" w:eastAsia="en-US"/>
                    </w:rPr>
                  </w:rPrChange>
                </w:rPr>
                <w:delText xml:space="preserve">244: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08" w:author="Анастасия ." w:date="2023-10-11T17:39:00Z"/>
                <w:rFonts w:ascii="Courier New" w:eastAsiaTheme="minorHAnsi" w:hAnsi="Courier New" w:cs="Courier New"/>
                <w:sz w:val="20"/>
                <w:szCs w:val="20"/>
                <w:lang w:eastAsia="en-US"/>
                <w:rPrChange w:id="9509" w:author="Анастасия ." w:date="2023-10-11T17:39:00Z">
                  <w:rPr>
                    <w:del w:id="9510" w:author="Анастасия ." w:date="2023-10-11T17:39:00Z"/>
                    <w:rFonts w:ascii="Courier New" w:eastAsiaTheme="minorHAnsi" w:hAnsi="Courier New" w:cs="Courier New"/>
                    <w:sz w:val="20"/>
                    <w:szCs w:val="20"/>
                    <w:lang w:val="en-US" w:eastAsia="en-US"/>
                  </w:rPr>
                </w:rPrChange>
              </w:rPr>
              <w:pPrChange w:id="9511" w:author="Анастасия ." w:date="2023-10-11T17:39:00Z">
                <w:pPr>
                  <w:tabs>
                    <w:tab w:val="left" w:pos="1489"/>
                    <w:tab w:val="left" w:pos="1709"/>
                  </w:tabs>
                  <w:ind w:firstLine="0"/>
                  <w:jc w:val="left"/>
                </w:pPr>
              </w:pPrChange>
            </w:pPr>
            <w:del w:id="9512" w:author="Анастасия ." w:date="2023-10-11T17:39:00Z">
              <w:r w:rsidRPr="00866AF5" w:rsidDel="00866AF5">
                <w:rPr>
                  <w:rFonts w:ascii="Courier New" w:eastAsiaTheme="minorHAnsi" w:hAnsi="Courier New" w:cs="Courier New"/>
                  <w:sz w:val="20"/>
                  <w:szCs w:val="20"/>
                  <w:lang w:eastAsia="en-US"/>
                  <w:rPrChange w:id="9513" w:author="Анастасия ." w:date="2023-10-11T17:39:00Z">
                    <w:rPr>
                      <w:rFonts w:ascii="Courier New" w:eastAsiaTheme="minorHAnsi" w:hAnsi="Courier New" w:cs="Courier New"/>
                      <w:sz w:val="20"/>
                      <w:szCs w:val="20"/>
                      <w:lang w:val="en-US" w:eastAsia="en-US"/>
                    </w:rPr>
                  </w:rPrChange>
                </w:rPr>
                <w:delText xml:space="preserve">245: </w:delText>
              </w:r>
              <w:r w:rsidRPr="000975EC"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9514"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cout</w:delText>
              </w:r>
              <w:r w:rsidRPr="00866AF5" w:rsidDel="00866AF5">
                <w:rPr>
                  <w:rFonts w:ascii="Courier New" w:eastAsiaTheme="minorHAnsi" w:hAnsi="Courier New" w:cs="Courier New"/>
                  <w:sz w:val="20"/>
                  <w:szCs w:val="20"/>
                  <w:lang w:eastAsia="en-US"/>
                  <w:rPrChange w:id="9515"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info</w:delText>
              </w:r>
              <w:r w:rsidRPr="00866AF5" w:rsidDel="00866AF5">
                <w:rPr>
                  <w:rFonts w:ascii="Courier New" w:eastAsiaTheme="minorHAnsi" w:hAnsi="Courier New" w:cs="Courier New"/>
                  <w:sz w:val="20"/>
                  <w:szCs w:val="20"/>
                  <w:lang w:eastAsia="en-US"/>
                  <w:rPrChange w:id="9516"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17" w:author="Анастасия ." w:date="2023-10-11T17:39:00Z"/>
                <w:rFonts w:ascii="Courier New" w:eastAsiaTheme="minorHAnsi" w:hAnsi="Courier New" w:cs="Courier New"/>
                <w:sz w:val="20"/>
                <w:szCs w:val="20"/>
                <w:lang w:eastAsia="en-US"/>
                <w:rPrChange w:id="9518" w:author="Анастасия ." w:date="2023-10-11T17:39:00Z">
                  <w:rPr>
                    <w:del w:id="9519" w:author="Анастасия ." w:date="2023-10-11T17:39:00Z"/>
                    <w:rFonts w:ascii="Courier New" w:eastAsiaTheme="minorHAnsi" w:hAnsi="Courier New" w:cs="Courier New"/>
                    <w:sz w:val="20"/>
                    <w:szCs w:val="20"/>
                    <w:lang w:val="en-US" w:eastAsia="en-US"/>
                  </w:rPr>
                </w:rPrChange>
              </w:rPr>
              <w:pPrChange w:id="9520" w:author="Анастасия ." w:date="2023-10-11T17:39:00Z">
                <w:pPr>
                  <w:tabs>
                    <w:tab w:val="left" w:pos="1489"/>
                    <w:tab w:val="left" w:pos="1709"/>
                  </w:tabs>
                  <w:ind w:firstLine="0"/>
                  <w:jc w:val="left"/>
                </w:pPr>
              </w:pPrChange>
            </w:pPr>
            <w:del w:id="9521" w:author="Анастасия ." w:date="2023-10-11T17:39:00Z">
              <w:r w:rsidRPr="00866AF5" w:rsidDel="00866AF5">
                <w:rPr>
                  <w:rFonts w:ascii="Courier New" w:eastAsiaTheme="minorHAnsi" w:hAnsi="Courier New" w:cs="Courier New"/>
                  <w:sz w:val="20"/>
                  <w:szCs w:val="20"/>
                  <w:lang w:eastAsia="en-US"/>
                  <w:rPrChange w:id="9522" w:author="Анастасия ." w:date="2023-10-11T17:39:00Z">
                    <w:rPr>
                      <w:rFonts w:ascii="Courier New" w:eastAsiaTheme="minorHAnsi" w:hAnsi="Courier New" w:cs="Courier New"/>
                      <w:sz w:val="20"/>
                      <w:szCs w:val="20"/>
                      <w:lang w:val="en-US" w:eastAsia="en-US"/>
                    </w:rPr>
                  </w:rPrChange>
                </w:rPr>
                <w:delText xml:space="preserve">246:     </w:delText>
              </w:r>
              <w:r w:rsidRPr="000975EC" w:rsidDel="00866AF5">
                <w:rPr>
                  <w:rFonts w:ascii="Courier New" w:eastAsiaTheme="minorHAnsi" w:hAnsi="Courier New" w:cs="Courier New"/>
                  <w:sz w:val="20"/>
                  <w:szCs w:val="20"/>
                  <w:lang w:val="en-US" w:eastAsia="en-US"/>
                </w:rPr>
                <w:delText>rot</w:delText>
              </w:r>
              <w:r w:rsidRPr="00866AF5" w:rsidDel="00866AF5">
                <w:rPr>
                  <w:rFonts w:ascii="Courier New" w:eastAsiaTheme="minorHAnsi" w:hAnsi="Courier New" w:cs="Courier New"/>
                  <w:sz w:val="20"/>
                  <w:szCs w:val="20"/>
                  <w:lang w:eastAsia="en-US"/>
                  <w:rPrChange w:id="9523"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52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525"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26" w:author="Анастасия ." w:date="2023-10-11T17:39:00Z"/>
                <w:rFonts w:ascii="Courier New" w:eastAsiaTheme="minorHAnsi" w:hAnsi="Courier New" w:cs="Courier New"/>
                <w:sz w:val="20"/>
                <w:szCs w:val="20"/>
                <w:lang w:eastAsia="en-US"/>
                <w:rPrChange w:id="9527" w:author="Анастасия ." w:date="2023-10-11T17:39:00Z">
                  <w:rPr>
                    <w:del w:id="9528" w:author="Анастасия ." w:date="2023-10-11T17:39:00Z"/>
                    <w:rFonts w:ascii="Courier New" w:eastAsiaTheme="minorHAnsi" w:hAnsi="Courier New" w:cs="Courier New"/>
                    <w:sz w:val="20"/>
                    <w:szCs w:val="20"/>
                    <w:lang w:val="en-US" w:eastAsia="en-US"/>
                  </w:rPr>
                </w:rPrChange>
              </w:rPr>
              <w:pPrChange w:id="9529" w:author="Анастасия ." w:date="2023-10-11T17:39:00Z">
                <w:pPr>
                  <w:tabs>
                    <w:tab w:val="left" w:pos="1489"/>
                    <w:tab w:val="left" w:pos="1709"/>
                  </w:tabs>
                  <w:ind w:firstLine="0"/>
                  <w:jc w:val="left"/>
                </w:pPr>
              </w:pPrChange>
            </w:pPr>
            <w:del w:id="9530" w:author="Анастасия ." w:date="2023-10-11T17:39:00Z">
              <w:r w:rsidRPr="00866AF5" w:rsidDel="00866AF5">
                <w:rPr>
                  <w:rFonts w:ascii="Courier New" w:eastAsiaTheme="minorHAnsi" w:hAnsi="Courier New" w:cs="Courier New"/>
                  <w:sz w:val="20"/>
                  <w:szCs w:val="20"/>
                  <w:lang w:eastAsia="en-US"/>
                  <w:rPrChange w:id="9531" w:author="Анастасия ." w:date="2023-10-11T17:39:00Z">
                    <w:rPr>
                      <w:rFonts w:ascii="Courier New" w:eastAsiaTheme="minorHAnsi" w:hAnsi="Courier New" w:cs="Courier New"/>
                      <w:sz w:val="20"/>
                      <w:szCs w:val="20"/>
                      <w:lang w:val="en-US" w:eastAsia="en-US"/>
                    </w:rPr>
                  </w:rPrChange>
                </w:rPr>
                <w:delText xml:space="preserve">247:     </w:delText>
              </w:r>
              <w:r w:rsidRPr="000975EC" w:rsidDel="00866AF5">
                <w:rPr>
                  <w:rFonts w:ascii="Courier New" w:eastAsiaTheme="minorHAnsi" w:hAnsi="Courier New" w:cs="Courier New"/>
                  <w:sz w:val="20"/>
                  <w:szCs w:val="20"/>
                  <w:lang w:val="en-US" w:eastAsia="en-US"/>
                </w:rPr>
                <w:delText>rot</w:delText>
              </w:r>
              <w:r w:rsidRPr="00866AF5" w:rsidDel="00866AF5">
                <w:rPr>
                  <w:rFonts w:ascii="Courier New" w:eastAsiaTheme="minorHAnsi" w:hAnsi="Courier New" w:cs="Courier New"/>
                  <w:sz w:val="20"/>
                  <w:szCs w:val="20"/>
                  <w:lang w:eastAsia="en-US"/>
                  <w:rPrChange w:id="953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withdraw</w:delText>
              </w:r>
              <w:r w:rsidRPr="00866AF5" w:rsidDel="00866AF5">
                <w:rPr>
                  <w:rFonts w:ascii="Courier New" w:eastAsiaTheme="minorHAnsi" w:hAnsi="Courier New" w:cs="Courier New"/>
                  <w:sz w:val="20"/>
                  <w:szCs w:val="20"/>
                  <w:lang w:eastAsia="en-US"/>
                  <w:rPrChange w:id="953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34" w:author="Анастасия ." w:date="2023-10-11T17:39:00Z"/>
                <w:rFonts w:ascii="Courier New" w:eastAsiaTheme="minorHAnsi" w:hAnsi="Courier New" w:cs="Courier New"/>
                <w:sz w:val="20"/>
                <w:szCs w:val="20"/>
                <w:lang w:eastAsia="en-US"/>
                <w:rPrChange w:id="9535" w:author="Анастасия ." w:date="2023-10-11T17:39:00Z">
                  <w:rPr>
                    <w:del w:id="9536" w:author="Анастасия ." w:date="2023-10-11T17:39:00Z"/>
                    <w:rFonts w:ascii="Courier New" w:eastAsiaTheme="minorHAnsi" w:hAnsi="Courier New" w:cs="Courier New"/>
                    <w:sz w:val="20"/>
                    <w:szCs w:val="20"/>
                    <w:lang w:val="en-US" w:eastAsia="en-US"/>
                  </w:rPr>
                </w:rPrChange>
              </w:rPr>
              <w:pPrChange w:id="9537" w:author="Анастасия ." w:date="2023-10-11T17:39:00Z">
                <w:pPr>
                  <w:tabs>
                    <w:tab w:val="left" w:pos="1489"/>
                    <w:tab w:val="left" w:pos="1709"/>
                  </w:tabs>
                  <w:ind w:firstLine="0"/>
                  <w:jc w:val="left"/>
                </w:pPr>
              </w:pPrChange>
            </w:pPr>
            <w:del w:id="9538" w:author="Анастасия ." w:date="2023-10-11T17:39:00Z">
              <w:r w:rsidRPr="00866AF5" w:rsidDel="00866AF5">
                <w:rPr>
                  <w:rFonts w:ascii="Courier New" w:eastAsiaTheme="minorHAnsi" w:hAnsi="Courier New" w:cs="Courier New"/>
                  <w:sz w:val="20"/>
                  <w:szCs w:val="20"/>
                  <w:lang w:eastAsia="en-US"/>
                  <w:rPrChange w:id="9539" w:author="Анастасия ." w:date="2023-10-11T17:39:00Z">
                    <w:rPr>
                      <w:rFonts w:ascii="Courier New" w:eastAsiaTheme="minorHAnsi" w:hAnsi="Courier New" w:cs="Courier New"/>
                      <w:sz w:val="20"/>
                      <w:szCs w:val="20"/>
                      <w:lang w:val="en-US" w:eastAsia="en-US"/>
                    </w:rPr>
                  </w:rPrChange>
                </w:rPr>
                <w:delText xml:space="preserve">248:     </w:delText>
              </w:r>
              <w:r w:rsidRPr="000975EC" w:rsidDel="00866AF5">
                <w:rPr>
                  <w:rFonts w:ascii="Courier New" w:eastAsiaTheme="minorHAnsi" w:hAnsi="Courier New" w:cs="Courier New"/>
                  <w:sz w:val="20"/>
                  <w:szCs w:val="20"/>
                  <w:lang w:val="en-US" w:eastAsia="en-US"/>
                </w:rPr>
                <w:delText>messagebox</w:delText>
              </w:r>
              <w:r w:rsidRPr="00866AF5" w:rsidDel="00866AF5">
                <w:rPr>
                  <w:rFonts w:ascii="Courier New" w:eastAsiaTheme="minorHAnsi" w:hAnsi="Courier New" w:cs="Courier New"/>
                  <w:sz w:val="20"/>
                  <w:szCs w:val="20"/>
                  <w:lang w:eastAsia="en-US"/>
                  <w:rPrChange w:id="954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showinfo</w:delText>
              </w:r>
              <w:r w:rsidRPr="00866AF5" w:rsidDel="00866AF5">
                <w:rPr>
                  <w:rFonts w:ascii="Courier New" w:eastAsiaTheme="minorHAnsi" w:hAnsi="Courier New" w:cs="Courier New"/>
                  <w:sz w:val="20"/>
                  <w:szCs w:val="20"/>
                  <w:lang w:eastAsia="en-US"/>
                  <w:rPrChange w:id="9541" w:author="Анастасия ." w:date="2023-10-11T17:39:00Z">
                    <w:rPr>
                      <w:rFonts w:ascii="Courier New" w:eastAsiaTheme="minorHAnsi" w:hAnsi="Courier New" w:cs="Courier New"/>
                      <w:sz w:val="20"/>
                      <w:szCs w:val="20"/>
                      <w:lang w:val="en-US" w:eastAsia="en-US"/>
                    </w:rPr>
                  </w:rPrChange>
                </w:rPr>
                <w:delText xml:space="preserve">("Окончание формирования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9542" w:author="Анастасия ." w:date="2023-10-11T17:39:00Z">
                    <w:rPr>
                      <w:rFonts w:ascii="Courier New" w:eastAsiaTheme="minorHAnsi" w:hAnsi="Courier New" w:cs="Courier New"/>
                      <w:sz w:val="20"/>
                      <w:szCs w:val="20"/>
                      <w:lang w:val="en-US" w:eastAsia="en-US"/>
                    </w:rPr>
                  </w:rPrChange>
                </w:rPr>
                <w:delText>-кодов",</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543" w:author="Анастасия ." w:date="2023-10-11T17:39:00Z"/>
                <w:rFonts w:ascii="Courier New" w:eastAsiaTheme="minorHAnsi" w:hAnsi="Courier New" w:cs="Courier New"/>
                <w:sz w:val="20"/>
                <w:szCs w:val="20"/>
                <w:lang w:eastAsia="en-US"/>
              </w:rPr>
              <w:pPrChange w:id="9544" w:author="Анастасия ." w:date="2023-10-11T17:39:00Z">
                <w:pPr>
                  <w:tabs>
                    <w:tab w:val="left" w:pos="1489"/>
                    <w:tab w:val="left" w:pos="1709"/>
                  </w:tabs>
                  <w:ind w:firstLine="0"/>
                  <w:jc w:val="left"/>
                </w:pPr>
              </w:pPrChange>
            </w:pPr>
            <w:del w:id="9545" w:author="Анастасия ." w:date="2023-10-11T17:39:00Z">
              <w:r w:rsidDel="00866AF5">
                <w:rPr>
                  <w:rFonts w:ascii="Courier New" w:eastAsiaTheme="minorHAnsi" w:hAnsi="Courier New" w:cs="Courier New"/>
                  <w:sz w:val="20"/>
                  <w:szCs w:val="20"/>
                  <w:lang w:eastAsia="en-US"/>
                </w:rPr>
                <w:delText xml:space="preserve">249:            </w:delText>
              </w:r>
              <w:r w:rsidRPr="000975EC" w:rsidDel="00866AF5">
                <w:rPr>
                  <w:rFonts w:ascii="Courier New" w:eastAsiaTheme="minorHAnsi" w:hAnsi="Courier New" w:cs="Courier New"/>
                  <w:sz w:val="20"/>
                  <w:szCs w:val="20"/>
                  <w:lang w:eastAsia="en-US"/>
                </w:rPr>
                <w:delText xml:space="preserve">"Сформированные </w:delText>
              </w:r>
              <w:r w:rsidRPr="000975EC" w:rsidDel="00866AF5">
                <w:rPr>
                  <w:rFonts w:ascii="Courier New" w:eastAsiaTheme="minorHAnsi" w:hAnsi="Courier New" w:cs="Courier New"/>
                  <w:sz w:val="20"/>
                  <w:szCs w:val="20"/>
                  <w:lang w:val="en-US" w:eastAsia="en-US"/>
                </w:rPr>
                <w:delText>QR</w:delText>
              </w:r>
              <w:r w:rsidRPr="000975EC" w:rsidDel="00866AF5">
                <w:rPr>
                  <w:rFonts w:ascii="Courier New" w:eastAsiaTheme="minorHAnsi" w:hAnsi="Courier New" w:cs="Courier New"/>
                  <w:sz w:val="20"/>
                  <w:szCs w:val="20"/>
                  <w:lang w:eastAsia="en-US"/>
                </w:rPr>
                <w:delText xml:space="preserve">-коды находятся в папке </w:delText>
              </w:r>
              <w:r w:rsidRPr="000975EC" w:rsidDel="00866AF5">
                <w:rPr>
                  <w:rFonts w:ascii="Courier New" w:eastAsiaTheme="minorHAnsi" w:hAnsi="Courier New" w:cs="Courier New"/>
                  <w:sz w:val="20"/>
                  <w:szCs w:val="20"/>
                  <w:lang w:val="en-US" w:eastAsia="en-US"/>
                </w:rPr>
                <w:delText>Ready</w:delText>
              </w:r>
              <w:r w:rsidRPr="000975EC" w:rsidDel="00866AF5">
                <w:rPr>
                  <w:rFonts w:ascii="Courier New" w:eastAsiaTheme="minorHAnsi" w:hAnsi="Courier New" w:cs="Courier New"/>
                  <w:sz w:val="20"/>
                  <w:szCs w:val="20"/>
                  <w:lang w:eastAsia="en-US"/>
                </w:rPr>
                <w:delText xml:space="preserve">.", </w:delText>
              </w:r>
              <w:r w:rsidRPr="000975EC" w:rsidDel="00866AF5">
                <w:rPr>
                  <w:rFonts w:ascii="Courier New" w:eastAsiaTheme="minorHAnsi" w:hAnsi="Courier New" w:cs="Courier New"/>
                  <w:sz w:val="20"/>
                  <w:szCs w:val="20"/>
                  <w:lang w:val="en-US" w:eastAsia="en-US"/>
                </w:rPr>
                <w:delText>parent</w:delText>
              </w:r>
              <w:r w:rsidRPr="000975EC" w:rsidDel="00866AF5">
                <w:rPr>
                  <w:rFonts w:ascii="Courier New" w:eastAsiaTheme="minorHAnsi" w:hAnsi="Courier New" w:cs="Courier New"/>
                  <w:sz w:val="20"/>
                  <w:szCs w:val="20"/>
                  <w:lang w:eastAsia="en-US"/>
                </w:rPr>
                <w:delText>=</w:delText>
              </w:r>
              <w:r w:rsidRPr="000975EC" w:rsidDel="00866AF5">
                <w:rPr>
                  <w:rFonts w:ascii="Courier New" w:eastAsiaTheme="minorHAnsi" w:hAnsi="Courier New" w:cs="Courier New"/>
                  <w:sz w:val="20"/>
                  <w:szCs w:val="20"/>
                  <w:lang w:val="en-US" w:eastAsia="en-US"/>
                </w:rPr>
                <w:delText>None</w:delText>
              </w:r>
              <w:r w:rsidRPr="000975EC" w:rsidDel="00866AF5">
                <w:rPr>
                  <w:rFonts w:ascii="Courier New" w:eastAsiaTheme="minorHAnsi" w:hAnsi="Courier New" w:cs="Courier New"/>
                  <w:sz w:val="20"/>
                  <w:szCs w:val="20"/>
                  <w:lang w:eastAsia="en-US"/>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46" w:author="Анастасия ." w:date="2023-10-11T17:39:00Z"/>
                <w:rFonts w:ascii="Courier New" w:eastAsiaTheme="minorHAnsi" w:hAnsi="Courier New" w:cs="Courier New"/>
                <w:sz w:val="20"/>
                <w:szCs w:val="20"/>
                <w:lang w:eastAsia="en-US"/>
                <w:rPrChange w:id="9547" w:author="Анастасия ." w:date="2023-10-11T17:39:00Z">
                  <w:rPr>
                    <w:del w:id="9548" w:author="Анастасия ." w:date="2023-10-11T17:39:00Z"/>
                    <w:rFonts w:ascii="Courier New" w:eastAsiaTheme="minorHAnsi" w:hAnsi="Courier New" w:cs="Courier New"/>
                    <w:sz w:val="20"/>
                    <w:szCs w:val="20"/>
                    <w:lang w:val="en-US" w:eastAsia="en-US"/>
                  </w:rPr>
                </w:rPrChange>
              </w:rPr>
              <w:pPrChange w:id="9549" w:author="Анастасия ." w:date="2023-10-11T17:39:00Z">
                <w:pPr>
                  <w:tabs>
                    <w:tab w:val="left" w:pos="1489"/>
                    <w:tab w:val="left" w:pos="1709"/>
                  </w:tabs>
                  <w:ind w:firstLine="0"/>
                  <w:jc w:val="left"/>
                </w:pPr>
              </w:pPrChange>
            </w:pPr>
            <w:del w:id="9550" w:author="Анастасия ." w:date="2023-10-11T17:39:00Z">
              <w:r w:rsidRPr="00866AF5" w:rsidDel="00866AF5">
                <w:rPr>
                  <w:rFonts w:ascii="Courier New" w:eastAsiaTheme="minorHAnsi" w:hAnsi="Courier New" w:cs="Courier New"/>
                  <w:sz w:val="20"/>
                  <w:szCs w:val="20"/>
                  <w:lang w:eastAsia="en-US"/>
                  <w:rPrChange w:id="9551" w:author="Анастасия ." w:date="2023-10-11T17:39:00Z">
                    <w:rPr>
                      <w:rFonts w:ascii="Courier New" w:eastAsiaTheme="minorHAnsi" w:hAnsi="Courier New" w:cs="Courier New"/>
                      <w:sz w:val="20"/>
                      <w:szCs w:val="20"/>
                      <w:lang w:val="en-US" w:eastAsia="en-US"/>
                    </w:rPr>
                  </w:rPrChange>
                </w:rPr>
                <w:delText xml:space="preserve">250:     </w:delText>
              </w:r>
              <w:r w:rsidRPr="000975EC" w:rsidDel="00866AF5">
                <w:rPr>
                  <w:rFonts w:ascii="Courier New" w:eastAsiaTheme="minorHAnsi" w:hAnsi="Courier New" w:cs="Courier New"/>
                  <w:sz w:val="20"/>
                  <w:szCs w:val="20"/>
                  <w:lang w:val="en-US" w:eastAsia="en-US"/>
                </w:rPr>
                <w:delText>finish</w:delText>
              </w:r>
              <w:r w:rsidRPr="00866AF5" w:rsidDel="00866AF5">
                <w:rPr>
                  <w:rFonts w:ascii="Courier New" w:eastAsiaTheme="minorHAnsi" w:hAnsi="Courier New" w:cs="Courier New"/>
                  <w:sz w:val="20"/>
                  <w:szCs w:val="20"/>
                  <w:lang w:eastAsia="en-US"/>
                  <w:rPrChange w:id="9552"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55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54" w:author="Анастасия ." w:date="2023-10-11T17:39:00Z"/>
                <w:rFonts w:ascii="Courier New" w:eastAsiaTheme="minorHAnsi" w:hAnsi="Courier New" w:cs="Courier New"/>
                <w:sz w:val="20"/>
                <w:szCs w:val="20"/>
                <w:lang w:eastAsia="en-US"/>
                <w:rPrChange w:id="9555" w:author="Анастасия ." w:date="2023-10-11T17:39:00Z">
                  <w:rPr>
                    <w:del w:id="9556" w:author="Анастасия ." w:date="2023-10-11T17:39:00Z"/>
                    <w:rFonts w:ascii="Courier New" w:eastAsiaTheme="minorHAnsi" w:hAnsi="Courier New" w:cs="Courier New"/>
                    <w:sz w:val="20"/>
                    <w:szCs w:val="20"/>
                    <w:lang w:val="en-US" w:eastAsia="en-US"/>
                  </w:rPr>
                </w:rPrChange>
              </w:rPr>
              <w:pPrChange w:id="9557" w:author="Анастасия ." w:date="2023-10-11T17:39:00Z">
                <w:pPr>
                  <w:tabs>
                    <w:tab w:val="left" w:pos="1489"/>
                    <w:tab w:val="left" w:pos="1709"/>
                  </w:tabs>
                  <w:ind w:firstLine="0"/>
                  <w:jc w:val="left"/>
                </w:pPr>
              </w:pPrChange>
            </w:pPr>
            <w:del w:id="9558" w:author="Анастасия ." w:date="2023-10-11T17:39:00Z">
              <w:r w:rsidRPr="00866AF5" w:rsidDel="00866AF5">
                <w:rPr>
                  <w:rFonts w:ascii="Courier New" w:eastAsiaTheme="minorHAnsi" w:hAnsi="Courier New" w:cs="Courier New"/>
                  <w:sz w:val="20"/>
                  <w:szCs w:val="20"/>
                  <w:lang w:eastAsia="en-US"/>
                  <w:rPrChange w:id="9559" w:author="Анастасия ." w:date="2023-10-11T17:39:00Z">
                    <w:rPr>
                      <w:rFonts w:ascii="Courier New" w:eastAsiaTheme="minorHAnsi" w:hAnsi="Courier New" w:cs="Courier New"/>
                      <w:sz w:val="20"/>
                      <w:szCs w:val="20"/>
                      <w:lang w:val="en-US" w:eastAsia="en-US"/>
                    </w:rPr>
                  </w:rPrChange>
                </w:rPr>
                <w:delText xml:space="preserve">251:     </w:delText>
              </w:r>
              <w:r w:rsidRPr="000975EC" w:rsidDel="00866AF5">
                <w:rPr>
                  <w:rFonts w:ascii="Courier New" w:eastAsiaTheme="minorHAnsi" w:hAnsi="Courier New" w:cs="Courier New"/>
                  <w:sz w:val="20"/>
                  <w:szCs w:val="20"/>
                  <w:lang w:val="en-US" w:eastAsia="en-US"/>
                </w:rPr>
                <w:delText>rot</w:delText>
              </w:r>
              <w:r w:rsidRPr="00866AF5" w:rsidDel="00866AF5">
                <w:rPr>
                  <w:rFonts w:ascii="Courier New" w:eastAsiaTheme="minorHAnsi" w:hAnsi="Courier New" w:cs="Courier New"/>
                  <w:sz w:val="20"/>
                  <w:szCs w:val="20"/>
                  <w:lang w:eastAsia="en-US"/>
                  <w:rPrChange w:id="956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mainloop</w:delText>
              </w:r>
              <w:r w:rsidRPr="00866AF5" w:rsidDel="00866AF5">
                <w:rPr>
                  <w:rFonts w:ascii="Courier New" w:eastAsiaTheme="minorHAnsi" w:hAnsi="Courier New" w:cs="Courier New"/>
                  <w:sz w:val="20"/>
                  <w:szCs w:val="20"/>
                  <w:lang w:eastAsia="en-US"/>
                  <w:rPrChange w:id="956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62" w:author="Анастасия ." w:date="2023-10-11T17:39:00Z"/>
                <w:rFonts w:ascii="Courier New" w:eastAsiaTheme="minorHAnsi" w:hAnsi="Courier New" w:cs="Courier New"/>
                <w:sz w:val="20"/>
                <w:szCs w:val="20"/>
                <w:lang w:eastAsia="en-US"/>
                <w:rPrChange w:id="9563" w:author="Анастасия ." w:date="2023-10-11T17:39:00Z">
                  <w:rPr>
                    <w:del w:id="9564" w:author="Анастасия ." w:date="2023-10-11T17:39:00Z"/>
                    <w:rFonts w:ascii="Courier New" w:eastAsiaTheme="minorHAnsi" w:hAnsi="Courier New" w:cs="Courier New"/>
                    <w:sz w:val="20"/>
                    <w:szCs w:val="20"/>
                    <w:lang w:val="en-US" w:eastAsia="en-US"/>
                  </w:rPr>
                </w:rPrChange>
              </w:rPr>
              <w:pPrChange w:id="9565" w:author="Анастасия ." w:date="2023-10-11T17:39:00Z">
                <w:pPr>
                  <w:tabs>
                    <w:tab w:val="left" w:pos="1489"/>
                    <w:tab w:val="left" w:pos="1709"/>
                  </w:tabs>
                  <w:ind w:firstLine="0"/>
                  <w:jc w:val="left"/>
                </w:pPr>
              </w:pPrChange>
            </w:pPr>
            <w:del w:id="9566" w:author="Анастасия ." w:date="2023-10-11T17:39:00Z">
              <w:r w:rsidRPr="00866AF5" w:rsidDel="00866AF5">
                <w:rPr>
                  <w:rFonts w:ascii="Courier New" w:eastAsiaTheme="minorHAnsi" w:hAnsi="Courier New" w:cs="Courier New"/>
                  <w:sz w:val="20"/>
                  <w:szCs w:val="20"/>
                  <w:lang w:eastAsia="en-US"/>
                  <w:rPrChange w:id="9567" w:author="Анастасия ." w:date="2023-10-11T17:39:00Z">
                    <w:rPr>
                      <w:rFonts w:ascii="Courier New" w:eastAsiaTheme="minorHAnsi" w:hAnsi="Courier New" w:cs="Courier New"/>
                      <w:sz w:val="20"/>
                      <w:szCs w:val="20"/>
                      <w:lang w:val="en-US" w:eastAsia="en-US"/>
                    </w:rPr>
                  </w:rPrChange>
                </w:rPr>
                <w:delText xml:space="preserve">252: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68" w:author="Анастасия ." w:date="2023-10-11T17:39:00Z"/>
                <w:rFonts w:ascii="Courier New" w:eastAsiaTheme="minorHAnsi" w:hAnsi="Courier New" w:cs="Courier New"/>
                <w:sz w:val="20"/>
                <w:szCs w:val="20"/>
                <w:lang w:eastAsia="en-US"/>
                <w:rPrChange w:id="9569" w:author="Анастасия ." w:date="2023-10-11T17:39:00Z">
                  <w:rPr>
                    <w:del w:id="9570" w:author="Анастасия ." w:date="2023-10-11T17:39:00Z"/>
                    <w:rFonts w:ascii="Courier New" w:eastAsiaTheme="minorHAnsi" w:hAnsi="Courier New" w:cs="Courier New"/>
                    <w:sz w:val="20"/>
                    <w:szCs w:val="20"/>
                    <w:lang w:val="en-US" w:eastAsia="en-US"/>
                  </w:rPr>
                </w:rPrChange>
              </w:rPr>
              <w:pPrChange w:id="9571" w:author="Анастасия ." w:date="2023-10-11T17:39:00Z">
                <w:pPr>
                  <w:tabs>
                    <w:tab w:val="left" w:pos="1489"/>
                    <w:tab w:val="left" w:pos="1709"/>
                  </w:tabs>
                  <w:ind w:firstLine="0"/>
                  <w:jc w:val="left"/>
                </w:pPr>
              </w:pPrChange>
            </w:pPr>
            <w:del w:id="9572" w:author="Анастасия ." w:date="2023-10-11T17:39:00Z">
              <w:r w:rsidRPr="00866AF5" w:rsidDel="00866AF5">
                <w:rPr>
                  <w:rFonts w:ascii="Courier New" w:eastAsiaTheme="minorHAnsi" w:hAnsi="Courier New" w:cs="Courier New"/>
                  <w:sz w:val="20"/>
                  <w:szCs w:val="20"/>
                  <w:lang w:eastAsia="en-US"/>
                  <w:rPrChange w:id="9573" w:author="Анастасия ." w:date="2023-10-11T17:39:00Z">
                    <w:rPr>
                      <w:rFonts w:ascii="Courier New" w:eastAsiaTheme="minorHAnsi" w:hAnsi="Courier New" w:cs="Courier New"/>
                      <w:sz w:val="20"/>
                      <w:szCs w:val="20"/>
                      <w:lang w:val="en-US" w:eastAsia="en-US"/>
                    </w:rPr>
                  </w:rPrChange>
                </w:rPr>
                <w:delText xml:space="preserve">253: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74" w:author="Анастасия ." w:date="2023-10-11T17:39:00Z"/>
                <w:rFonts w:ascii="Courier New" w:eastAsiaTheme="minorHAnsi" w:hAnsi="Courier New" w:cs="Courier New"/>
                <w:sz w:val="20"/>
                <w:szCs w:val="20"/>
                <w:lang w:eastAsia="en-US"/>
                <w:rPrChange w:id="9575" w:author="Анастасия ." w:date="2023-10-11T17:39:00Z">
                  <w:rPr>
                    <w:del w:id="9576" w:author="Анастасия ." w:date="2023-10-11T17:39:00Z"/>
                    <w:rFonts w:ascii="Courier New" w:eastAsiaTheme="minorHAnsi" w:hAnsi="Courier New" w:cs="Courier New"/>
                    <w:sz w:val="20"/>
                    <w:szCs w:val="20"/>
                    <w:lang w:val="en-US" w:eastAsia="en-US"/>
                  </w:rPr>
                </w:rPrChange>
              </w:rPr>
              <w:pPrChange w:id="9577" w:author="Анастасия ." w:date="2023-10-11T17:39:00Z">
                <w:pPr>
                  <w:tabs>
                    <w:tab w:val="left" w:pos="1489"/>
                    <w:tab w:val="left" w:pos="1709"/>
                  </w:tabs>
                  <w:ind w:firstLine="0"/>
                  <w:jc w:val="left"/>
                </w:pPr>
              </w:pPrChange>
            </w:pPr>
            <w:del w:id="9578" w:author="Анастасия ." w:date="2023-10-11T17:39:00Z">
              <w:r w:rsidRPr="00866AF5" w:rsidDel="00866AF5">
                <w:rPr>
                  <w:rFonts w:ascii="Courier New" w:eastAsiaTheme="minorHAnsi" w:hAnsi="Courier New" w:cs="Courier New"/>
                  <w:sz w:val="20"/>
                  <w:szCs w:val="20"/>
                  <w:lang w:eastAsia="en-US"/>
                  <w:rPrChange w:id="9579" w:author="Анастасия ." w:date="2023-10-11T17:39:00Z">
                    <w:rPr>
                      <w:rFonts w:ascii="Courier New" w:eastAsiaTheme="minorHAnsi" w:hAnsi="Courier New" w:cs="Courier New"/>
                      <w:sz w:val="20"/>
                      <w:szCs w:val="20"/>
                      <w:lang w:val="en-US" w:eastAsia="en-US"/>
                    </w:rPr>
                  </w:rPrChange>
                </w:rPr>
                <w:delText xml:space="preserve">254: </w:delText>
              </w:r>
              <w:r w:rsidRPr="000975EC"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958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get</w:delText>
              </w:r>
              <w:r w:rsidRPr="00866AF5" w:rsidDel="00866AF5">
                <w:rPr>
                  <w:rFonts w:ascii="Courier New" w:eastAsiaTheme="minorHAnsi" w:hAnsi="Courier New" w:cs="Courier New"/>
                  <w:sz w:val="20"/>
                  <w:szCs w:val="20"/>
                  <w:lang w:eastAsia="en-US"/>
                  <w:rPrChange w:id="9581"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errors</w:delText>
              </w:r>
              <w:r w:rsidRPr="00866AF5" w:rsidDel="00866AF5">
                <w:rPr>
                  <w:rFonts w:ascii="Courier New" w:eastAsiaTheme="minorHAnsi" w:hAnsi="Courier New" w:cs="Courier New"/>
                  <w:sz w:val="20"/>
                  <w:szCs w:val="20"/>
                  <w:lang w:eastAsia="en-US"/>
                  <w:rPrChange w:id="958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83" w:author="Анастасия ." w:date="2023-10-11T17:39:00Z"/>
                <w:rFonts w:ascii="Courier New" w:eastAsiaTheme="minorHAnsi" w:hAnsi="Courier New" w:cs="Courier New"/>
                <w:sz w:val="20"/>
                <w:szCs w:val="20"/>
                <w:lang w:eastAsia="en-US"/>
                <w:rPrChange w:id="9584" w:author="Анастасия ." w:date="2023-10-11T17:39:00Z">
                  <w:rPr>
                    <w:del w:id="9585" w:author="Анастасия ." w:date="2023-10-11T17:39:00Z"/>
                    <w:rFonts w:ascii="Courier New" w:eastAsiaTheme="minorHAnsi" w:hAnsi="Courier New" w:cs="Courier New"/>
                    <w:sz w:val="20"/>
                    <w:szCs w:val="20"/>
                    <w:lang w:val="en-US" w:eastAsia="en-US"/>
                  </w:rPr>
                </w:rPrChange>
              </w:rPr>
              <w:pPrChange w:id="9586" w:author="Анастасия ." w:date="2023-10-11T17:39:00Z">
                <w:pPr>
                  <w:tabs>
                    <w:tab w:val="left" w:pos="1489"/>
                    <w:tab w:val="left" w:pos="1709"/>
                  </w:tabs>
                  <w:ind w:firstLine="0"/>
                  <w:jc w:val="left"/>
                </w:pPr>
              </w:pPrChange>
            </w:pPr>
            <w:del w:id="9587" w:author="Анастасия ." w:date="2023-10-11T17:39:00Z">
              <w:r w:rsidRPr="00866AF5" w:rsidDel="00866AF5">
                <w:rPr>
                  <w:rFonts w:ascii="Courier New" w:eastAsiaTheme="minorHAnsi" w:hAnsi="Courier New" w:cs="Courier New"/>
                  <w:sz w:val="20"/>
                  <w:szCs w:val="20"/>
                  <w:lang w:eastAsia="en-US"/>
                  <w:rPrChange w:id="9588" w:author="Анастасия ." w:date="2023-10-11T17:39:00Z">
                    <w:rPr>
                      <w:rFonts w:ascii="Courier New" w:eastAsiaTheme="minorHAnsi" w:hAnsi="Courier New" w:cs="Courier New"/>
                      <w:sz w:val="20"/>
                      <w:szCs w:val="20"/>
                      <w:lang w:val="en-US" w:eastAsia="en-US"/>
                    </w:rPr>
                  </w:rPrChange>
                </w:rPr>
                <w:delText xml:space="preserve">255: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589"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est</w:delText>
              </w:r>
              <w:r w:rsidRPr="00866AF5" w:rsidDel="00866AF5">
                <w:rPr>
                  <w:rFonts w:ascii="Courier New" w:eastAsiaTheme="minorHAnsi" w:hAnsi="Courier New" w:cs="Courier New"/>
                  <w:sz w:val="20"/>
                  <w:szCs w:val="20"/>
                  <w:lang w:eastAsia="en-US"/>
                  <w:rPrChange w:id="9590"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connection</w:delText>
              </w:r>
              <w:r w:rsidRPr="00866AF5" w:rsidDel="00866AF5">
                <w:rPr>
                  <w:rFonts w:ascii="Courier New" w:eastAsiaTheme="minorHAnsi" w:hAnsi="Courier New" w:cs="Courier New"/>
                  <w:sz w:val="20"/>
                  <w:szCs w:val="20"/>
                  <w:lang w:eastAsia="en-US"/>
                  <w:rPrChange w:id="959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592" w:author="Анастасия ." w:date="2023-10-11T17:39:00Z"/>
                <w:rFonts w:ascii="Courier New" w:eastAsiaTheme="minorHAnsi" w:hAnsi="Courier New" w:cs="Courier New"/>
                <w:sz w:val="20"/>
                <w:szCs w:val="20"/>
                <w:lang w:eastAsia="en-US"/>
                <w:rPrChange w:id="9593" w:author="Анастасия ." w:date="2023-10-11T17:39:00Z">
                  <w:rPr>
                    <w:del w:id="9594" w:author="Анастасия ." w:date="2023-10-11T17:39:00Z"/>
                    <w:rFonts w:ascii="Courier New" w:eastAsiaTheme="minorHAnsi" w:hAnsi="Courier New" w:cs="Courier New"/>
                    <w:sz w:val="20"/>
                    <w:szCs w:val="20"/>
                    <w:lang w:val="en-US" w:eastAsia="en-US"/>
                  </w:rPr>
                </w:rPrChange>
              </w:rPr>
              <w:pPrChange w:id="9595" w:author="Анастасия ." w:date="2023-10-11T17:39:00Z">
                <w:pPr>
                  <w:tabs>
                    <w:tab w:val="left" w:pos="1489"/>
                    <w:tab w:val="left" w:pos="1709"/>
                  </w:tabs>
                  <w:ind w:firstLine="0"/>
                  <w:jc w:val="left"/>
                </w:pPr>
              </w:pPrChange>
            </w:pPr>
            <w:del w:id="9596" w:author="Анастасия ." w:date="2023-10-11T17:39:00Z">
              <w:r w:rsidRPr="00866AF5" w:rsidDel="00866AF5">
                <w:rPr>
                  <w:rFonts w:ascii="Courier New" w:eastAsiaTheme="minorHAnsi" w:hAnsi="Courier New" w:cs="Courier New"/>
                  <w:sz w:val="20"/>
                  <w:szCs w:val="20"/>
                  <w:lang w:eastAsia="en-US"/>
                  <w:rPrChange w:id="9597" w:author="Анастасия ." w:date="2023-10-11T17:39:00Z">
                    <w:rPr>
                      <w:rFonts w:ascii="Courier New" w:eastAsiaTheme="minorHAnsi" w:hAnsi="Courier New" w:cs="Courier New"/>
                      <w:sz w:val="20"/>
                      <w:szCs w:val="20"/>
                      <w:lang w:val="en-US" w:eastAsia="en-US"/>
                    </w:rPr>
                  </w:rPrChange>
                </w:rPr>
                <w:delText xml:space="preserve">256:     </w:delText>
              </w:r>
              <w:r w:rsidRPr="000975EC" w:rsidDel="00866AF5">
                <w:rPr>
                  <w:rFonts w:ascii="Courier New" w:eastAsiaTheme="minorHAnsi" w:hAnsi="Courier New" w:cs="Courier New"/>
                  <w:sz w:val="20"/>
                  <w:szCs w:val="20"/>
                  <w:lang w:val="en-US" w:eastAsia="en-US"/>
                </w:rPr>
                <w:delText>co</w:delText>
              </w:r>
              <w:r w:rsidRPr="00866AF5" w:rsidDel="00866AF5">
                <w:rPr>
                  <w:rFonts w:ascii="Courier New" w:eastAsiaTheme="minorHAnsi" w:hAnsi="Courier New" w:cs="Courier New"/>
                  <w:sz w:val="20"/>
                  <w:szCs w:val="20"/>
                  <w:lang w:eastAsia="en-US"/>
                  <w:rPrChange w:id="9598"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59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cursor</w:delText>
              </w:r>
              <w:r w:rsidRPr="00866AF5" w:rsidDel="00866AF5">
                <w:rPr>
                  <w:rFonts w:ascii="Courier New" w:eastAsiaTheme="minorHAnsi" w:hAnsi="Courier New" w:cs="Courier New"/>
                  <w:sz w:val="20"/>
                  <w:szCs w:val="20"/>
                  <w:lang w:eastAsia="en-US"/>
                  <w:rPrChange w:id="960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01" w:author="Анастасия ." w:date="2023-10-11T17:39:00Z"/>
                <w:rFonts w:ascii="Courier New" w:eastAsiaTheme="minorHAnsi" w:hAnsi="Courier New" w:cs="Courier New"/>
                <w:sz w:val="20"/>
                <w:szCs w:val="20"/>
                <w:lang w:eastAsia="en-US"/>
                <w:rPrChange w:id="9602" w:author="Анастасия ." w:date="2023-10-11T17:39:00Z">
                  <w:rPr>
                    <w:del w:id="9603" w:author="Анастасия ." w:date="2023-10-11T17:39:00Z"/>
                    <w:rFonts w:ascii="Courier New" w:eastAsiaTheme="minorHAnsi" w:hAnsi="Courier New" w:cs="Courier New"/>
                    <w:sz w:val="20"/>
                    <w:szCs w:val="20"/>
                    <w:lang w:val="en-US" w:eastAsia="en-US"/>
                  </w:rPr>
                </w:rPrChange>
              </w:rPr>
              <w:pPrChange w:id="9604" w:author="Анастасия ." w:date="2023-10-11T17:39:00Z">
                <w:pPr>
                  <w:tabs>
                    <w:tab w:val="left" w:pos="1489"/>
                    <w:tab w:val="left" w:pos="1709"/>
                  </w:tabs>
                  <w:ind w:firstLine="0"/>
                  <w:jc w:val="left"/>
                </w:pPr>
              </w:pPrChange>
            </w:pPr>
            <w:del w:id="9605" w:author="Анастасия ." w:date="2023-10-11T17:39:00Z">
              <w:r w:rsidRPr="00866AF5" w:rsidDel="00866AF5">
                <w:rPr>
                  <w:rFonts w:ascii="Courier New" w:eastAsiaTheme="minorHAnsi" w:hAnsi="Courier New" w:cs="Courier New"/>
                  <w:sz w:val="20"/>
                  <w:szCs w:val="20"/>
                  <w:lang w:eastAsia="en-US"/>
                  <w:rPrChange w:id="9606" w:author="Анастасия ." w:date="2023-10-11T17:39:00Z">
                    <w:rPr>
                      <w:rFonts w:ascii="Courier New" w:eastAsiaTheme="minorHAnsi" w:hAnsi="Courier New" w:cs="Courier New"/>
                      <w:sz w:val="20"/>
                      <w:szCs w:val="20"/>
                      <w:lang w:val="en-US" w:eastAsia="en-US"/>
                    </w:rPr>
                  </w:rPrChange>
                </w:rPr>
                <w:delText xml:space="preserve">257:     </w:delText>
              </w:r>
              <w:r w:rsidRPr="000975EC" w:rsidDel="00866AF5">
                <w:rPr>
                  <w:rFonts w:ascii="Courier New" w:eastAsiaTheme="minorHAnsi" w:hAnsi="Courier New" w:cs="Courier New"/>
                  <w:sz w:val="20"/>
                  <w:szCs w:val="20"/>
                  <w:lang w:val="en-US" w:eastAsia="en-US"/>
                </w:rPr>
                <w:delText>errsql</w:delText>
              </w:r>
              <w:r w:rsidRPr="00866AF5" w:rsidDel="00866AF5">
                <w:rPr>
                  <w:rFonts w:ascii="Courier New" w:eastAsiaTheme="minorHAnsi" w:hAnsi="Courier New" w:cs="Courier New"/>
                  <w:sz w:val="20"/>
                  <w:szCs w:val="20"/>
                  <w:lang w:eastAsia="en-US"/>
                  <w:rPrChange w:id="9607"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SELECT</w:delText>
              </w:r>
              <w:r w:rsidRPr="00866AF5" w:rsidDel="00866AF5">
                <w:rPr>
                  <w:rFonts w:ascii="Courier New" w:eastAsiaTheme="minorHAnsi" w:hAnsi="Courier New" w:cs="Courier New"/>
                  <w:sz w:val="20"/>
                  <w:szCs w:val="20"/>
                  <w:lang w:eastAsia="en-US"/>
                  <w:rPrChange w:id="960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TBATCHNUMBER</w:delText>
              </w:r>
              <w:r w:rsidRPr="00866AF5" w:rsidDel="00866AF5">
                <w:rPr>
                  <w:rFonts w:ascii="Courier New" w:eastAsiaTheme="minorHAnsi" w:hAnsi="Courier New" w:cs="Courier New"/>
                  <w:sz w:val="20"/>
                  <w:szCs w:val="20"/>
                  <w:lang w:eastAsia="en-US"/>
                  <w:rPrChange w:id="9609"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ESTATUS</w:delText>
              </w:r>
              <w:r w:rsidRPr="00866AF5" w:rsidDel="00866AF5">
                <w:rPr>
                  <w:rFonts w:ascii="Courier New" w:eastAsiaTheme="minorHAnsi" w:hAnsi="Courier New" w:cs="Courier New"/>
                  <w:sz w:val="20"/>
                  <w:szCs w:val="20"/>
                  <w:lang w:eastAsia="en-US"/>
                  <w:rPrChange w:id="961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ETIME</w:delText>
              </w:r>
              <w:r w:rsidRPr="00866AF5" w:rsidDel="00866AF5">
                <w:rPr>
                  <w:rFonts w:ascii="Courier New" w:eastAsiaTheme="minorHAnsi" w:hAnsi="Courier New" w:cs="Courier New"/>
                  <w:sz w:val="20"/>
                  <w:szCs w:val="20"/>
                  <w:lang w:eastAsia="en-US"/>
                  <w:rPrChange w:id="961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ETEXT</w:delText>
              </w:r>
              <w:r w:rsidRPr="00866AF5" w:rsidDel="00866AF5">
                <w:rPr>
                  <w:rFonts w:ascii="Courier New" w:eastAsiaTheme="minorHAnsi" w:hAnsi="Courier New" w:cs="Courier New"/>
                  <w:sz w:val="20"/>
                  <w:szCs w:val="20"/>
                  <w:lang w:eastAsia="en-US"/>
                  <w:rPrChange w:id="9612"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FROM</w:delText>
              </w:r>
              <w:r w:rsidRPr="00866AF5" w:rsidDel="00866AF5">
                <w:rPr>
                  <w:rFonts w:ascii="Courier New" w:eastAsiaTheme="minorHAnsi" w:hAnsi="Courier New" w:cs="Courier New"/>
                  <w:sz w:val="20"/>
                  <w:szCs w:val="20"/>
                  <w:lang w:eastAsia="en-US"/>
                  <w:rPrChange w:id="9613"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ERRORS</w:delText>
              </w:r>
              <w:r w:rsidRPr="00866AF5" w:rsidDel="00866AF5">
                <w:rPr>
                  <w:rFonts w:ascii="Courier New" w:eastAsiaTheme="minorHAnsi" w:hAnsi="Courier New" w:cs="Courier New"/>
                  <w:sz w:val="20"/>
                  <w:szCs w:val="20"/>
                  <w:lang w:eastAsia="en-US"/>
                  <w:rPrChange w:id="961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15" w:author="Анастасия ." w:date="2023-10-11T17:39:00Z"/>
                <w:rFonts w:ascii="Courier New" w:eastAsiaTheme="minorHAnsi" w:hAnsi="Courier New" w:cs="Courier New"/>
                <w:sz w:val="20"/>
                <w:szCs w:val="20"/>
                <w:lang w:eastAsia="en-US"/>
                <w:rPrChange w:id="9616" w:author="Анастасия ." w:date="2023-10-11T17:39:00Z">
                  <w:rPr>
                    <w:del w:id="9617" w:author="Анастасия ." w:date="2023-10-11T17:39:00Z"/>
                    <w:rFonts w:ascii="Courier New" w:eastAsiaTheme="minorHAnsi" w:hAnsi="Courier New" w:cs="Courier New"/>
                    <w:sz w:val="20"/>
                    <w:szCs w:val="20"/>
                    <w:lang w:val="en-US" w:eastAsia="en-US"/>
                  </w:rPr>
                </w:rPrChange>
              </w:rPr>
              <w:pPrChange w:id="9618" w:author="Анастасия ." w:date="2023-10-11T17:39:00Z">
                <w:pPr>
                  <w:tabs>
                    <w:tab w:val="left" w:pos="1489"/>
                    <w:tab w:val="left" w:pos="1709"/>
                  </w:tabs>
                  <w:ind w:firstLine="0"/>
                  <w:jc w:val="left"/>
                </w:pPr>
              </w:pPrChange>
            </w:pPr>
            <w:del w:id="9619" w:author="Анастасия ." w:date="2023-10-11T17:39:00Z">
              <w:r w:rsidRPr="00866AF5" w:rsidDel="00866AF5">
                <w:rPr>
                  <w:rFonts w:ascii="Courier New" w:eastAsiaTheme="minorHAnsi" w:hAnsi="Courier New" w:cs="Courier New"/>
                  <w:sz w:val="20"/>
                  <w:szCs w:val="20"/>
                  <w:lang w:eastAsia="en-US"/>
                  <w:rPrChange w:id="9620" w:author="Анастасия ." w:date="2023-10-11T17:39:00Z">
                    <w:rPr>
                      <w:rFonts w:ascii="Courier New" w:eastAsiaTheme="minorHAnsi" w:hAnsi="Courier New" w:cs="Courier New"/>
                      <w:sz w:val="20"/>
                      <w:szCs w:val="20"/>
                      <w:lang w:val="en-US" w:eastAsia="en-US"/>
                    </w:rPr>
                  </w:rPrChange>
                </w:rPr>
                <w:delText xml:space="preserve">258:     </w:delText>
              </w:r>
              <w:r w:rsidRPr="000975EC" w:rsidDel="00866AF5">
                <w:rPr>
                  <w:rFonts w:ascii="Courier New" w:eastAsiaTheme="minorHAnsi" w:hAnsi="Courier New" w:cs="Courier New"/>
                  <w:sz w:val="20"/>
                  <w:szCs w:val="20"/>
                  <w:lang w:val="en-US" w:eastAsia="en-US"/>
                </w:rPr>
                <w:delText>co</w:delText>
              </w:r>
              <w:r w:rsidRPr="00866AF5" w:rsidDel="00866AF5">
                <w:rPr>
                  <w:rFonts w:ascii="Courier New" w:eastAsiaTheme="minorHAnsi" w:hAnsi="Courier New" w:cs="Courier New"/>
                  <w:sz w:val="20"/>
                  <w:szCs w:val="20"/>
                  <w:lang w:eastAsia="en-US"/>
                  <w:rPrChange w:id="962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execute</w:delText>
              </w:r>
              <w:r w:rsidRPr="00866AF5" w:rsidDel="00866AF5">
                <w:rPr>
                  <w:rFonts w:ascii="Courier New" w:eastAsiaTheme="minorHAnsi" w:hAnsi="Courier New" w:cs="Courier New"/>
                  <w:sz w:val="20"/>
                  <w:szCs w:val="20"/>
                  <w:lang w:eastAsia="en-US"/>
                  <w:rPrChange w:id="962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errsql</w:delText>
              </w:r>
              <w:r w:rsidRPr="00866AF5" w:rsidDel="00866AF5">
                <w:rPr>
                  <w:rFonts w:ascii="Courier New" w:eastAsiaTheme="minorHAnsi" w:hAnsi="Courier New" w:cs="Courier New"/>
                  <w:sz w:val="20"/>
                  <w:szCs w:val="20"/>
                  <w:lang w:eastAsia="en-US"/>
                  <w:rPrChange w:id="9623"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24" w:author="Анастасия ." w:date="2023-10-11T17:39:00Z"/>
                <w:rFonts w:ascii="Courier New" w:eastAsiaTheme="minorHAnsi" w:hAnsi="Courier New" w:cs="Courier New"/>
                <w:sz w:val="20"/>
                <w:szCs w:val="20"/>
                <w:lang w:eastAsia="en-US"/>
                <w:rPrChange w:id="9625" w:author="Анастасия ." w:date="2023-10-11T17:39:00Z">
                  <w:rPr>
                    <w:del w:id="9626" w:author="Анастасия ." w:date="2023-10-11T17:39:00Z"/>
                    <w:rFonts w:ascii="Courier New" w:eastAsiaTheme="minorHAnsi" w:hAnsi="Courier New" w:cs="Courier New"/>
                    <w:sz w:val="20"/>
                    <w:szCs w:val="20"/>
                    <w:lang w:val="en-US" w:eastAsia="en-US"/>
                  </w:rPr>
                </w:rPrChange>
              </w:rPr>
              <w:pPrChange w:id="9627" w:author="Анастасия ." w:date="2023-10-11T17:39:00Z">
                <w:pPr>
                  <w:tabs>
                    <w:tab w:val="left" w:pos="1489"/>
                    <w:tab w:val="left" w:pos="1709"/>
                  </w:tabs>
                  <w:ind w:firstLine="0"/>
                  <w:jc w:val="left"/>
                </w:pPr>
              </w:pPrChange>
            </w:pPr>
            <w:del w:id="9628" w:author="Анастасия ." w:date="2023-10-11T17:39:00Z">
              <w:r w:rsidRPr="00866AF5" w:rsidDel="00866AF5">
                <w:rPr>
                  <w:rFonts w:ascii="Courier New" w:eastAsiaTheme="minorHAnsi" w:hAnsi="Courier New" w:cs="Courier New"/>
                  <w:sz w:val="20"/>
                  <w:szCs w:val="20"/>
                  <w:lang w:eastAsia="en-US"/>
                  <w:rPrChange w:id="9629" w:author="Анастасия ." w:date="2023-10-11T17:39:00Z">
                    <w:rPr>
                      <w:rFonts w:ascii="Courier New" w:eastAsiaTheme="minorHAnsi" w:hAnsi="Courier New" w:cs="Courier New"/>
                      <w:sz w:val="20"/>
                      <w:szCs w:val="20"/>
                      <w:lang w:val="en-US" w:eastAsia="en-US"/>
                    </w:rPr>
                  </w:rPrChange>
                </w:rPr>
                <w:delText xml:space="preserve">259:     </w:delText>
              </w:r>
              <w:r w:rsidRPr="000975EC" w:rsidDel="00866AF5">
                <w:rPr>
                  <w:rFonts w:ascii="Courier New" w:eastAsiaTheme="minorHAnsi" w:hAnsi="Courier New" w:cs="Courier New"/>
                  <w:sz w:val="20"/>
                  <w:szCs w:val="20"/>
                  <w:lang w:val="en-US" w:eastAsia="en-US"/>
                </w:rPr>
                <w:delText>rows</w:delText>
              </w:r>
              <w:r w:rsidRPr="00866AF5" w:rsidDel="00866AF5">
                <w:rPr>
                  <w:rFonts w:ascii="Courier New" w:eastAsiaTheme="minorHAnsi" w:hAnsi="Courier New" w:cs="Courier New"/>
                  <w:sz w:val="20"/>
                  <w:szCs w:val="20"/>
                  <w:lang w:eastAsia="en-US"/>
                  <w:rPrChange w:id="9630"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co</w:delText>
              </w:r>
              <w:r w:rsidRPr="00866AF5" w:rsidDel="00866AF5">
                <w:rPr>
                  <w:rFonts w:ascii="Courier New" w:eastAsiaTheme="minorHAnsi" w:hAnsi="Courier New" w:cs="Courier New"/>
                  <w:sz w:val="20"/>
                  <w:szCs w:val="20"/>
                  <w:lang w:eastAsia="en-US"/>
                  <w:rPrChange w:id="963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fetchall</w:delText>
              </w:r>
              <w:r w:rsidRPr="00866AF5" w:rsidDel="00866AF5">
                <w:rPr>
                  <w:rFonts w:ascii="Courier New" w:eastAsiaTheme="minorHAnsi" w:hAnsi="Courier New" w:cs="Courier New"/>
                  <w:sz w:val="20"/>
                  <w:szCs w:val="20"/>
                  <w:lang w:eastAsia="en-US"/>
                  <w:rPrChange w:id="963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33" w:author="Анастасия ." w:date="2023-10-11T17:39:00Z"/>
                <w:rFonts w:ascii="Courier New" w:eastAsiaTheme="minorHAnsi" w:hAnsi="Courier New" w:cs="Courier New"/>
                <w:sz w:val="20"/>
                <w:szCs w:val="20"/>
                <w:lang w:eastAsia="en-US"/>
                <w:rPrChange w:id="9634" w:author="Анастасия ." w:date="2023-10-11T17:39:00Z">
                  <w:rPr>
                    <w:del w:id="9635" w:author="Анастасия ." w:date="2023-10-11T17:39:00Z"/>
                    <w:rFonts w:ascii="Courier New" w:eastAsiaTheme="minorHAnsi" w:hAnsi="Courier New" w:cs="Courier New"/>
                    <w:sz w:val="20"/>
                    <w:szCs w:val="20"/>
                    <w:lang w:val="en-US" w:eastAsia="en-US"/>
                  </w:rPr>
                </w:rPrChange>
              </w:rPr>
              <w:pPrChange w:id="9636" w:author="Анастасия ." w:date="2023-10-11T17:39:00Z">
                <w:pPr>
                  <w:tabs>
                    <w:tab w:val="left" w:pos="1489"/>
                    <w:tab w:val="left" w:pos="1709"/>
                  </w:tabs>
                  <w:ind w:firstLine="0"/>
                  <w:jc w:val="left"/>
                </w:pPr>
              </w:pPrChange>
            </w:pPr>
            <w:del w:id="9637" w:author="Анастасия ." w:date="2023-10-11T17:39:00Z">
              <w:r w:rsidRPr="00866AF5" w:rsidDel="00866AF5">
                <w:rPr>
                  <w:rFonts w:ascii="Courier New" w:eastAsiaTheme="minorHAnsi" w:hAnsi="Courier New" w:cs="Courier New"/>
                  <w:sz w:val="20"/>
                  <w:szCs w:val="20"/>
                  <w:lang w:eastAsia="en-US"/>
                  <w:rPrChange w:id="9638" w:author="Анастасия ." w:date="2023-10-11T17:39:00Z">
                    <w:rPr>
                      <w:rFonts w:ascii="Courier New" w:eastAsiaTheme="minorHAnsi" w:hAnsi="Courier New" w:cs="Courier New"/>
                      <w:sz w:val="20"/>
                      <w:szCs w:val="20"/>
                      <w:lang w:val="en-US" w:eastAsia="en-US"/>
                    </w:rPr>
                  </w:rPrChange>
                </w:rPr>
                <w:delText xml:space="preserve">260:     </w:delText>
              </w:r>
              <w:r w:rsidRPr="000975EC" w:rsidDel="00866AF5">
                <w:rPr>
                  <w:rFonts w:ascii="Courier New" w:eastAsiaTheme="minorHAnsi" w:hAnsi="Courier New" w:cs="Courier New"/>
                  <w:sz w:val="20"/>
                  <w:szCs w:val="20"/>
                  <w:lang w:val="en-US" w:eastAsia="en-US"/>
                </w:rPr>
                <w:delText>errwin</w:delText>
              </w:r>
              <w:r w:rsidRPr="00866AF5" w:rsidDel="00866AF5">
                <w:rPr>
                  <w:rFonts w:ascii="Courier New" w:eastAsiaTheme="minorHAnsi" w:hAnsi="Courier New" w:cs="Courier New"/>
                  <w:sz w:val="20"/>
                  <w:szCs w:val="20"/>
                  <w:lang w:eastAsia="en-US"/>
                  <w:rPrChange w:id="9639"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64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641"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42" w:author="Анастасия ." w:date="2023-10-11T17:39:00Z"/>
                <w:rFonts w:ascii="Courier New" w:eastAsiaTheme="minorHAnsi" w:hAnsi="Courier New" w:cs="Courier New"/>
                <w:sz w:val="20"/>
                <w:szCs w:val="20"/>
                <w:lang w:eastAsia="en-US"/>
                <w:rPrChange w:id="9643" w:author="Анастасия ." w:date="2023-10-11T17:39:00Z">
                  <w:rPr>
                    <w:del w:id="9644" w:author="Анастасия ." w:date="2023-10-11T17:39:00Z"/>
                    <w:rFonts w:ascii="Courier New" w:eastAsiaTheme="minorHAnsi" w:hAnsi="Courier New" w:cs="Courier New"/>
                    <w:sz w:val="20"/>
                    <w:szCs w:val="20"/>
                    <w:lang w:val="en-US" w:eastAsia="en-US"/>
                  </w:rPr>
                </w:rPrChange>
              </w:rPr>
              <w:pPrChange w:id="9645" w:author="Анастасия ." w:date="2023-10-11T17:39:00Z">
                <w:pPr>
                  <w:tabs>
                    <w:tab w:val="left" w:pos="1489"/>
                    <w:tab w:val="left" w:pos="1709"/>
                  </w:tabs>
                  <w:ind w:firstLine="0"/>
                  <w:jc w:val="left"/>
                </w:pPr>
              </w:pPrChange>
            </w:pPr>
            <w:del w:id="9646" w:author="Анастасия ." w:date="2023-10-11T17:39:00Z">
              <w:r w:rsidRPr="00866AF5" w:rsidDel="00866AF5">
                <w:rPr>
                  <w:rFonts w:ascii="Courier New" w:eastAsiaTheme="minorHAnsi" w:hAnsi="Courier New" w:cs="Courier New"/>
                  <w:sz w:val="20"/>
                  <w:szCs w:val="20"/>
                  <w:lang w:eastAsia="en-US"/>
                  <w:rPrChange w:id="9647" w:author="Анастасия ." w:date="2023-10-11T17:39:00Z">
                    <w:rPr>
                      <w:rFonts w:ascii="Courier New" w:eastAsiaTheme="minorHAnsi" w:hAnsi="Courier New" w:cs="Courier New"/>
                      <w:sz w:val="20"/>
                      <w:szCs w:val="20"/>
                      <w:lang w:val="en-US" w:eastAsia="en-US"/>
                    </w:rPr>
                  </w:rPrChange>
                </w:rPr>
                <w:delText xml:space="preserve">261:     </w:delText>
              </w:r>
              <w:r w:rsidRPr="000975EC" w:rsidDel="00866AF5">
                <w:rPr>
                  <w:rFonts w:ascii="Courier New" w:eastAsiaTheme="minorHAnsi" w:hAnsi="Courier New" w:cs="Courier New"/>
                  <w:sz w:val="20"/>
                  <w:szCs w:val="20"/>
                  <w:lang w:val="en-US" w:eastAsia="en-US"/>
                </w:rPr>
                <w:delText>errwin</w:delText>
              </w:r>
              <w:r w:rsidRPr="00866AF5" w:rsidDel="00866AF5">
                <w:rPr>
                  <w:rFonts w:ascii="Courier New" w:eastAsiaTheme="minorHAnsi" w:hAnsi="Courier New" w:cs="Courier New"/>
                  <w:sz w:val="20"/>
                  <w:szCs w:val="20"/>
                  <w:lang w:eastAsia="en-US"/>
                  <w:rPrChange w:id="964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title</w:delText>
              </w:r>
              <w:r w:rsidRPr="00866AF5" w:rsidDel="00866AF5">
                <w:rPr>
                  <w:rFonts w:ascii="Courier New" w:eastAsiaTheme="minorHAnsi" w:hAnsi="Courier New" w:cs="Courier New"/>
                  <w:sz w:val="20"/>
                  <w:szCs w:val="20"/>
                  <w:lang w:eastAsia="en-US"/>
                  <w:rPrChange w:id="9649" w:author="Анастасия ." w:date="2023-10-11T17:39:00Z">
                    <w:rPr>
                      <w:rFonts w:ascii="Courier New" w:eastAsiaTheme="minorHAnsi" w:hAnsi="Courier New" w:cs="Courier New"/>
                      <w:sz w:val="20"/>
                      <w:szCs w:val="20"/>
                      <w:lang w:val="en-US" w:eastAsia="en-US"/>
                    </w:rPr>
                  </w:rPrChange>
                </w:rPr>
                <w:delText>("Ошибки")</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50" w:author="Анастасия ." w:date="2023-10-11T17:39:00Z"/>
                <w:rFonts w:ascii="Courier New" w:eastAsiaTheme="minorHAnsi" w:hAnsi="Courier New" w:cs="Courier New"/>
                <w:sz w:val="20"/>
                <w:szCs w:val="20"/>
                <w:lang w:eastAsia="en-US"/>
                <w:rPrChange w:id="9651" w:author="Анастасия ." w:date="2023-10-11T17:39:00Z">
                  <w:rPr>
                    <w:del w:id="9652" w:author="Анастасия ." w:date="2023-10-11T17:39:00Z"/>
                    <w:rFonts w:ascii="Courier New" w:eastAsiaTheme="minorHAnsi" w:hAnsi="Courier New" w:cs="Courier New"/>
                    <w:sz w:val="20"/>
                    <w:szCs w:val="20"/>
                    <w:lang w:val="en-US" w:eastAsia="en-US"/>
                  </w:rPr>
                </w:rPrChange>
              </w:rPr>
              <w:pPrChange w:id="9653" w:author="Анастасия ." w:date="2023-10-11T17:39:00Z">
                <w:pPr>
                  <w:tabs>
                    <w:tab w:val="left" w:pos="1489"/>
                    <w:tab w:val="left" w:pos="1709"/>
                  </w:tabs>
                  <w:ind w:firstLine="0"/>
                  <w:jc w:val="left"/>
                </w:pPr>
              </w:pPrChange>
            </w:pPr>
            <w:del w:id="9654" w:author="Анастасия ." w:date="2023-10-11T17:39:00Z">
              <w:r w:rsidRPr="00866AF5" w:rsidDel="00866AF5">
                <w:rPr>
                  <w:rFonts w:ascii="Courier New" w:eastAsiaTheme="minorHAnsi" w:hAnsi="Courier New" w:cs="Courier New"/>
                  <w:sz w:val="20"/>
                  <w:szCs w:val="20"/>
                  <w:lang w:eastAsia="en-US"/>
                  <w:rPrChange w:id="9655" w:author="Анастасия ." w:date="2023-10-11T17:39:00Z">
                    <w:rPr>
                      <w:rFonts w:ascii="Courier New" w:eastAsiaTheme="minorHAnsi" w:hAnsi="Courier New" w:cs="Courier New"/>
                      <w:sz w:val="20"/>
                      <w:szCs w:val="20"/>
                      <w:lang w:val="en-US" w:eastAsia="en-US"/>
                    </w:rPr>
                  </w:rPrChange>
                </w:rPr>
                <w:delText xml:space="preserve">262: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56" w:author="Анастасия ." w:date="2023-10-11T17:39:00Z"/>
                <w:rFonts w:ascii="Courier New" w:eastAsiaTheme="minorHAnsi" w:hAnsi="Courier New" w:cs="Courier New"/>
                <w:sz w:val="20"/>
                <w:szCs w:val="20"/>
                <w:lang w:eastAsia="en-US"/>
                <w:rPrChange w:id="9657" w:author="Анастасия ." w:date="2023-10-11T17:39:00Z">
                  <w:rPr>
                    <w:del w:id="9658" w:author="Анастасия ." w:date="2023-10-11T17:39:00Z"/>
                    <w:rFonts w:ascii="Courier New" w:eastAsiaTheme="minorHAnsi" w:hAnsi="Courier New" w:cs="Courier New"/>
                    <w:sz w:val="20"/>
                    <w:szCs w:val="20"/>
                    <w:lang w:val="en-US" w:eastAsia="en-US"/>
                  </w:rPr>
                </w:rPrChange>
              </w:rPr>
              <w:pPrChange w:id="9659" w:author="Анастасия ." w:date="2023-10-11T17:39:00Z">
                <w:pPr>
                  <w:tabs>
                    <w:tab w:val="left" w:pos="1489"/>
                    <w:tab w:val="left" w:pos="1709"/>
                  </w:tabs>
                  <w:ind w:firstLine="0"/>
                  <w:jc w:val="left"/>
                </w:pPr>
              </w:pPrChange>
            </w:pPr>
            <w:del w:id="9660" w:author="Анастасия ." w:date="2023-10-11T17:39:00Z">
              <w:r w:rsidRPr="00866AF5" w:rsidDel="00866AF5">
                <w:rPr>
                  <w:rFonts w:ascii="Courier New" w:eastAsiaTheme="minorHAnsi" w:hAnsi="Courier New" w:cs="Courier New"/>
                  <w:sz w:val="20"/>
                  <w:szCs w:val="20"/>
                  <w:lang w:eastAsia="en-US"/>
                  <w:rPrChange w:id="9661" w:author="Анастасия ." w:date="2023-10-11T17:39:00Z">
                    <w:rPr>
                      <w:rFonts w:ascii="Courier New" w:eastAsiaTheme="minorHAnsi" w:hAnsi="Courier New" w:cs="Courier New"/>
                      <w:sz w:val="20"/>
                      <w:szCs w:val="20"/>
                      <w:lang w:val="en-US" w:eastAsia="en-US"/>
                    </w:rPr>
                  </w:rPrChange>
                </w:rPr>
                <w:delText xml:space="preserve">263:     </w:delText>
              </w:r>
              <w:r w:rsidRPr="000975EC"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9662"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ScrolledText</w:delText>
              </w:r>
              <w:r w:rsidRPr="00866AF5" w:rsidDel="00866AF5">
                <w:rPr>
                  <w:rFonts w:ascii="Courier New" w:eastAsiaTheme="minorHAnsi" w:hAnsi="Courier New" w:cs="Courier New"/>
                  <w:sz w:val="20"/>
                  <w:szCs w:val="20"/>
                  <w:lang w:eastAsia="en-US"/>
                  <w:rPrChange w:id="966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errwin</w:delText>
              </w:r>
              <w:r w:rsidRPr="00866AF5" w:rsidDel="00866AF5">
                <w:rPr>
                  <w:rFonts w:ascii="Courier New" w:eastAsiaTheme="minorHAnsi" w:hAnsi="Courier New" w:cs="Courier New"/>
                  <w:sz w:val="20"/>
                  <w:szCs w:val="20"/>
                  <w:lang w:eastAsia="en-US"/>
                  <w:rPrChange w:id="966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65" w:author="Анастасия ." w:date="2023-10-11T17:39:00Z"/>
                <w:rFonts w:ascii="Courier New" w:eastAsiaTheme="minorHAnsi" w:hAnsi="Courier New" w:cs="Courier New"/>
                <w:sz w:val="20"/>
                <w:szCs w:val="20"/>
                <w:lang w:eastAsia="en-US"/>
                <w:rPrChange w:id="9666" w:author="Анастасия ." w:date="2023-10-11T17:39:00Z">
                  <w:rPr>
                    <w:del w:id="9667" w:author="Анастасия ." w:date="2023-10-11T17:39:00Z"/>
                    <w:rFonts w:ascii="Courier New" w:eastAsiaTheme="minorHAnsi" w:hAnsi="Courier New" w:cs="Courier New"/>
                    <w:sz w:val="20"/>
                    <w:szCs w:val="20"/>
                    <w:lang w:val="en-US" w:eastAsia="en-US"/>
                  </w:rPr>
                </w:rPrChange>
              </w:rPr>
              <w:pPrChange w:id="9668" w:author="Анастасия ." w:date="2023-10-11T17:39:00Z">
                <w:pPr>
                  <w:tabs>
                    <w:tab w:val="left" w:pos="1489"/>
                    <w:tab w:val="left" w:pos="1709"/>
                  </w:tabs>
                  <w:ind w:firstLine="0"/>
                  <w:jc w:val="left"/>
                </w:pPr>
              </w:pPrChange>
            </w:pPr>
            <w:del w:id="9669" w:author="Анастасия ." w:date="2023-10-11T17:39:00Z">
              <w:r w:rsidRPr="00866AF5" w:rsidDel="00866AF5">
                <w:rPr>
                  <w:rFonts w:ascii="Courier New" w:eastAsiaTheme="minorHAnsi" w:hAnsi="Courier New" w:cs="Courier New"/>
                  <w:sz w:val="20"/>
                  <w:szCs w:val="20"/>
                  <w:lang w:eastAsia="en-US"/>
                  <w:rPrChange w:id="9670" w:author="Анастасия ." w:date="2023-10-11T17:39:00Z">
                    <w:rPr>
                      <w:rFonts w:ascii="Courier New" w:eastAsiaTheme="minorHAnsi" w:hAnsi="Courier New" w:cs="Courier New"/>
                      <w:sz w:val="20"/>
                      <w:szCs w:val="20"/>
                      <w:lang w:val="en-US" w:eastAsia="en-US"/>
                    </w:rPr>
                  </w:rPrChange>
                </w:rPr>
                <w:delText xml:space="preserve">264:     </w:delText>
              </w:r>
              <w:r w:rsidRPr="000975EC"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967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pack</w:delText>
              </w:r>
              <w:r w:rsidRPr="00866AF5" w:rsidDel="00866AF5">
                <w:rPr>
                  <w:rFonts w:ascii="Courier New" w:eastAsiaTheme="minorHAnsi" w:hAnsi="Courier New" w:cs="Courier New"/>
                  <w:sz w:val="20"/>
                  <w:szCs w:val="20"/>
                  <w:lang w:eastAsia="en-US"/>
                  <w:rPrChange w:id="967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73" w:author="Анастасия ." w:date="2023-10-11T17:39:00Z"/>
                <w:rFonts w:ascii="Courier New" w:eastAsiaTheme="minorHAnsi" w:hAnsi="Courier New" w:cs="Courier New"/>
                <w:sz w:val="20"/>
                <w:szCs w:val="20"/>
                <w:lang w:eastAsia="en-US"/>
                <w:rPrChange w:id="9674" w:author="Анастасия ." w:date="2023-10-11T17:39:00Z">
                  <w:rPr>
                    <w:del w:id="9675" w:author="Анастасия ." w:date="2023-10-11T17:39:00Z"/>
                    <w:rFonts w:ascii="Courier New" w:eastAsiaTheme="minorHAnsi" w:hAnsi="Courier New" w:cs="Courier New"/>
                    <w:sz w:val="20"/>
                    <w:szCs w:val="20"/>
                    <w:lang w:val="en-US" w:eastAsia="en-US"/>
                  </w:rPr>
                </w:rPrChange>
              </w:rPr>
              <w:pPrChange w:id="9676" w:author="Анастасия ." w:date="2023-10-11T17:39:00Z">
                <w:pPr>
                  <w:tabs>
                    <w:tab w:val="left" w:pos="1489"/>
                    <w:tab w:val="left" w:pos="1709"/>
                  </w:tabs>
                  <w:ind w:firstLine="0"/>
                  <w:jc w:val="left"/>
                </w:pPr>
              </w:pPrChange>
            </w:pPr>
            <w:del w:id="9677" w:author="Анастасия ." w:date="2023-10-11T17:39:00Z">
              <w:r w:rsidRPr="00866AF5" w:rsidDel="00866AF5">
                <w:rPr>
                  <w:rFonts w:ascii="Courier New" w:eastAsiaTheme="minorHAnsi" w:hAnsi="Courier New" w:cs="Courier New"/>
                  <w:sz w:val="20"/>
                  <w:szCs w:val="20"/>
                  <w:lang w:eastAsia="en-US"/>
                  <w:rPrChange w:id="9678" w:author="Анастасия ." w:date="2023-10-11T17:39:00Z">
                    <w:rPr>
                      <w:rFonts w:ascii="Courier New" w:eastAsiaTheme="minorHAnsi" w:hAnsi="Courier New" w:cs="Courier New"/>
                      <w:sz w:val="20"/>
                      <w:szCs w:val="20"/>
                      <w:lang w:val="en-US" w:eastAsia="en-US"/>
                    </w:rPr>
                  </w:rPrChange>
                </w:rPr>
                <w:delText xml:space="preserve">265: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79" w:author="Анастасия ." w:date="2023-10-11T17:39:00Z"/>
                <w:rFonts w:ascii="Courier New" w:eastAsiaTheme="minorHAnsi" w:hAnsi="Courier New" w:cs="Courier New"/>
                <w:sz w:val="20"/>
                <w:szCs w:val="20"/>
                <w:lang w:eastAsia="en-US"/>
                <w:rPrChange w:id="9680" w:author="Анастасия ." w:date="2023-10-11T17:39:00Z">
                  <w:rPr>
                    <w:del w:id="9681" w:author="Анастасия ." w:date="2023-10-11T17:39:00Z"/>
                    <w:rFonts w:ascii="Courier New" w:eastAsiaTheme="minorHAnsi" w:hAnsi="Courier New" w:cs="Courier New"/>
                    <w:sz w:val="20"/>
                    <w:szCs w:val="20"/>
                    <w:lang w:val="en-US" w:eastAsia="en-US"/>
                  </w:rPr>
                </w:rPrChange>
              </w:rPr>
              <w:pPrChange w:id="9682" w:author="Анастасия ." w:date="2023-10-11T17:39:00Z">
                <w:pPr>
                  <w:tabs>
                    <w:tab w:val="left" w:pos="1489"/>
                    <w:tab w:val="left" w:pos="1709"/>
                  </w:tabs>
                  <w:ind w:firstLine="0"/>
                  <w:jc w:val="left"/>
                </w:pPr>
              </w:pPrChange>
            </w:pPr>
            <w:del w:id="9683" w:author="Анастасия ." w:date="2023-10-11T17:39:00Z">
              <w:r w:rsidRPr="00866AF5" w:rsidDel="00866AF5">
                <w:rPr>
                  <w:rFonts w:ascii="Courier New" w:eastAsiaTheme="minorHAnsi" w:hAnsi="Courier New" w:cs="Courier New"/>
                  <w:sz w:val="20"/>
                  <w:szCs w:val="20"/>
                  <w:lang w:eastAsia="en-US"/>
                  <w:rPrChange w:id="9684" w:author="Анастасия ." w:date="2023-10-11T17:39:00Z">
                    <w:rPr>
                      <w:rFonts w:ascii="Courier New" w:eastAsiaTheme="minorHAnsi" w:hAnsi="Courier New" w:cs="Courier New"/>
                      <w:sz w:val="20"/>
                      <w:szCs w:val="20"/>
                      <w:lang w:val="en-US" w:eastAsia="en-US"/>
                    </w:rPr>
                  </w:rPrChange>
                </w:rPr>
                <w:delText xml:space="preserve">266:     </w:delText>
              </w:r>
              <w:r w:rsidRPr="000975EC"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968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68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968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rows</w:delText>
              </w:r>
              <w:r w:rsidRPr="00866AF5" w:rsidDel="00866AF5">
                <w:rPr>
                  <w:rFonts w:ascii="Courier New" w:eastAsiaTheme="minorHAnsi" w:hAnsi="Courier New" w:cs="Courier New"/>
                  <w:sz w:val="20"/>
                  <w:szCs w:val="20"/>
                  <w:lang w:eastAsia="en-US"/>
                  <w:rPrChange w:id="968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689" w:author="Анастасия ." w:date="2023-10-11T17:39:00Z"/>
                <w:rFonts w:ascii="Courier New" w:eastAsiaTheme="minorHAnsi" w:hAnsi="Courier New" w:cs="Courier New"/>
                <w:sz w:val="20"/>
                <w:szCs w:val="20"/>
                <w:lang w:eastAsia="en-US"/>
                <w:rPrChange w:id="9690" w:author="Анастасия ." w:date="2023-10-11T17:39:00Z">
                  <w:rPr>
                    <w:del w:id="9691" w:author="Анастасия ." w:date="2023-10-11T17:39:00Z"/>
                    <w:rFonts w:ascii="Courier New" w:eastAsiaTheme="minorHAnsi" w:hAnsi="Courier New" w:cs="Courier New"/>
                    <w:sz w:val="20"/>
                    <w:szCs w:val="20"/>
                    <w:lang w:val="en-US" w:eastAsia="en-US"/>
                  </w:rPr>
                </w:rPrChange>
              </w:rPr>
              <w:pPrChange w:id="9692" w:author="Анастасия ." w:date="2023-10-11T17:39:00Z">
                <w:pPr>
                  <w:tabs>
                    <w:tab w:val="left" w:pos="1489"/>
                    <w:tab w:val="left" w:pos="1709"/>
                  </w:tabs>
                  <w:ind w:firstLine="0"/>
                  <w:jc w:val="left"/>
                </w:pPr>
              </w:pPrChange>
            </w:pPr>
            <w:del w:id="9693" w:author="Анастасия ." w:date="2023-10-11T17:39:00Z">
              <w:r w:rsidRPr="00866AF5" w:rsidDel="00866AF5">
                <w:rPr>
                  <w:rFonts w:ascii="Courier New" w:eastAsiaTheme="minorHAnsi" w:hAnsi="Courier New" w:cs="Courier New"/>
                  <w:sz w:val="20"/>
                  <w:szCs w:val="20"/>
                  <w:lang w:eastAsia="en-US"/>
                  <w:rPrChange w:id="9694" w:author="Анастасия ." w:date="2023-10-11T17:39:00Z">
                    <w:rPr>
                      <w:rFonts w:ascii="Courier New" w:eastAsiaTheme="minorHAnsi" w:hAnsi="Courier New" w:cs="Courier New"/>
                      <w:sz w:val="20"/>
                      <w:szCs w:val="20"/>
                      <w:lang w:val="en-US" w:eastAsia="en-US"/>
                    </w:rPr>
                  </w:rPrChange>
                </w:rPr>
                <w:delText xml:space="preserve">267:         </w:delText>
              </w:r>
              <w:r w:rsidRPr="000975EC" w:rsidDel="00866AF5">
                <w:rPr>
                  <w:rFonts w:ascii="Courier New" w:eastAsiaTheme="minorHAnsi" w:hAnsi="Courier New" w:cs="Courier New"/>
                  <w:sz w:val="20"/>
                  <w:szCs w:val="20"/>
                  <w:lang w:val="en-US" w:eastAsia="en-US"/>
                </w:rPr>
                <w:delText>for</w:delText>
              </w:r>
              <w:r w:rsidRPr="00866AF5" w:rsidDel="00866AF5">
                <w:rPr>
                  <w:rFonts w:ascii="Courier New" w:eastAsiaTheme="minorHAnsi" w:hAnsi="Courier New" w:cs="Courier New"/>
                  <w:sz w:val="20"/>
                  <w:szCs w:val="20"/>
                  <w:lang w:eastAsia="en-US"/>
                  <w:rPrChange w:id="969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col</w:delText>
              </w:r>
              <w:r w:rsidRPr="00866AF5" w:rsidDel="00866AF5">
                <w:rPr>
                  <w:rFonts w:ascii="Courier New" w:eastAsiaTheme="minorHAnsi" w:hAnsi="Courier New" w:cs="Courier New"/>
                  <w:sz w:val="20"/>
                  <w:szCs w:val="20"/>
                  <w:lang w:eastAsia="en-US"/>
                  <w:rPrChange w:id="9696"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in</w:delText>
              </w:r>
              <w:r w:rsidRPr="00866AF5" w:rsidDel="00866AF5">
                <w:rPr>
                  <w:rFonts w:ascii="Courier New" w:eastAsiaTheme="minorHAnsi" w:hAnsi="Courier New" w:cs="Courier New"/>
                  <w:sz w:val="20"/>
                  <w:szCs w:val="20"/>
                  <w:lang w:eastAsia="en-US"/>
                  <w:rPrChange w:id="969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row</w:delText>
              </w:r>
              <w:r w:rsidRPr="00866AF5" w:rsidDel="00866AF5">
                <w:rPr>
                  <w:rFonts w:ascii="Courier New" w:eastAsiaTheme="minorHAnsi" w:hAnsi="Courier New" w:cs="Courier New"/>
                  <w:sz w:val="20"/>
                  <w:szCs w:val="20"/>
                  <w:lang w:eastAsia="en-US"/>
                  <w:rPrChange w:id="9698" w:author="Анастасия ." w:date="2023-10-11T17:39:00Z">
                    <w:rPr>
                      <w:rFonts w:ascii="Courier New" w:eastAsiaTheme="minorHAnsi" w:hAnsi="Courier New" w:cs="Courier New"/>
                      <w:sz w:val="20"/>
                      <w:szCs w:val="20"/>
                      <w:lang w:val="en-US" w:eastAsia="en-US"/>
                    </w:rPr>
                  </w:rPrChange>
                </w:rPr>
                <w:delText>:</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699" w:author="Анастасия ." w:date="2023-10-11T17:39:00Z"/>
                <w:rFonts w:ascii="Courier New" w:eastAsiaTheme="minorHAnsi" w:hAnsi="Courier New" w:cs="Courier New"/>
                <w:sz w:val="20"/>
                <w:szCs w:val="20"/>
                <w:lang w:eastAsia="en-US"/>
              </w:rPr>
              <w:pPrChange w:id="9700" w:author="Анастасия ." w:date="2023-10-11T17:39:00Z">
                <w:pPr>
                  <w:tabs>
                    <w:tab w:val="left" w:pos="1489"/>
                    <w:tab w:val="left" w:pos="1709"/>
                  </w:tabs>
                  <w:ind w:firstLine="0"/>
                  <w:jc w:val="left"/>
                </w:pPr>
              </w:pPrChange>
            </w:pPr>
            <w:del w:id="9701" w:author="Анастасия ." w:date="2023-10-11T17:39:00Z">
              <w:r w:rsidRPr="000975EC" w:rsidDel="00866AF5">
                <w:rPr>
                  <w:rFonts w:ascii="Courier New" w:eastAsiaTheme="minorHAnsi" w:hAnsi="Courier New" w:cs="Courier New"/>
                  <w:sz w:val="20"/>
                  <w:szCs w:val="20"/>
                  <w:lang w:eastAsia="en-US"/>
                </w:rPr>
                <w:delText xml:space="preserve">268:             # добавить значение столбца к объекту </w:delText>
              </w:r>
              <w:r w:rsidRPr="000975EC" w:rsidDel="00866AF5">
                <w:rPr>
                  <w:rFonts w:ascii="Courier New" w:eastAsiaTheme="minorHAnsi" w:hAnsi="Courier New" w:cs="Courier New"/>
                  <w:sz w:val="20"/>
                  <w:szCs w:val="20"/>
                  <w:lang w:val="en-US" w:eastAsia="en-US"/>
                </w:rPr>
                <w:delText>ScrolledText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02" w:author="Анастасия ." w:date="2023-10-11T17:39:00Z"/>
                <w:rFonts w:ascii="Courier New" w:eastAsiaTheme="minorHAnsi" w:hAnsi="Courier New" w:cs="Courier New"/>
                <w:sz w:val="20"/>
                <w:szCs w:val="20"/>
                <w:lang w:eastAsia="en-US"/>
                <w:rPrChange w:id="9703" w:author="Анастасия ." w:date="2023-10-11T17:39:00Z">
                  <w:rPr>
                    <w:del w:id="9704" w:author="Анастасия ." w:date="2023-10-11T17:39:00Z"/>
                    <w:rFonts w:ascii="Courier New" w:eastAsiaTheme="minorHAnsi" w:hAnsi="Courier New" w:cs="Courier New"/>
                    <w:sz w:val="20"/>
                    <w:szCs w:val="20"/>
                    <w:lang w:val="en-US" w:eastAsia="en-US"/>
                  </w:rPr>
                </w:rPrChange>
              </w:rPr>
              <w:pPrChange w:id="9705" w:author="Анастасия ." w:date="2023-10-11T17:39:00Z">
                <w:pPr>
                  <w:tabs>
                    <w:tab w:val="left" w:pos="1489"/>
                    <w:tab w:val="left" w:pos="1709"/>
                  </w:tabs>
                  <w:ind w:firstLine="0"/>
                  <w:jc w:val="left"/>
                </w:pPr>
              </w:pPrChange>
            </w:pPr>
            <w:del w:id="9706" w:author="Анастасия ." w:date="2023-10-11T17:39:00Z">
              <w:r w:rsidRPr="00866AF5" w:rsidDel="00866AF5">
                <w:rPr>
                  <w:rFonts w:ascii="Courier New" w:eastAsiaTheme="minorHAnsi" w:hAnsi="Courier New" w:cs="Courier New"/>
                  <w:sz w:val="20"/>
                  <w:szCs w:val="20"/>
                  <w:lang w:eastAsia="en-US"/>
                  <w:rPrChange w:id="9707" w:author="Анастасия ." w:date="2023-10-11T17:39:00Z">
                    <w:rPr>
                      <w:rFonts w:ascii="Courier New" w:eastAsiaTheme="minorHAnsi" w:hAnsi="Courier New" w:cs="Courier New"/>
                      <w:sz w:val="20"/>
                      <w:szCs w:val="20"/>
                      <w:lang w:val="en-US" w:eastAsia="en-US"/>
                    </w:rPr>
                  </w:rPrChange>
                </w:rPr>
                <w:delText xml:space="preserve">269:             </w:delText>
              </w:r>
              <w:r w:rsidRPr="000975EC"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970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insert</w:delText>
              </w:r>
              <w:r w:rsidRPr="00866AF5" w:rsidDel="00866AF5">
                <w:rPr>
                  <w:rFonts w:ascii="Courier New" w:eastAsiaTheme="minorHAnsi" w:hAnsi="Courier New" w:cs="Courier New"/>
                  <w:sz w:val="20"/>
                  <w:szCs w:val="20"/>
                  <w:lang w:eastAsia="en-US"/>
                  <w:rPrChange w:id="970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710"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END</w:delText>
              </w:r>
              <w:r w:rsidRPr="00866AF5" w:rsidDel="00866AF5">
                <w:rPr>
                  <w:rFonts w:ascii="Courier New" w:eastAsiaTheme="minorHAnsi" w:hAnsi="Courier New" w:cs="Courier New"/>
                  <w:sz w:val="20"/>
                  <w:szCs w:val="20"/>
                  <w:lang w:eastAsia="en-US"/>
                  <w:rPrChange w:id="9711"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col</w:delText>
              </w:r>
              <w:r w:rsidRPr="00866AF5" w:rsidDel="00866AF5">
                <w:rPr>
                  <w:rFonts w:ascii="Courier New" w:eastAsiaTheme="minorHAnsi" w:hAnsi="Courier New" w:cs="Courier New"/>
                  <w:sz w:val="20"/>
                  <w:szCs w:val="20"/>
                  <w:lang w:eastAsia="en-US"/>
                  <w:rPrChange w:id="9712" w:author="Анастасия ." w:date="2023-10-11T17:39:00Z">
                    <w:rPr>
                      <w:rFonts w:ascii="Courier New" w:eastAsiaTheme="minorHAnsi" w:hAnsi="Courier New" w:cs="Courier New"/>
                      <w:sz w:val="20"/>
                      <w:szCs w:val="20"/>
                      <w:lang w:val="en-US" w:eastAsia="en-US"/>
                    </w:rPr>
                  </w:rPrChange>
                </w:rPr>
                <w:delText>)</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713" w:author="Анастасия ." w:date="2023-10-11T17:39:00Z"/>
                <w:rFonts w:ascii="Courier New" w:eastAsiaTheme="minorHAnsi" w:hAnsi="Courier New" w:cs="Courier New"/>
                <w:sz w:val="20"/>
                <w:szCs w:val="20"/>
                <w:lang w:eastAsia="en-US"/>
              </w:rPr>
              <w:pPrChange w:id="9714" w:author="Анастасия ." w:date="2023-10-11T17:39:00Z">
                <w:pPr>
                  <w:tabs>
                    <w:tab w:val="left" w:pos="1489"/>
                    <w:tab w:val="left" w:pos="1709"/>
                  </w:tabs>
                  <w:ind w:firstLine="0"/>
                  <w:jc w:val="left"/>
                </w:pPr>
              </w:pPrChange>
            </w:pPr>
            <w:del w:id="9715" w:author="Анастасия ." w:date="2023-10-11T17:39:00Z">
              <w:r w:rsidRPr="000975EC" w:rsidDel="00866AF5">
                <w:rPr>
                  <w:rFonts w:ascii="Courier New" w:eastAsiaTheme="minorHAnsi" w:hAnsi="Courier New" w:cs="Courier New"/>
                  <w:sz w:val="20"/>
                  <w:szCs w:val="20"/>
                  <w:lang w:eastAsia="en-US"/>
                </w:rPr>
                <w:delText>270:             # добавить перенос строки после каждой строки</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16" w:author="Анастасия ." w:date="2023-10-11T17:39:00Z"/>
                <w:rFonts w:ascii="Courier New" w:eastAsiaTheme="minorHAnsi" w:hAnsi="Courier New" w:cs="Courier New"/>
                <w:sz w:val="20"/>
                <w:szCs w:val="20"/>
                <w:lang w:eastAsia="en-US"/>
                <w:rPrChange w:id="9717" w:author="Анастасия ." w:date="2023-10-11T17:39:00Z">
                  <w:rPr>
                    <w:del w:id="9718" w:author="Анастасия ." w:date="2023-10-11T17:39:00Z"/>
                    <w:rFonts w:ascii="Courier New" w:eastAsiaTheme="minorHAnsi" w:hAnsi="Courier New" w:cs="Courier New"/>
                    <w:sz w:val="20"/>
                    <w:szCs w:val="20"/>
                    <w:lang w:val="en-US" w:eastAsia="en-US"/>
                  </w:rPr>
                </w:rPrChange>
              </w:rPr>
              <w:pPrChange w:id="9719" w:author="Анастасия ." w:date="2023-10-11T17:39:00Z">
                <w:pPr>
                  <w:tabs>
                    <w:tab w:val="left" w:pos="1489"/>
                    <w:tab w:val="left" w:pos="1709"/>
                  </w:tabs>
                  <w:ind w:firstLine="0"/>
                  <w:jc w:val="left"/>
                </w:pPr>
              </w:pPrChange>
            </w:pPr>
            <w:del w:id="9720" w:author="Анастасия ." w:date="2023-10-11T17:39:00Z">
              <w:r w:rsidRPr="00866AF5" w:rsidDel="00866AF5">
                <w:rPr>
                  <w:rFonts w:ascii="Courier New" w:eastAsiaTheme="minorHAnsi" w:hAnsi="Courier New" w:cs="Courier New"/>
                  <w:sz w:val="20"/>
                  <w:szCs w:val="20"/>
                  <w:lang w:eastAsia="en-US"/>
                  <w:rPrChange w:id="9721" w:author="Анастасия ." w:date="2023-10-11T17:39:00Z">
                    <w:rPr>
                      <w:rFonts w:ascii="Courier New" w:eastAsiaTheme="minorHAnsi" w:hAnsi="Courier New" w:cs="Courier New"/>
                      <w:sz w:val="20"/>
                      <w:szCs w:val="20"/>
                      <w:lang w:val="en-US" w:eastAsia="en-US"/>
                    </w:rPr>
                  </w:rPrChange>
                </w:rPr>
                <w:delText xml:space="preserve">271:             </w:delText>
              </w:r>
              <w:r w:rsidRPr="000975EC"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9722"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insert</w:delText>
              </w:r>
              <w:r w:rsidRPr="00866AF5" w:rsidDel="00866AF5">
                <w:rPr>
                  <w:rFonts w:ascii="Courier New" w:eastAsiaTheme="minorHAnsi" w:hAnsi="Courier New" w:cs="Courier New"/>
                  <w:sz w:val="20"/>
                  <w:szCs w:val="20"/>
                  <w:lang w:eastAsia="en-US"/>
                  <w:rPrChange w:id="972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72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END</w:delText>
              </w:r>
              <w:r w:rsidRPr="00866AF5" w:rsidDel="00866AF5">
                <w:rPr>
                  <w:rFonts w:ascii="Courier New" w:eastAsiaTheme="minorHAnsi" w:hAnsi="Courier New" w:cs="Courier New"/>
                  <w:sz w:val="20"/>
                  <w:szCs w:val="20"/>
                  <w:lang w:eastAsia="en-US"/>
                  <w:rPrChange w:id="9725" w:author="Анастасия ." w:date="2023-10-11T17:39:00Z">
                    <w:rPr>
                      <w:rFonts w:ascii="Courier New" w:eastAsiaTheme="minorHAnsi" w:hAnsi="Courier New" w:cs="Courier New"/>
                      <w:sz w:val="20"/>
                      <w:szCs w:val="20"/>
                      <w:lang w:val="en-US" w:eastAsia="en-US"/>
                    </w:rPr>
                  </w:rPrChange>
                </w:rPr>
                <w:delText>, '\</w:delText>
              </w:r>
              <w:r w:rsidRPr="000975EC" w:rsidDel="00866AF5">
                <w:rPr>
                  <w:rFonts w:ascii="Courier New" w:eastAsiaTheme="minorHAnsi" w:hAnsi="Courier New" w:cs="Courier New"/>
                  <w:sz w:val="20"/>
                  <w:szCs w:val="20"/>
                  <w:lang w:val="en-US" w:eastAsia="en-US"/>
                </w:rPr>
                <w:delText>n</w:delText>
              </w:r>
              <w:r w:rsidRPr="00866AF5" w:rsidDel="00866AF5">
                <w:rPr>
                  <w:rFonts w:ascii="Courier New" w:eastAsiaTheme="minorHAnsi" w:hAnsi="Courier New" w:cs="Courier New"/>
                  <w:sz w:val="20"/>
                  <w:szCs w:val="20"/>
                  <w:lang w:eastAsia="en-US"/>
                  <w:rPrChange w:id="9726"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27" w:author="Анастасия ." w:date="2023-10-11T17:39:00Z"/>
                <w:rFonts w:ascii="Courier New" w:eastAsiaTheme="minorHAnsi" w:hAnsi="Courier New" w:cs="Courier New"/>
                <w:sz w:val="20"/>
                <w:szCs w:val="20"/>
                <w:lang w:eastAsia="en-US"/>
                <w:rPrChange w:id="9728" w:author="Анастасия ." w:date="2023-10-11T17:39:00Z">
                  <w:rPr>
                    <w:del w:id="9729" w:author="Анастасия ." w:date="2023-10-11T17:39:00Z"/>
                    <w:rFonts w:ascii="Courier New" w:eastAsiaTheme="minorHAnsi" w:hAnsi="Courier New" w:cs="Courier New"/>
                    <w:sz w:val="20"/>
                    <w:szCs w:val="20"/>
                    <w:lang w:val="en-US" w:eastAsia="en-US"/>
                  </w:rPr>
                </w:rPrChange>
              </w:rPr>
              <w:pPrChange w:id="9730" w:author="Анастасия ." w:date="2023-10-11T17:39:00Z">
                <w:pPr>
                  <w:tabs>
                    <w:tab w:val="left" w:pos="1489"/>
                    <w:tab w:val="left" w:pos="1709"/>
                  </w:tabs>
                  <w:ind w:firstLine="0"/>
                  <w:jc w:val="left"/>
                </w:pPr>
              </w:pPrChange>
            </w:pPr>
            <w:del w:id="9731" w:author="Анастасия ." w:date="2023-10-11T17:39:00Z">
              <w:r w:rsidRPr="00866AF5" w:rsidDel="00866AF5">
                <w:rPr>
                  <w:rFonts w:ascii="Courier New" w:eastAsiaTheme="minorHAnsi" w:hAnsi="Courier New" w:cs="Courier New"/>
                  <w:sz w:val="20"/>
                  <w:szCs w:val="20"/>
                  <w:lang w:eastAsia="en-US"/>
                  <w:rPrChange w:id="9732" w:author="Анастасия ." w:date="2023-10-11T17:39:00Z">
                    <w:rPr>
                      <w:rFonts w:ascii="Courier New" w:eastAsiaTheme="minorHAnsi" w:hAnsi="Courier New" w:cs="Courier New"/>
                      <w:sz w:val="20"/>
                      <w:szCs w:val="20"/>
                      <w:lang w:val="en-US" w:eastAsia="en-US"/>
                    </w:rPr>
                  </w:rPrChange>
                </w:rPr>
                <w:delText xml:space="preserve">272:     </w:delText>
              </w:r>
              <w:r w:rsidRPr="000975EC" w:rsidDel="00866AF5">
                <w:rPr>
                  <w:rFonts w:ascii="Courier New" w:eastAsiaTheme="minorHAnsi" w:hAnsi="Courier New" w:cs="Courier New"/>
                  <w:sz w:val="20"/>
                  <w:szCs w:val="20"/>
                  <w:lang w:val="en-US" w:eastAsia="en-US"/>
                </w:rPr>
                <w:delText>co</w:delText>
              </w:r>
              <w:r w:rsidRPr="00866AF5" w:rsidDel="00866AF5">
                <w:rPr>
                  <w:rFonts w:ascii="Courier New" w:eastAsiaTheme="minorHAnsi" w:hAnsi="Courier New" w:cs="Courier New"/>
                  <w:sz w:val="20"/>
                  <w:szCs w:val="20"/>
                  <w:lang w:eastAsia="en-US"/>
                  <w:rPrChange w:id="973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r w:rsidRPr="00866AF5" w:rsidDel="00866AF5">
                <w:rPr>
                  <w:rFonts w:ascii="Courier New" w:eastAsiaTheme="minorHAnsi" w:hAnsi="Courier New" w:cs="Courier New"/>
                  <w:sz w:val="20"/>
                  <w:szCs w:val="20"/>
                  <w:lang w:eastAsia="en-US"/>
                  <w:rPrChange w:id="9734"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35" w:author="Анастасия ." w:date="2023-10-11T17:39:00Z"/>
                <w:rFonts w:ascii="Courier New" w:eastAsiaTheme="minorHAnsi" w:hAnsi="Courier New" w:cs="Courier New"/>
                <w:sz w:val="20"/>
                <w:szCs w:val="20"/>
                <w:lang w:eastAsia="en-US"/>
                <w:rPrChange w:id="9736" w:author="Анастасия ." w:date="2023-10-11T17:39:00Z">
                  <w:rPr>
                    <w:del w:id="9737" w:author="Анастасия ." w:date="2023-10-11T17:39:00Z"/>
                    <w:rFonts w:ascii="Courier New" w:eastAsiaTheme="minorHAnsi" w:hAnsi="Courier New" w:cs="Courier New"/>
                    <w:sz w:val="20"/>
                    <w:szCs w:val="20"/>
                    <w:lang w:val="en-US" w:eastAsia="en-US"/>
                  </w:rPr>
                </w:rPrChange>
              </w:rPr>
              <w:pPrChange w:id="9738" w:author="Анастасия ." w:date="2023-10-11T17:39:00Z">
                <w:pPr>
                  <w:tabs>
                    <w:tab w:val="left" w:pos="1489"/>
                    <w:tab w:val="left" w:pos="1709"/>
                  </w:tabs>
                  <w:ind w:firstLine="0"/>
                  <w:jc w:val="left"/>
                </w:pPr>
              </w:pPrChange>
            </w:pPr>
            <w:del w:id="9739" w:author="Анастасия ." w:date="2023-10-11T17:39:00Z">
              <w:r w:rsidRPr="00866AF5" w:rsidDel="00866AF5">
                <w:rPr>
                  <w:rFonts w:ascii="Courier New" w:eastAsiaTheme="minorHAnsi" w:hAnsi="Courier New" w:cs="Courier New"/>
                  <w:sz w:val="20"/>
                  <w:szCs w:val="20"/>
                  <w:lang w:eastAsia="en-US"/>
                  <w:rPrChange w:id="9740" w:author="Анастасия ." w:date="2023-10-11T17:39:00Z">
                    <w:rPr>
                      <w:rFonts w:ascii="Courier New" w:eastAsiaTheme="minorHAnsi" w:hAnsi="Courier New" w:cs="Courier New"/>
                      <w:sz w:val="20"/>
                      <w:szCs w:val="20"/>
                      <w:lang w:val="en-US" w:eastAsia="en-US"/>
                    </w:rPr>
                  </w:rPrChange>
                </w:rPr>
                <w:delText xml:space="preserve">273:     </w:delText>
              </w:r>
              <w:r w:rsidRPr="000975EC" w:rsidDel="00866AF5">
                <w:rPr>
                  <w:rFonts w:ascii="Courier New" w:eastAsiaTheme="minorHAnsi" w:hAnsi="Courier New" w:cs="Courier New"/>
                  <w:sz w:val="20"/>
                  <w:szCs w:val="20"/>
                  <w:lang w:val="en-US" w:eastAsia="en-US"/>
                </w:rPr>
                <w:delText>st</w:delText>
              </w:r>
              <w:r w:rsidRPr="00866AF5" w:rsidDel="00866AF5">
                <w:rPr>
                  <w:rFonts w:ascii="Courier New" w:eastAsiaTheme="minorHAnsi" w:hAnsi="Courier New" w:cs="Courier New"/>
                  <w:sz w:val="20"/>
                  <w:szCs w:val="20"/>
                  <w:lang w:eastAsia="en-US"/>
                  <w:rPrChange w:id="974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mainloop</w:delText>
              </w:r>
              <w:r w:rsidRPr="00866AF5" w:rsidDel="00866AF5">
                <w:rPr>
                  <w:rFonts w:ascii="Courier New" w:eastAsiaTheme="minorHAnsi" w:hAnsi="Courier New" w:cs="Courier New"/>
                  <w:sz w:val="20"/>
                  <w:szCs w:val="20"/>
                  <w:lang w:eastAsia="en-US"/>
                  <w:rPrChange w:id="974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43" w:author="Анастасия ." w:date="2023-10-11T17:39:00Z"/>
                <w:rFonts w:ascii="Courier New" w:eastAsiaTheme="minorHAnsi" w:hAnsi="Courier New" w:cs="Courier New"/>
                <w:sz w:val="20"/>
                <w:szCs w:val="20"/>
                <w:lang w:eastAsia="en-US"/>
                <w:rPrChange w:id="9744" w:author="Анастасия ." w:date="2023-10-11T17:39:00Z">
                  <w:rPr>
                    <w:del w:id="9745" w:author="Анастасия ." w:date="2023-10-11T17:39:00Z"/>
                    <w:rFonts w:ascii="Courier New" w:eastAsiaTheme="minorHAnsi" w:hAnsi="Courier New" w:cs="Courier New"/>
                    <w:sz w:val="20"/>
                    <w:szCs w:val="20"/>
                    <w:lang w:val="en-US" w:eastAsia="en-US"/>
                  </w:rPr>
                </w:rPrChange>
              </w:rPr>
              <w:pPrChange w:id="9746" w:author="Анастасия ." w:date="2023-10-11T17:39:00Z">
                <w:pPr>
                  <w:tabs>
                    <w:tab w:val="left" w:pos="1489"/>
                    <w:tab w:val="left" w:pos="1709"/>
                  </w:tabs>
                  <w:ind w:firstLine="0"/>
                  <w:jc w:val="left"/>
                </w:pPr>
              </w:pPrChange>
            </w:pPr>
            <w:del w:id="9747" w:author="Анастасия ." w:date="2023-10-11T17:39:00Z">
              <w:r w:rsidRPr="00866AF5" w:rsidDel="00866AF5">
                <w:rPr>
                  <w:rFonts w:ascii="Courier New" w:eastAsiaTheme="minorHAnsi" w:hAnsi="Courier New" w:cs="Courier New"/>
                  <w:sz w:val="20"/>
                  <w:szCs w:val="20"/>
                  <w:lang w:eastAsia="en-US"/>
                  <w:rPrChange w:id="9748" w:author="Анастасия ." w:date="2023-10-11T17:39:00Z">
                    <w:rPr>
                      <w:rFonts w:ascii="Courier New" w:eastAsiaTheme="minorHAnsi" w:hAnsi="Courier New" w:cs="Courier New"/>
                      <w:sz w:val="20"/>
                      <w:szCs w:val="20"/>
                      <w:lang w:val="en-US" w:eastAsia="en-US"/>
                    </w:rPr>
                  </w:rPrChange>
                </w:rPr>
                <w:delText xml:space="preserve">274:     </w:delText>
              </w:r>
              <w:r w:rsidRPr="000975EC" w:rsidDel="00866AF5">
                <w:rPr>
                  <w:rFonts w:ascii="Courier New" w:eastAsiaTheme="minorHAnsi" w:hAnsi="Courier New" w:cs="Courier New"/>
                  <w:sz w:val="20"/>
                  <w:szCs w:val="20"/>
                  <w:lang w:val="en-US" w:eastAsia="en-US"/>
                </w:rPr>
                <w:delText>connect</w:delText>
              </w:r>
              <w:r w:rsidRPr="00866AF5" w:rsidDel="00866AF5">
                <w:rPr>
                  <w:rFonts w:ascii="Courier New" w:eastAsiaTheme="minorHAnsi" w:hAnsi="Courier New" w:cs="Courier New"/>
                  <w:sz w:val="20"/>
                  <w:szCs w:val="20"/>
                  <w:lang w:eastAsia="en-US"/>
                  <w:rPrChange w:id="974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close</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50" w:author="Анастасия ." w:date="2023-10-11T17:39:00Z"/>
                <w:rFonts w:ascii="Courier New" w:eastAsiaTheme="minorHAnsi" w:hAnsi="Courier New" w:cs="Courier New"/>
                <w:sz w:val="20"/>
                <w:szCs w:val="20"/>
                <w:lang w:eastAsia="en-US"/>
                <w:rPrChange w:id="9751" w:author="Анастасия ." w:date="2023-10-11T17:39:00Z">
                  <w:rPr>
                    <w:del w:id="9752" w:author="Анастасия ." w:date="2023-10-11T17:39:00Z"/>
                    <w:rFonts w:ascii="Courier New" w:eastAsiaTheme="minorHAnsi" w:hAnsi="Courier New" w:cs="Courier New"/>
                    <w:sz w:val="20"/>
                    <w:szCs w:val="20"/>
                    <w:lang w:val="en-US" w:eastAsia="en-US"/>
                  </w:rPr>
                </w:rPrChange>
              </w:rPr>
              <w:pPrChange w:id="9753" w:author="Анастасия ." w:date="2023-10-11T17:39:00Z">
                <w:pPr>
                  <w:tabs>
                    <w:tab w:val="left" w:pos="1489"/>
                    <w:tab w:val="left" w:pos="1709"/>
                  </w:tabs>
                  <w:ind w:firstLine="0"/>
                  <w:jc w:val="left"/>
                </w:pPr>
              </w:pPrChange>
            </w:pPr>
            <w:del w:id="9754" w:author="Анастасия ." w:date="2023-10-11T17:39:00Z">
              <w:r w:rsidRPr="00866AF5" w:rsidDel="00866AF5">
                <w:rPr>
                  <w:rFonts w:ascii="Courier New" w:eastAsiaTheme="minorHAnsi" w:hAnsi="Courier New" w:cs="Courier New"/>
                  <w:sz w:val="20"/>
                  <w:szCs w:val="20"/>
                  <w:lang w:eastAsia="en-US"/>
                  <w:rPrChange w:id="9755" w:author="Анастасия ." w:date="2023-10-11T17:39:00Z">
                    <w:rPr>
                      <w:rFonts w:ascii="Courier New" w:eastAsiaTheme="minorHAnsi" w:hAnsi="Courier New" w:cs="Courier New"/>
                      <w:sz w:val="20"/>
                      <w:szCs w:val="20"/>
                      <w:lang w:val="en-US" w:eastAsia="en-US"/>
                    </w:rPr>
                  </w:rPrChange>
                </w:rPr>
                <w:delText xml:space="preserve">275: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56" w:author="Анастасия ." w:date="2023-10-11T17:39:00Z"/>
                <w:rFonts w:ascii="Courier New" w:eastAsiaTheme="minorHAnsi" w:hAnsi="Courier New" w:cs="Courier New"/>
                <w:sz w:val="20"/>
                <w:szCs w:val="20"/>
                <w:lang w:eastAsia="en-US"/>
                <w:rPrChange w:id="9757" w:author="Анастасия ." w:date="2023-10-11T17:39:00Z">
                  <w:rPr>
                    <w:del w:id="9758" w:author="Анастасия ." w:date="2023-10-11T17:39:00Z"/>
                    <w:rFonts w:ascii="Courier New" w:eastAsiaTheme="minorHAnsi" w:hAnsi="Courier New" w:cs="Courier New"/>
                    <w:sz w:val="20"/>
                    <w:szCs w:val="20"/>
                    <w:lang w:val="en-US" w:eastAsia="en-US"/>
                  </w:rPr>
                </w:rPrChange>
              </w:rPr>
              <w:pPrChange w:id="9759" w:author="Анастасия ." w:date="2023-10-11T17:39:00Z">
                <w:pPr>
                  <w:tabs>
                    <w:tab w:val="left" w:pos="1489"/>
                    <w:tab w:val="left" w:pos="1709"/>
                  </w:tabs>
                  <w:ind w:firstLine="0"/>
                  <w:jc w:val="left"/>
                </w:pPr>
              </w:pPrChange>
            </w:pPr>
            <w:del w:id="9760" w:author="Анастасия ." w:date="2023-10-11T17:39:00Z">
              <w:r w:rsidRPr="00866AF5" w:rsidDel="00866AF5">
                <w:rPr>
                  <w:rFonts w:ascii="Courier New" w:eastAsiaTheme="minorHAnsi" w:hAnsi="Courier New" w:cs="Courier New"/>
                  <w:sz w:val="20"/>
                  <w:szCs w:val="20"/>
                  <w:lang w:eastAsia="en-US"/>
                  <w:rPrChange w:id="9761" w:author="Анастасия ." w:date="2023-10-11T17:39:00Z">
                    <w:rPr>
                      <w:rFonts w:ascii="Courier New" w:eastAsiaTheme="minorHAnsi" w:hAnsi="Courier New" w:cs="Courier New"/>
                      <w:sz w:val="20"/>
                      <w:szCs w:val="20"/>
                      <w:lang w:val="en-US" w:eastAsia="en-US"/>
                    </w:rPr>
                  </w:rPrChange>
                </w:rPr>
                <w:delText xml:space="preserve">276: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62" w:author="Анастасия ." w:date="2023-10-11T17:39:00Z"/>
                <w:rFonts w:ascii="Courier New" w:eastAsiaTheme="minorHAnsi" w:hAnsi="Courier New" w:cs="Courier New"/>
                <w:sz w:val="20"/>
                <w:szCs w:val="20"/>
                <w:lang w:eastAsia="en-US"/>
                <w:rPrChange w:id="9763" w:author="Анастасия ." w:date="2023-10-11T17:39:00Z">
                  <w:rPr>
                    <w:del w:id="9764" w:author="Анастасия ." w:date="2023-10-11T17:39:00Z"/>
                    <w:rFonts w:ascii="Courier New" w:eastAsiaTheme="minorHAnsi" w:hAnsi="Courier New" w:cs="Courier New"/>
                    <w:sz w:val="20"/>
                    <w:szCs w:val="20"/>
                    <w:lang w:val="en-US" w:eastAsia="en-US"/>
                  </w:rPr>
                </w:rPrChange>
              </w:rPr>
              <w:pPrChange w:id="9765" w:author="Анастасия ." w:date="2023-10-11T17:39:00Z">
                <w:pPr>
                  <w:tabs>
                    <w:tab w:val="left" w:pos="1489"/>
                    <w:tab w:val="left" w:pos="1709"/>
                  </w:tabs>
                  <w:ind w:firstLine="0"/>
                  <w:jc w:val="left"/>
                </w:pPr>
              </w:pPrChange>
            </w:pPr>
            <w:del w:id="9766" w:author="Анастасия ." w:date="2023-10-11T17:39:00Z">
              <w:r w:rsidRPr="00866AF5" w:rsidDel="00866AF5">
                <w:rPr>
                  <w:rFonts w:ascii="Courier New" w:eastAsiaTheme="minorHAnsi" w:hAnsi="Courier New" w:cs="Courier New"/>
                  <w:sz w:val="20"/>
                  <w:szCs w:val="20"/>
                  <w:lang w:eastAsia="en-US"/>
                  <w:rPrChange w:id="9767" w:author="Анастасия ." w:date="2023-10-11T17:39:00Z">
                    <w:rPr>
                      <w:rFonts w:ascii="Courier New" w:eastAsiaTheme="minorHAnsi" w:hAnsi="Courier New" w:cs="Courier New"/>
                      <w:sz w:val="20"/>
                      <w:szCs w:val="20"/>
                      <w:lang w:val="en-US" w:eastAsia="en-US"/>
                    </w:rPr>
                  </w:rPrChange>
                </w:rPr>
                <w:delText xml:space="preserve">277: </w:delText>
              </w:r>
              <w:r w:rsidRPr="000975EC" w:rsidDel="00866AF5">
                <w:rPr>
                  <w:rFonts w:ascii="Courier New" w:eastAsiaTheme="minorHAnsi" w:hAnsi="Courier New" w:cs="Courier New"/>
                  <w:sz w:val="20"/>
                  <w:szCs w:val="20"/>
                  <w:lang w:val="en-US" w:eastAsia="en-US"/>
                </w:rPr>
                <w:delText>def</w:delText>
              </w:r>
              <w:r w:rsidRPr="00866AF5" w:rsidDel="00866AF5">
                <w:rPr>
                  <w:rFonts w:ascii="Courier New" w:eastAsiaTheme="minorHAnsi" w:hAnsi="Courier New" w:cs="Courier New"/>
                  <w:sz w:val="20"/>
                  <w:szCs w:val="20"/>
                  <w:lang w:eastAsia="en-US"/>
                  <w:rPrChange w:id="9768"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create</w:delText>
              </w:r>
              <w:r w:rsidRPr="00866AF5" w:rsidDel="00866AF5">
                <w:rPr>
                  <w:rFonts w:ascii="Courier New" w:eastAsiaTheme="minorHAnsi" w:hAnsi="Courier New" w:cs="Courier New"/>
                  <w:sz w:val="20"/>
                  <w:szCs w:val="20"/>
                  <w:lang w:eastAsia="en-US"/>
                  <w:rPrChange w:id="9769"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70"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71" w:author="Анастасия ." w:date="2023-10-11T17:39:00Z"/>
                <w:rFonts w:ascii="Courier New" w:eastAsiaTheme="minorHAnsi" w:hAnsi="Courier New" w:cs="Courier New"/>
                <w:sz w:val="20"/>
                <w:szCs w:val="20"/>
                <w:lang w:eastAsia="en-US"/>
                <w:rPrChange w:id="9772" w:author="Анастасия ." w:date="2023-10-11T17:39:00Z">
                  <w:rPr>
                    <w:del w:id="9773" w:author="Анастасия ." w:date="2023-10-11T17:39:00Z"/>
                    <w:rFonts w:ascii="Courier New" w:eastAsiaTheme="minorHAnsi" w:hAnsi="Courier New" w:cs="Courier New"/>
                    <w:sz w:val="20"/>
                    <w:szCs w:val="20"/>
                    <w:lang w:val="en-US" w:eastAsia="en-US"/>
                  </w:rPr>
                </w:rPrChange>
              </w:rPr>
              <w:pPrChange w:id="9774" w:author="Анастасия ." w:date="2023-10-11T17:39:00Z">
                <w:pPr>
                  <w:tabs>
                    <w:tab w:val="left" w:pos="1489"/>
                    <w:tab w:val="left" w:pos="1709"/>
                  </w:tabs>
                  <w:ind w:firstLine="0"/>
                  <w:jc w:val="left"/>
                </w:pPr>
              </w:pPrChange>
            </w:pPr>
            <w:del w:id="9775" w:author="Анастасия ." w:date="2023-10-11T17:39:00Z">
              <w:r w:rsidRPr="00866AF5" w:rsidDel="00866AF5">
                <w:rPr>
                  <w:rFonts w:ascii="Courier New" w:eastAsiaTheme="minorHAnsi" w:hAnsi="Courier New" w:cs="Courier New"/>
                  <w:sz w:val="20"/>
                  <w:szCs w:val="20"/>
                  <w:lang w:eastAsia="en-US"/>
                  <w:rPrChange w:id="9776" w:author="Анастасия ." w:date="2023-10-11T17:39:00Z">
                    <w:rPr>
                      <w:rFonts w:ascii="Courier New" w:eastAsiaTheme="minorHAnsi" w:hAnsi="Courier New" w:cs="Courier New"/>
                      <w:sz w:val="20"/>
                      <w:szCs w:val="20"/>
                      <w:lang w:val="en-US" w:eastAsia="en-US"/>
                    </w:rPr>
                  </w:rPrChange>
                </w:rPr>
                <w:delText xml:space="preserve">278: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77" w:author="Анастасия ." w:date="2023-10-11T17:39:00Z">
                    <w:rPr>
                      <w:rFonts w:ascii="Courier New" w:eastAsiaTheme="minorHAnsi" w:hAnsi="Courier New" w:cs="Courier New"/>
                      <w:sz w:val="20"/>
                      <w:szCs w:val="20"/>
                      <w:lang w:val="en-US" w:eastAsia="en-US"/>
                    </w:rPr>
                  </w:rPrChange>
                </w:rPr>
                <w:delText xml:space="preserve">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778"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779"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80" w:author="Анастасия ." w:date="2023-10-11T17:39:00Z"/>
                <w:rFonts w:ascii="Courier New" w:eastAsiaTheme="minorHAnsi" w:hAnsi="Courier New" w:cs="Courier New"/>
                <w:sz w:val="20"/>
                <w:szCs w:val="20"/>
                <w:lang w:eastAsia="en-US"/>
                <w:rPrChange w:id="9781" w:author="Анастасия ." w:date="2023-10-11T17:39:00Z">
                  <w:rPr>
                    <w:del w:id="9782" w:author="Анастасия ." w:date="2023-10-11T17:39:00Z"/>
                    <w:rFonts w:ascii="Courier New" w:eastAsiaTheme="minorHAnsi" w:hAnsi="Courier New" w:cs="Courier New"/>
                    <w:sz w:val="20"/>
                    <w:szCs w:val="20"/>
                    <w:lang w:val="en-US" w:eastAsia="en-US"/>
                  </w:rPr>
                </w:rPrChange>
              </w:rPr>
              <w:pPrChange w:id="9783" w:author="Анастасия ." w:date="2023-10-11T17:39:00Z">
                <w:pPr>
                  <w:tabs>
                    <w:tab w:val="left" w:pos="1489"/>
                    <w:tab w:val="left" w:pos="1709"/>
                  </w:tabs>
                  <w:ind w:firstLine="0"/>
                  <w:jc w:val="left"/>
                </w:pPr>
              </w:pPrChange>
            </w:pPr>
            <w:del w:id="9784" w:author="Анастасия ." w:date="2023-10-11T17:39:00Z">
              <w:r w:rsidRPr="00866AF5" w:rsidDel="00866AF5">
                <w:rPr>
                  <w:rFonts w:ascii="Courier New" w:eastAsiaTheme="minorHAnsi" w:hAnsi="Courier New" w:cs="Courier New"/>
                  <w:sz w:val="20"/>
                  <w:szCs w:val="20"/>
                  <w:lang w:eastAsia="en-US"/>
                  <w:rPrChange w:id="9785" w:author="Анастасия ." w:date="2023-10-11T17:39:00Z">
                    <w:rPr>
                      <w:rFonts w:ascii="Courier New" w:eastAsiaTheme="minorHAnsi" w:hAnsi="Courier New" w:cs="Courier New"/>
                      <w:sz w:val="20"/>
                      <w:szCs w:val="20"/>
                      <w:lang w:val="en-US" w:eastAsia="en-US"/>
                    </w:rPr>
                  </w:rPrChange>
                </w:rPr>
                <w:delText xml:space="preserve">279: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8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protocol</w:delText>
              </w:r>
              <w:r w:rsidRPr="00866AF5" w:rsidDel="00866AF5">
                <w:rPr>
                  <w:rFonts w:ascii="Courier New" w:eastAsiaTheme="minorHAnsi" w:hAnsi="Courier New" w:cs="Courier New"/>
                  <w:sz w:val="20"/>
                  <w:szCs w:val="20"/>
                  <w:lang w:eastAsia="en-US"/>
                  <w:rPrChange w:id="9787"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WM</w:delText>
              </w:r>
              <w:r w:rsidRPr="00866AF5" w:rsidDel="00866AF5">
                <w:rPr>
                  <w:rFonts w:ascii="Courier New" w:eastAsiaTheme="minorHAnsi" w:hAnsi="Courier New" w:cs="Courier New"/>
                  <w:sz w:val="20"/>
                  <w:szCs w:val="20"/>
                  <w:lang w:eastAsia="en-US"/>
                  <w:rPrChange w:id="9788"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DELETE</w:delText>
              </w:r>
              <w:r w:rsidRPr="00866AF5" w:rsidDel="00866AF5">
                <w:rPr>
                  <w:rFonts w:ascii="Courier New" w:eastAsiaTheme="minorHAnsi" w:hAnsi="Courier New" w:cs="Courier New"/>
                  <w:sz w:val="20"/>
                  <w:szCs w:val="20"/>
                  <w:lang w:eastAsia="en-US"/>
                  <w:rPrChange w:id="9789"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90"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9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quit</w:delText>
              </w:r>
              <w:r w:rsidRPr="00866AF5" w:rsidDel="00866AF5">
                <w:rPr>
                  <w:rFonts w:ascii="Courier New" w:eastAsiaTheme="minorHAnsi" w:hAnsi="Courier New" w:cs="Courier New"/>
                  <w:sz w:val="20"/>
                  <w:szCs w:val="20"/>
                  <w:lang w:eastAsia="en-US"/>
                  <w:rPrChange w:id="979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793" w:author="Анастасия ." w:date="2023-10-11T17:39:00Z"/>
                <w:rFonts w:ascii="Courier New" w:eastAsiaTheme="minorHAnsi" w:hAnsi="Courier New" w:cs="Courier New"/>
                <w:sz w:val="20"/>
                <w:szCs w:val="20"/>
                <w:lang w:eastAsia="en-US"/>
                <w:rPrChange w:id="9794" w:author="Анастасия ." w:date="2023-10-11T17:39:00Z">
                  <w:rPr>
                    <w:del w:id="9795" w:author="Анастасия ." w:date="2023-10-11T17:39:00Z"/>
                    <w:rFonts w:ascii="Courier New" w:eastAsiaTheme="minorHAnsi" w:hAnsi="Courier New" w:cs="Courier New"/>
                    <w:sz w:val="20"/>
                    <w:szCs w:val="20"/>
                    <w:lang w:val="en-US" w:eastAsia="en-US"/>
                  </w:rPr>
                </w:rPrChange>
              </w:rPr>
              <w:pPrChange w:id="9796" w:author="Анастасия ." w:date="2023-10-11T17:39:00Z">
                <w:pPr>
                  <w:tabs>
                    <w:tab w:val="left" w:pos="1489"/>
                    <w:tab w:val="left" w:pos="1709"/>
                  </w:tabs>
                  <w:ind w:firstLine="0"/>
                  <w:jc w:val="left"/>
                </w:pPr>
              </w:pPrChange>
            </w:pPr>
            <w:del w:id="9797" w:author="Анастасия ." w:date="2023-10-11T17:39:00Z">
              <w:r w:rsidRPr="00866AF5" w:rsidDel="00866AF5">
                <w:rPr>
                  <w:rFonts w:ascii="Courier New" w:eastAsiaTheme="minorHAnsi" w:hAnsi="Courier New" w:cs="Courier New"/>
                  <w:sz w:val="20"/>
                  <w:szCs w:val="20"/>
                  <w:lang w:eastAsia="en-US"/>
                  <w:rPrChange w:id="9798" w:author="Анастасия ." w:date="2023-10-11T17:39:00Z">
                    <w:rPr>
                      <w:rFonts w:ascii="Courier New" w:eastAsiaTheme="minorHAnsi" w:hAnsi="Courier New" w:cs="Courier New"/>
                      <w:sz w:val="20"/>
                      <w:szCs w:val="20"/>
                      <w:lang w:val="en-US" w:eastAsia="en-US"/>
                    </w:rPr>
                  </w:rPrChange>
                </w:rPr>
                <w:delText xml:space="preserve">280: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799"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title</w:delText>
              </w:r>
              <w:r w:rsidRPr="00866AF5" w:rsidDel="00866AF5">
                <w:rPr>
                  <w:rFonts w:ascii="Courier New" w:eastAsiaTheme="minorHAnsi" w:hAnsi="Courier New" w:cs="Courier New"/>
                  <w:sz w:val="20"/>
                  <w:szCs w:val="20"/>
                  <w:lang w:eastAsia="en-US"/>
                  <w:rPrChange w:id="9800" w:author="Анастасия ." w:date="2023-10-11T17:39:00Z">
                    <w:rPr>
                      <w:rFonts w:ascii="Courier New" w:eastAsiaTheme="minorHAnsi" w:hAnsi="Courier New" w:cs="Courier New"/>
                      <w:sz w:val="20"/>
                      <w:szCs w:val="20"/>
                      <w:lang w:val="en-US" w:eastAsia="en-US"/>
                    </w:rPr>
                  </w:rPrChange>
                </w:rPr>
                <w:delText>("Выберите опцию")</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01" w:author="Анастасия ." w:date="2023-10-11T17:39:00Z"/>
                <w:rFonts w:ascii="Courier New" w:eastAsiaTheme="minorHAnsi" w:hAnsi="Courier New" w:cs="Courier New"/>
                <w:sz w:val="20"/>
                <w:szCs w:val="20"/>
                <w:lang w:eastAsia="en-US"/>
                <w:rPrChange w:id="9802" w:author="Анастасия ." w:date="2023-10-11T17:39:00Z">
                  <w:rPr>
                    <w:del w:id="9803" w:author="Анастасия ." w:date="2023-10-11T17:39:00Z"/>
                    <w:rFonts w:ascii="Courier New" w:eastAsiaTheme="minorHAnsi" w:hAnsi="Courier New" w:cs="Courier New"/>
                    <w:sz w:val="20"/>
                    <w:szCs w:val="20"/>
                    <w:lang w:val="en-US" w:eastAsia="en-US"/>
                  </w:rPr>
                </w:rPrChange>
              </w:rPr>
              <w:pPrChange w:id="9804" w:author="Анастасия ." w:date="2023-10-11T17:39:00Z">
                <w:pPr>
                  <w:tabs>
                    <w:tab w:val="left" w:pos="1489"/>
                    <w:tab w:val="left" w:pos="1709"/>
                  </w:tabs>
                  <w:ind w:firstLine="0"/>
                  <w:jc w:val="left"/>
                </w:pPr>
              </w:pPrChange>
            </w:pPr>
            <w:del w:id="9805" w:author="Анастасия ." w:date="2023-10-11T17:39:00Z">
              <w:r w:rsidRPr="00866AF5" w:rsidDel="00866AF5">
                <w:rPr>
                  <w:rFonts w:ascii="Courier New" w:eastAsiaTheme="minorHAnsi" w:hAnsi="Courier New" w:cs="Courier New"/>
                  <w:sz w:val="20"/>
                  <w:szCs w:val="20"/>
                  <w:lang w:eastAsia="en-US"/>
                  <w:rPrChange w:id="9806" w:author="Анастасия ." w:date="2023-10-11T17:39:00Z">
                    <w:rPr>
                      <w:rFonts w:ascii="Courier New" w:eastAsiaTheme="minorHAnsi" w:hAnsi="Courier New" w:cs="Courier New"/>
                      <w:sz w:val="20"/>
                      <w:szCs w:val="20"/>
                      <w:lang w:val="en-US" w:eastAsia="en-US"/>
                    </w:rPr>
                  </w:rPrChange>
                </w:rPr>
                <w:delText xml:space="preserve">281: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807"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geometry</w:delText>
              </w:r>
              <w:r w:rsidRPr="00866AF5" w:rsidDel="00866AF5">
                <w:rPr>
                  <w:rFonts w:ascii="Courier New" w:eastAsiaTheme="minorHAnsi" w:hAnsi="Courier New" w:cs="Courier New"/>
                  <w:sz w:val="20"/>
                  <w:szCs w:val="20"/>
                  <w:lang w:eastAsia="en-US"/>
                  <w:rPrChange w:id="9808" w:author="Анастасия ." w:date="2023-10-11T17:39:00Z">
                    <w:rPr>
                      <w:rFonts w:ascii="Courier New" w:eastAsiaTheme="minorHAnsi" w:hAnsi="Courier New" w:cs="Courier New"/>
                      <w:sz w:val="20"/>
                      <w:szCs w:val="20"/>
                      <w:lang w:val="en-US" w:eastAsia="en-US"/>
                    </w:rPr>
                  </w:rPrChange>
                </w:rPr>
                <w:delText>('300</w:delText>
              </w:r>
              <w:r w:rsidRPr="000975EC" w:rsidDel="00866AF5">
                <w:rPr>
                  <w:rFonts w:ascii="Courier New" w:eastAsiaTheme="minorHAnsi" w:hAnsi="Courier New" w:cs="Courier New"/>
                  <w:sz w:val="20"/>
                  <w:szCs w:val="20"/>
                  <w:lang w:val="en-US" w:eastAsia="en-US"/>
                </w:rPr>
                <w:delText>x</w:delText>
              </w:r>
              <w:r w:rsidRPr="00866AF5" w:rsidDel="00866AF5">
                <w:rPr>
                  <w:rFonts w:ascii="Courier New" w:eastAsiaTheme="minorHAnsi" w:hAnsi="Courier New" w:cs="Courier New"/>
                  <w:sz w:val="20"/>
                  <w:szCs w:val="20"/>
                  <w:lang w:eastAsia="en-US"/>
                  <w:rPrChange w:id="9809" w:author="Анастасия ." w:date="2023-10-11T17:39:00Z">
                    <w:rPr>
                      <w:rFonts w:ascii="Courier New" w:eastAsiaTheme="minorHAnsi" w:hAnsi="Courier New" w:cs="Courier New"/>
                      <w:sz w:val="20"/>
                      <w:szCs w:val="20"/>
                      <w:lang w:val="en-US" w:eastAsia="en-US"/>
                    </w:rPr>
                  </w:rPrChange>
                </w:rPr>
                <w:delText>150')</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10" w:author="Анастасия ." w:date="2023-10-11T17:39:00Z"/>
                <w:rFonts w:ascii="Courier New" w:eastAsiaTheme="minorHAnsi" w:hAnsi="Courier New" w:cs="Courier New"/>
                <w:sz w:val="20"/>
                <w:szCs w:val="20"/>
                <w:lang w:eastAsia="en-US"/>
                <w:rPrChange w:id="9811" w:author="Анастасия ." w:date="2023-10-11T17:39:00Z">
                  <w:rPr>
                    <w:del w:id="9812" w:author="Анастасия ." w:date="2023-10-11T17:39:00Z"/>
                    <w:rFonts w:ascii="Courier New" w:eastAsiaTheme="minorHAnsi" w:hAnsi="Courier New" w:cs="Courier New"/>
                    <w:sz w:val="20"/>
                    <w:szCs w:val="20"/>
                    <w:lang w:val="en-US" w:eastAsia="en-US"/>
                  </w:rPr>
                </w:rPrChange>
              </w:rPr>
              <w:pPrChange w:id="9813" w:author="Анастасия ." w:date="2023-10-11T17:39:00Z">
                <w:pPr>
                  <w:tabs>
                    <w:tab w:val="left" w:pos="1489"/>
                    <w:tab w:val="left" w:pos="1709"/>
                  </w:tabs>
                  <w:ind w:firstLine="0"/>
                  <w:jc w:val="left"/>
                </w:pPr>
              </w:pPrChange>
            </w:pPr>
            <w:del w:id="9814" w:author="Анастасия ." w:date="2023-10-11T17:39:00Z">
              <w:r w:rsidRPr="00866AF5" w:rsidDel="00866AF5">
                <w:rPr>
                  <w:rFonts w:ascii="Courier New" w:eastAsiaTheme="minorHAnsi" w:hAnsi="Courier New" w:cs="Courier New"/>
                  <w:sz w:val="20"/>
                  <w:szCs w:val="20"/>
                  <w:lang w:eastAsia="en-US"/>
                  <w:rPrChange w:id="9815" w:author="Анастасия ." w:date="2023-10-11T17:39:00Z">
                    <w:rPr>
                      <w:rFonts w:ascii="Courier New" w:eastAsiaTheme="minorHAnsi" w:hAnsi="Courier New" w:cs="Courier New"/>
                      <w:sz w:val="20"/>
                      <w:szCs w:val="20"/>
                      <w:lang w:val="en-US" w:eastAsia="en-US"/>
                    </w:rPr>
                  </w:rPrChange>
                </w:rPr>
                <w:delText xml:space="preserve">282: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16" w:author="Анастасия ." w:date="2023-10-11T17:39:00Z"/>
                <w:rFonts w:ascii="Courier New" w:eastAsiaTheme="minorHAnsi" w:hAnsi="Courier New" w:cs="Courier New"/>
                <w:sz w:val="20"/>
                <w:szCs w:val="20"/>
                <w:lang w:eastAsia="en-US"/>
                <w:rPrChange w:id="9817" w:author="Анастасия ." w:date="2023-10-11T17:39:00Z">
                  <w:rPr>
                    <w:del w:id="9818" w:author="Анастасия ." w:date="2023-10-11T17:39:00Z"/>
                    <w:rFonts w:ascii="Courier New" w:eastAsiaTheme="minorHAnsi" w:hAnsi="Courier New" w:cs="Courier New"/>
                    <w:sz w:val="20"/>
                    <w:szCs w:val="20"/>
                    <w:lang w:val="en-US" w:eastAsia="en-US"/>
                  </w:rPr>
                </w:rPrChange>
              </w:rPr>
              <w:pPrChange w:id="9819" w:author="Анастасия ." w:date="2023-10-11T17:39:00Z">
                <w:pPr>
                  <w:tabs>
                    <w:tab w:val="left" w:pos="1489"/>
                    <w:tab w:val="left" w:pos="1709"/>
                  </w:tabs>
                  <w:ind w:firstLine="0"/>
                  <w:jc w:val="left"/>
                </w:pPr>
              </w:pPrChange>
            </w:pPr>
            <w:del w:id="9820" w:author="Анастасия ." w:date="2023-10-11T17:39:00Z">
              <w:r w:rsidRPr="00866AF5" w:rsidDel="00866AF5">
                <w:rPr>
                  <w:rFonts w:ascii="Courier New" w:eastAsiaTheme="minorHAnsi" w:hAnsi="Courier New" w:cs="Courier New"/>
                  <w:sz w:val="20"/>
                  <w:szCs w:val="20"/>
                  <w:lang w:eastAsia="en-US"/>
                  <w:rPrChange w:id="9821" w:author="Анастасия ." w:date="2023-10-11T17:39:00Z">
                    <w:rPr>
                      <w:rFonts w:ascii="Courier New" w:eastAsiaTheme="minorHAnsi" w:hAnsi="Courier New" w:cs="Courier New"/>
                      <w:sz w:val="20"/>
                      <w:szCs w:val="20"/>
                      <w:lang w:val="en-US" w:eastAsia="en-US"/>
                    </w:rPr>
                  </w:rPrChange>
                </w:rPr>
                <w:delText xml:space="preserve">283: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22" w:author="Анастасия ." w:date="2023-10-11T17:39:00Z">
                    <w:rPr>
                      <w:rFonts w:ascii="Courier New" w:eastAsiaTheme="minorHAnsi" w:hAnsi="Courier New" w:cs="Courier New"/>
                      <w:sz w:val="20"/>
                      <w:szCs w:val="20"/>
                      <w:lang w:val="en-US" w:eastAsia="en-US"/>
                    </w:rPr>
                  </w:rPrChange>
                </w:rPr>
                <w:delText xml:space="preserve">1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823"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24"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825"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text</w:delText>
              </w:r>
              <w:r w:rsidRPr="00866AF5" w:rsidDel="00866AF5">
                <w:rPr>
                  <w:rFonts w:ascii="Courier New" w:eastAsiaTheme="minorHAnsi" w:hAnsi="Courier New" w:cs="Courier New"/>
                  <w:sz w:val="20"/>
                  <w:szCs w:val="20"/>
                  <w:lang w:eastAsia="en-US"/>
                  <w:rPrChange w:id="9826" w:author="Анастасия ." w:date="2023-10-11T17:39:00Z">
                    <w:rPr>
                      <w:rFonts w:ascii="Courier New" w:eastAsiaTheme="minorHAnsi" w:hAnsi="Courier New" w:cs="Courier New"/>
                      <w:sz w:val="20"/>
                      <w:szCs w:val="20"/>
                      <w:lang w:val="en-US" w:eastAsia="en-US"/>
                    </w:rPr>
                  </w:rPrChange>
                </w:rPr>
                <w:delText xml:space="preserve">="Просмотр логов", </w:delText>
              </w:r>
              <w:r w:rsidRPr="000975EC" w:rsidDel="00866AF5">
                <w:rPr>
                  <w:rFonts w:ascii="Courier New" w:eastAsiaTheme="minorHAnsi" w:hAnsi="Courier New" w:cs="Courier New"/>
                  <w:sz w:val="20"/>
                  <w:szCs w:val="20"/>
                  <w:lang w:val="en-US" w:eastAsia="en-US"/>
                </w:rPr>
                <w:delText>width</w:delText>
              </w:r>
              <w:r w:rsidRPr="00866AF5" w:rsidDel="00866AF5">
                <w:rPr>
                  <w:rFonts w:ascii="Courier New" w:eastAsiaTheme="minorHAnsi" w:hAnsi="Courier New" w:cs="Courier New"/>
                  <w:sz w:val="20"/>
                  <w:szCs w:val="20"/>
                  <w:lang w:eastAsia="en-US"/>
                  <w:rPrChange w:id="9827" w:author="Анастасия ." w:date="2023-10-11T17:39:00Z">
                    <w:rPr>
                      <w:rFonts w:ascii="Courier New" w:eastAsiaTheme="minorHAnsi" w:hAnsi="Courier New" w:cs="Courier New"/>
                      <w:sz w:val="20"/>
                      <w:szCs w:val="20"/>
                      <w:lang w:val="en-US" w:eastAsia="en-US"/>
                    </w:rPr>
                  </w:rPrChange>
                </w:rPr>
                <w:delText>=25)</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28" w:author="Анастасия ." w:date="2023-10-11T17:39:00Z"/>
                <w:rFonts w:ascii="Courier New" w:eastAsiaTheme="minorHAnsi" w:hAnsi="Courier New" w:cs="Courier New"/>
                <w:sz w:val="20"/>
                <w:szCs w:val="20"/>
                <w:lang w:eastAsia="en-US"/>
                <w:rPrChange w:id="9829" w:author="Анастасия ." w:date="2023-10-11T17:39:00Z">
                  <w:rPr>
                    <w:del w:id="9830" w:author="Анастасия ." w:date="2023-10-11T17:39:00Z"/>
                    <w:rFonts w:ascii="Courier New" w:eastAsiaTheme="minorHAnsi" w:hAnsi="Courier New" w:cs="Courier New"/>
                    <w:sz w:val="20"/>
                    <w:szCs w:val="20"/>
                    <w:lang w:val="en-US" w:eastAsia="en-US"/>
                  </w:rPr>
                </w:rPrChange>
              </w:rPr>
              <w:pPrChange w:id="9831" w:author="Анастасия ." w:date="2023-10-11T17:39:00Z">
                <w:pPr>
                  <w:tabs>
                    <w:tab w:val="left" w:pos="1489"/>
                    <w:tab w:val="left" w:pos="1709"/>
                  </w:tabs>
                  <w:ind w:firstLine="0"/>
                  <w:jc w:val="left"/>
                </w:pPr>
              </w:pPrChange>
            </w:pPr>
            <w:del w:id="9832" w:author="Анастасия ." w:date="2023-10-11T17:39:00Z">
              <w:r w:rsidRPr="00866AF5" w:rsidDel="00866AF5">
                <w:rPr>
                  <w:rFonts w:ascii="Courier New" w:eastAsiaTheme="minorHAnsi" w:hAnsi="Courier New" w:cs="Courier New"/>
                  <w:sz w:val="20"/>
                  <w:szCs w:val="20"/>
                  <w:lang w:eastAsia="en-US"/>
                  <w:rPrChange w:id="9833" w:author="Анастасия ." w:date="2023-10-11T17:39:00Z">
                    <w:rPr>
                      <w:rFonts w:ascii="Courier New" w:eastAsiaTheme="minorHAnsi" w:hAnsi="Courier New" w:cs="Courier New"/>
                      <w:sz w:val="20"/>
                      <w:szCs w:val="20"/>
                      <w:lang w:val="en-US" w:eastAsia="en-US"/>
                    </w:rPr>
                  </w:rPrChange>
                </w:rPr>
                <w:delText xml:space="preserve">284: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34" w:author="Анастасия ." w:date="2023-10-11T17:39:00Z">
                    <w:rPr>
                      <w:rFonts w:ascii="Courier New" w:eastAsiaTheme="minorHAnsi" w:hAnsi="Courier New" w:cs="Courier New"/>
                      <w:sz w:val="20"/>
                      <w:szCs w:val="20"/>
                      <w:lang w:val="en-US" w:eastAsia="en-US"/>
                    </w:rPr>
                  </w:rPrChange>
                </w:rPr>
                <w:delText>1.</w:delText>
              </w:r>
              <w:r w:rsidRPr="000975EC" w:rsidDel="00866AF5">
                <w:rPr>
                  <w:rFonts w:ascii="Courier New" w:eastAsiaTheme="minorHAnsi" w:hAnsi="Courier New" w:cs="Courier New"/>
                  <w:sz w:val="20"/>
                  <w:szCs w:val="20"/>
                  <w:lang w:val="en-US" w:eastAsia="en-US"/>
                </w:rPr>
                <w:delText>pack</w:delText>
              </w:r>
              <w:r w:rsidRPr="00866AF5" w:rsidDel="00866AF5">
                <w:rPr>
                  <w:rFonts w:ascii="Courier New" w:eastAsiaTheme="minorHAnsi" w:hAnsi="Courier New" w:cs="Courier New"/>
                  <w:sz w:val="20"/>
                  <w:szCs w:val="20"/>
                  <w:lang w:eastAsia="en-US"/>
                  <w:rPrChange w:id="983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pady</w:delText>
              </w:r>
              <w:r w:rsidRPr="00866AF5" w:rsidDel="00866AF5">
                <w:rPr>
                  <w:rFonts w:ascii="Courier New" w:eastAsiaTheme="minorHAnsi" w:hAnsi="Courier New" w:cs="Courier New"/>
                  <w:sz w:val="20"/>
                  <w:szCs w:val="20"/>
                  <w:lang w:eastAsia="en-US"/>
                  <w:rPrChange w:id="9836" w:author="Анастасия ." w:date="2023-10-11T17:39:00Z">
                    <w:rPr>
                      <w:rFonts w:ascii="Courier New" w:eastAsiaTheme="minorHAnsi" w:hAnsi="Courier New" w:cs="Courier New"/>
                      <w:sz w:val="20"/>
                      <w:szCs w:val="20"/>
                      <w:lang w:val="en-US" w:eastAsia="en-US"/>
                    </w:rPr>
                  </w:rPrChange>
                </w:rPr>
                <w:delText xml:space="preserve">=15, </w:delText>
              </w:r>
              <w:r w:rsidRPr="000975EC" w:rsidDel="00866AF5">
                <w:rPr>
                  <w:rFonts w:ascii="Courier New" w:eastAsiaTheme="minorHAnsi" w:hAnsi="Courier New" w:cs="Courier New"/>
                  <w:sz w:val="20"/>
                  <w:szCs w:val="20"/>
                  <w:lang w:val="en-US" w:eastAsia="en-US"/>
                </w:rPr>
                <w:delText>padx</w:delText>
              </w:r>
              <w:r w:rsidRPr="00866AF5" w:rsidDel="00866AF5">
                <w:rPr>
                  <w:rFonts w:ascii="Courier New" w:eastAsiaTheme="minorHAnsi" w:hAnsi="Courier New" w:cs="Courier New"/>
                  <w:sz w:val="20"/>
                  <w:szCs w:val="20"/>
                  <w:lang w:eastAsia="en-US"/>
                  <w:rPrChange w:id="9837" w:author="Анастасия ." w:date="2023-10-11T17:39:00Z">
                    <w:rPr>
                      <w:rFonts w:ascii="Courier New" w:eastAsiaTheme="minorHAnsi" w:hAnsi="Courier New" w:cs="Courier New"/>
                      <w:sz w:val="20"/>
                      <w:szCs w:val="20"/>
                      <w:lang w:val="en-US" w:eastAsia="en-US"/>
                    </w:rPr>
                  </w:rPrChange>
                </w:rPr>
                <w:delText>=15)</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38" w:author="Анастасия ." w:date="2023-10-11T17:39:00Z"/>
                <w:rFonts w:ascii="Courier New" w:eastAsiaTheme="minorHAnsi" w:hAnsi="Courier New" w:cs="Courier New"/>
                <w:sz w:val="20"/>
                <w:szCs w:val="20"/>
                <w:lang w:eastAsia="en-US"/>
                <w:rPrChange w:id="9839" w:author="Анастасия ." w:date="2023-10-11T17:39:00Z">
                  <w:rPr>
                    <w:del w:id="9840" w:author="Анастасия ." w:date="2023-10-11T17:39:00Z"/>
                    <w:rFonts w:ascii="Courier New" w:eastAsiaTheme="minorHAnsi" w:hAnsi="Courier New" w:cs="Courier New"/>
                    <w:sz w:val="20"/>
                    <w:szCs w:val="20"/>
                    <w:lang w:val="en-US" w:eastAsia="en-US"/>
                  </w:rPr>
                </w:rPrChange>
              </w:rPr>
              <w:pPrChange w:id="9841" w:author="Анастасия ." w:date="2023-10-11T17:39:00Z">
                <w:pPr>
                  <w:tabs>
                    <w:tab w:val="left" w:pos="1489"/>
                    <w:tab w:val="left" w:pos="1709"/>
                  </w:tabs>
                  <w:ind w:firstLine="0"/>
                  <w:jc w:val="left"/>
                </w:pPr>
              </w:pPrChange>
            </w:pPr>
            <w:del w:id="9842" w:author="Анастасия ." w:date="2023-10-11T17:39:00Z">
              <w:r w:rsidRPr="00866AF5" w:rsidDel="00866AF5">
                <w:rPr>
                  <w:rFonts w:ascii="Courier New" w:eastAsiaTheme="minorHAnsi" w:hAnsi="Courier New" w:cs="Courier New"/>
                  <w:sz w:val="20"/>
                  <w:szCs w:val="20"/>
                  <w:lang w:eastAsia="en-US"/>
                  <w:rPrChange w:id="9843" w:author="Анастасия ." w:date="2023-10-11T17:39:00Z">
                    <w:rPr>
                      <w:rFonts w:ascii="Courier New" w:eastAsiaTheme="minorHAnsi" w:hAnsi="Courier New" w:cs="Courier New"/>
                      <w:sz w:val="20"/>
                      <w:szCs w:val="20"/>
                      <w:lang w:val="en-US" w:eastAsia="en-US"/>
                    </w:rPr>
                  </w:rPrChange>
                </w:rPr>
                <w:delText xml:space="preserve">285: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44" w:author="Анастасия ." w:date="2023-10-11T17:39:00Z">
                    <w:rPr>
                      <w:rFonts w:ascii="Courier New" w:eastAsiaTheme="minorHAnsi" w:hAnsi="Courier New" w:cs="Courier New"/>
                      <w:sz w:val="20"/>
                      <w:szCs w:val="20"/>
                      <w:lang w:val="en-US" w:eastAsia="en-US"/>
                    </w:rPr>
                  </w:rPrChange>
                </w:rPr>
                <w:delText>1.</w:delText>
              </w:r>
              <w:r w:rsidRPr="000975EC" w:rsidDel="00866AF5">
                <w:rPr>
                  <w:rFonts w:ascii="Courier New" w:eastAsiaTheme="minorHAnsi" w:hAnsi="Courier New" w:cs="Courier New"/>
                  <w:sz w:val="20"/>
                  <w:szCs w:val="20"/>
                  <w:lang w:val="en-US" w:eastAsia="en-US"/>
                </w:rPr>
                <w:delText>configure</w:delText>
              </w:r>
              <w:r w:rsidRPr="00866AF5" w:rsidDel="00866AF5">
                <w:rPr>
                  <w:rFonts w:ascii="Courier New" w:eastAsiaTheme="minorHAnsi" w:hAnsi="Courier New" w:cs="Courier New"/>
                  <w:sz w:val="20"/>
                  <w:szCs w:val="20"/>
                  <w:lang w:eastAsia="en-US"/>
                  <w:rPrChange w:id="984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command</w:delText>
              </w:r>
              <w:r w:rsidRPr="00866AF5" w:rsidDel="00866AF5">
                <w:rPr>
                  <w:rFonts w:ascii="Courier New" w:eastAsiaTheme="minorHAnsi" w:hAnsi="Courier New" w:cs="Courier New"/>
                  <w:sz w:val="20"/>
                  <w:szCs w:val="20"/>
                  <w:lang w:eastAsia="en-US"/>
                  <w:rPrChange w:id="984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get</w:delText>
              </w:r>
              <w:r w:rsidRPr="00866AF5" w:rsidDel="00866AF5">
                <w:rPr>
                  <w:rFonts w:ascii="Courier New" w:eastAsiaTheme="minorHAnsi" w:hAnsi="Courier New" w:cs="Courier New"/>
                  <w:sz w:val="20"/>
                  <w:szCs w:val="20"/>
                  <w:lang w:eastAsia="en-US"/>
                  <w:rPrChange w:id="984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errors</w:delText>
              </w:r>
              <w:r w:rsidRPr="00866AF5" w:rsidDel="00866AF5">
                <w:rPr>
                  <w:rFonts w:ascii="Courier New" w:eastAsiaTheme="minorHAnsi" w:hAnsi="Courier New" w:cs="Courier New"/>
                  <w:sz w:val="20"/>
                  <w:szCs w:val="20"/>
                  <w:lang w:eastAsia="en-US"/>
                  <w:rPrChange w:id="9848" w:author="Анастасия ." w:date="2023-10-11T17:39:00Z">
                    <w:rPr>
                      <w:rFonts w:ascii="Courier New" w:eastAsiaTheme="minorHAnsi" w:hAnsi="Courier New" w:cs="Courier New"/>
                      <w:sz w:val="20"/>
                      <w:szCs w:val="20"/>
                      <w:lang w:val="en-US" w:eastAsia="en-US"/>
                    </w:rPr>
                  </w:rPrChange>
                </w:rPr>
                <w:delText>)</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849" w:author="Анастасия ." w:date="2023-10-11T17:39:00Z"/>
                <w:rFonts w:ascii="Courier New" w:eastAsiaTheme="minorHAnsi" w:hAnsi="Courier New" w:cs="Courier New"/>
                <w:sz w:val="20"/>
                <w:szCs w:val="20"/>
                <w:lang w:eastAsia="en-US"/>
              </w:rPr>
              <w:pPrChange w:id="9850" w:author="Анастасия ." w:date="2023-10-11T17:39:00Z">
                <w:pPr>
                  <w:tabs>
                    <w:tab w:val="left" w:pos="1489"/>
                    <w:tab w:val="left" w:pos="1709"/>
                  </w:tabs>
                  <w:ind w:firstLine="0"/>
                  <w:jc w:val="left"/>
                </w:pPr>
              </w:pPrChange>
            </w:pPr>
            <w:del w:id="9851" w:author="Анастасия ." w:date="2023-10-11T17:39:00Z">
              <w:r w:rsidRPr="000975EC" w:rsidDel="00866AF5">
                <w:rPr>
                  <w:rFonts w:ascii="Courier New" w:eastAsiaTheme="minorHAnsi" w:hAnsi="Courier New" w:cs="Courier New"/>
                  <w:sz w:val="20"/>
                  <w:szCs w:val="20"/>
                  <w:lang w:eastAsia="en-US"/>
                </w:rPr>
                <w:delText xml:space="preserve">286:     # добавляем обработчик событий для </w:delText>
              </w:r>
              <w:r w:rsidRPr="000975EC" w:rsidDel="00866AF5">
                <w:rPr>
                  <w:rFonts w:ascii="Courier New" w:eastAsiaTheme="minorHAnsi" w:hAnsi="Courier New" w:cs="Courier New"/>
                  <w:sz w:val="20"/>
                  <w:szCs w:val="20"/>
                  <w:lang w:val="en-US" w:eastAsia="en-US"/>
                </w:rPr>
                <w:delText>button</w:delText>
              </w:r>
              <w:r w:rsidRPr="000975EC" w:rsidDel="00866AF5">
                <w:rPr>
                  <w:rFonts w:ascii="Courier New" w:eastAsiaTheme="minorHAnsi" w:hAnsi="Courier New" w:cs="Courier New"/>
                  <w:sz w:val="20"/>
                  <w:szCs w:val="20"/>
                  <w:lang w:eastAsia="en-US"/>
                </w:rPr>
                <w:delText>1 здесь</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52" w:author="Анастасия ." w:date="2023-10-11T17:39:00Z"/>
                <w:rFonts w:ascii="Courier New" w:eastAsiaTheme="minorHAnsi" w:hAnsi="Courier New" w:cs="Courier New"/>
                <w:sz w:val="20"/>
                <w:szCs w:val="20"/>
                <w:lang w:eastAsia="en-US"/>
                <w:rPrChange w:id="9853" w:author="Анастасия ." w:date="2023-10-11T17:39:00Z">
                  <w:rPr>
                    <w:del w:id="9854" w:author="Анастасия ." w:date="2023-10-11T17:39:00Z"/>
                    <w:rFonts w:ascii="Courier New" w:eastAsiaTheme="minorHAnsi" w:hAnsi="Courier New" w:cs="Courier New"/>
                    <w:sz w:val="20"/>
                    <w:szCs w:val="20"/>
                    <w:lang w:val="en-US" w:eastAsia="en-US"/>
                  </w:rPr>
                </w:rPrChange>
              </w:rPr>
              <w:pPrChange w:id="9855" w:author="Анастасия ." w:date="2023-10-11T17:39:00Z">
                <w:pPr>
                  <w:tabs>
                    <w:tab w:val="left" w:pos="1489"/>
                    <w:tab w:val="left" w:pos="1709"/>
                  </w:tabs>
                  <w:ind w:firstLine="0"/>
                  <w:jc w:val="left"/>
                </w:pPr>
              </w:pPrChange>
            </w:pPr>
            <w:del w:id="9856" w:author="Анастасия ." w:date="2023-10-11T17:39:00Z">
              <w:r w:rsidRPr="00866AF5" w:rsidDel="00866AF5">
                <w:rPr>
                  <w:rFonts w:ascii="Courier New" w:eastAsiaTheme="minorHAnsi" w:hAnsi="Courier New" w:cs="Courier New"/>
                  <w:sz w:val="20"/>
                  <w:szCs w:val="20"/>
                  <w:lang w:eastAsia="en-US"/>
                  <w:rPrChange w:id="9857" w:author="Анастасия ." w:date="2023-10-11T17:39:00Z">
                    <w:rPr>
                      <w:rFonts w:ascii="Courier New" w:eastAsiaTheme="minorHAnsi" w:hAnsi="Courier New" w:cs="Courier New"/>
                      <w:sz w:val="20"/>
                      <w:szCs w:val="20"/>
                      <w:lang w:val="en-US" w:eastAsia="en-US"/>
                    </w:rPr>
                  </w:rPrChange>
                </w:rPr>
                <w:delText xml:space="preserve">287: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58" w:author="Анастасия ." w:date="2023-10-11T17:39:00Z"/>
                <w:rFonts w:ascii="Courier New" w:eastAsiaTheme="minorHAnsi" w:hAnsi="Courier New" w:cs="Courier New"/>
                <w:sz w:val="20"/>
                <w:szCs w:val="20"/>
                <w:lang w:eastAsia="en-US"/>
                <w:rPrChange w:id="9859" w:author="Анастасия ." w:date="2023-10-11T17:39:00Z">
                  <w:rPr>
                    <w:del w:id="9860" w:author="Анастасия ." w:date="2023-10-11T17:39:00Z"/>
                    <w:rFonts w:ascii="Courier New" w:eastAsiaTheme="minorHAnsi" w:hAnsi="Courier New" w:cs="Courier New"/>
                    <w:sz w:val="20"/>
                    <w:szCs w:val="20"/>
                    <w:lang w:val="en-US" w:eastAsia="en-US"/>
                  </w:rPr>
                </w:rPrChange>
              </w:rPr>
              <w:pPrChange w:id="9861" w:author="Анастасия ." w:date="2023-10-11T17:39:00Z">
                <w:pPr>
                  <w:tabs>
                    <w:tab w:val="left" w:pos="1489"/>
                    <w:tab w:val="left" w:pos="1709"/>
                  </w:tabs>
                  <w:ind w:firstLine="0"/>
                  <w:jc w:val="left"/>
                </w:pPr>
              </w:pPrChange>
            </w:pPr>
            <w:del w:id="9862" w:author="Анастасия ." w:date="2023-10-11T17:39:00Z">
              <w:r w:rsidRPr="00866AF5" w:rsidDel="00866AF5">
                <w:rPr>
                  <w:rFonts w:ascii="Courier New" w:eastAsiaTheme="minorHAnsi" w:hAnsi="Courier New" w:cs="Courier New"/>
                  <w:sz w:val="20"/>
                  <w:szCs w:val="20"/>
                  <w:lang w:eastAsia="en-US"/>
                  <w:rPrChange w:id="9863" w:author="Анастасия ." w:date="2023-10-11T17:39:00Z">
                    <w:rPr>
                      <w:rFonts w:ascii="Courier New" w:eastAsiaTheme="minorHAnsi" w:hAnsi="Courier New" w:cs="Courier New"/>
                      <w:sz w:val="20"/>
                      <w:szCs w:val="20"/>
                      <w:lang w:val="en-US" w:eastAsia="en-US"/>
                    </w:rPr>
                  </w:rPrChange>
                </w:rPr>
                <w:delText xml:space="preserve">288: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64" w:author="Анастасия ." w:date="2023-10-11T17:39:00Z">
                    <w:rPr>
                      <w:rFonts w:ascii="Courier New" w:eastAsiaTheme="minorHAnsi" w:hAnsi="Courier New" w:cs="Courier New"/>
                      <w:sz w:val="20"/>
                      <w:szCs w:val="20"/>
                      <w:lang w:val="en-US" w:eastAsia="en-US"/>
                    </w:rPr>
                  </w:rPrChange>
                </w:rPr>
                <w:delText xml:space="preserve">2 = </w:delText>
              </w:r>
              <w:r w:rsidRPr="000975EC" w:rsidDel="00866AF5">
                <w:rPr>
                  <w:rFonts w:ascii="Courier New" w:eastAsiaTheme="minorHAnsi" w:hAnsi="Courier New" w:cs="Courier New"/>
                  <w:sz w:val="20"/>
                  <w:szCs w:val="20"/>
                  <w:lang w:val="en-US" w:eastAsia="en-US"/>
                </w:rPr>
                <w:delText>tk</w:delText>
              </w:r>
              <w:r w:rsidRPr="00866AF5" w:rsidDel="00866AF5">
                <w:rPr>
                  <w:rFonts w:ascii="Courier New" w:eastAsiaTheme="minorHAnsi" w:hAnsi="Courier New" w:cs="Courier New"/>
                  <w:sz w:val="20"/>
                  <w:szCs w:val="20"/>
                  <w:lang w:eastAsia="en-US"/>
                  <w:rPrChange w:id="986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6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867" w:author="Анастасия ." w:date="2023-10-11T17:39:00Z">
                    <w:rPr>
                      <w:rFonts w:ascii="Courier New" w:eastAsiaTheme="minorHAnsi" w:hAnsi="Courier New" w:cs="Courier New"/>
                      <w:sz w:val="20"/>
                      <w:szCs w:val="20"/>
                      <w:lang w:val="en-US" w:eastAsia="en-US"/>
                    </w:rPr>
                  </w:rPrChange>
                </w:rPr>
                <w:delText xml:space="preserve">, </w:delText>
              </w:r>
              <w:r w:rsidRPr="000975EC" w:rsidDel="00866AF5">
                <w:rPr>
                  <w:rFonts w:ascii="Courier New" w:eastAsiaTheme="minorHAnsi" w:hAnsi="Courier New" w:cs="Courier New"/>
                  <w:sz w:val="20"/>
                  <w:szCs w:val="20"/>
                  <w:lang w:val="en-US" w:eastAsia="en-US"/>
                </w:rPr>
                <w:delText>text</w:delText>
              </w:r>
              <w:r w:rsidRPr="00866AF5" w:rsidDel="00866AF5">
                <w:rPr>
                  <w:rFonts w:ascii="Courier New" w:eastAsiaTheme="minorHAnsi" w:hAnsi="Courier New" w:cs="Courier New"/>
                  <w:sz w:val="20"/>
                  <w:szCs w:val="20"/>
                  <w:lang w:eastAsia="en-US"/>
                  <w:rPrChange w:id="9868" w:author="Анастасия ." w:date="2023-10-11T17:39:00Z">
                    <w:rPr>
                      <w:rFonts w:ascii="Courier New" w:eastAsiaTheme="minorHAnsi" w:hAnsi="Courier New" w:cs="Courier New"/>
                      <w:sz w:val="20"/>
                      <w:szCs w:val="20"/>
                      <w:lang w:val="en-US" w:eastAsia="en-US"/>
                    </w:rPr>
                  </w:rPrChange>
                </w:rPr>
                <w:delText xml:space="preserve">="Сформировать </w:delText>
              </w:r>
              <w:r w:rsidRPr="000975EC" w:rsidDel="00866AF5">
                <w:rPr>
                  <w:rFonts w:ascii="Courier New" w:eastAsiaTheme="minorHAnsi" w:hAnsi="Courier New" w:cs="Courier New"/>
                  <w:sz w:val="20"/>
                  <w:szCs w:val="20"/>
                  <w:lang w:val="en-US" w:eastAsia="en-US"/>
                </w:rPr>
                <w:delText>QR</w:delText>
              </w:r>
              <w:r w:rsidRPr="00866AF5" w:rsidDel="00866AF5">
                <w:rPr>
                  <w:rFonts w:ascii="Courier New" w:eastAsiaTheme="minorHAnsi" w:hAnsi="Courier New" w:cs="Courier New"/>
                  <w:sz w:val="20"/>
                  <w:szCs w:val="20"/>
                  <w:lang w:eastAsia="en-US"/>
                  <w:rPrChange w:id="9869" w:author="Анастасия ." w:date="2023-10-11T17:39:00Z">
                    <w:rPr>
                      <w:rFonts w:ascii="Courier New" w:eastAsiaTheme="minorHAnsi" w:hAnsi="Courier New" w:cs="Courier New"/>
                      <w:sz w:val="20"/>
                      <w:szCs w:val="20"/>
                      <w:lang w:val="en-US" w:eastAsia="en-US"/>
                    </w:rPr>
                  </w:rPrChange>
                </w:rPr>
                <w:delText xml:space="preserve">-коды", </w:delText>
              </w:r>
              <w:r w:rsidRPr="000975EC" w:rsidDel="00866AF5">
                <w:rPr>
                  <w:rFonts w:ascii="Courier New" w:eastAsiaTheme="minorHAnsi" w:hAnsi="Courier New" w:cs="Courier New"/>
                  <w:sz w:val="20"/>
                  <w:szCs w:val="20"/>
                  <w:lang w:val="en-US" w:eastAsia="en-US"/>
                </w:rPr>
                <w:delText>width</w:delText>
              </w:r>
              <w:r w:rsidRPr="00866AF5" w:rsidDel="00866AF5">
                <w:rPr>
                  <w:rFonts w:ascii="Courier New" w:eastAsiaTheme="minorHAnsi" w:hAnsi="Courier New" w:cs="Courier New"/>
                  <w:sz w:val="20"/>
                  <w:szCs w:val="20"/>
                  <w:lang w:eastAsia="en-US"/>
                  <w:rPrChange w:id="9870" w:author="Анастасия ." w:date="2023-10-11T17:39:00Z">
                    <w:rPr>
                      <w:rFonts w:ascii="Courier New" w:eastAsiaTheme="minorHAnsi" w:hAnsi="Courier New" w:cs="Courier New"/>
                      <w:sz w:val="20"/>
                      <w:szCs w:val="20"/>
                      <w:lang w:val="en-US" w:eastAsia="en-US"/>
                    </w:rPr>
                  </w:rPrChange>
                </w:rPr>
                <w:delText>=25)</w:delText>
              </w:r>
            </w:del>
          </w:p>
          <w:p w:rsidR="004005FD" w:rsidRPr="000975EC" w:rsidDel="00866AF5" w:rsidRDefault="004005FD" w:rsidP="00866AF5">
            <w:pPr>
              <w:pStyle w:val="a6"/>
              <w:numPr>
                <w:ilvl w:val="0"/>
                <w:numId w:val="1"/>
              </w:numPr>
              <w:spacing w:after="200"/>
              <w:ind w:left="0" w:firstLine="709"/>
              <w:contextualSpacing w:val="0"/>
              <w:jc w:val="left"/>
              <w:outlineLvl w:val="0"/>
              <w:rPr>
                <w:del w:id="9871" w:author="Анастасия ." w:date="2023-10-11T17:39:00Z"/>
                <w:rFonts w:ascii="Courier New" w:eastAsiaTheme="minorHAnsi" w:hAnsi="Courier New" w:cs="Courier New"/>
                <w:sz w:val="20"/>
                <w:szCs w:val="20"/>
                <w:lang w:eastAsia="en-US"/>
              </w:rPr>
              <w:pPrChange w:id="9872" w:author="Анастасия ." w:date="2023-10-11T17:39:00Z">
                <w:pPr>
                  <w:tabs>
                    <w:tab w:val="left" w:pos="1489"/>
                    <w:tab w:val="left" w:pos="1709"/>
                  </w:tabs>
                  <w:ind w:firstLine="0"/>
                  <w:jc w:val="left"/>
                </w:pPr>
              </w:pPrChange>
            </w:pPr>
            <w:del w:id="9873" w:author="Анастасия ." w:date="2023-10-11T17:39:00Z">
              <w:r w:rsidRPr="00866AF5" w:rsidDel="00866AF5">
                <w:rPr>
                  <w:rFonts w:ascii="Courier New" w:eastAsiaTheme="minorHAnsi" w:hAnsi="Courier New" w:cs="Courier New"/>
                  <w:sz w:val="20"/>
                  <w:szCs w:val="20"/>
                  <w:lang w:eastAsia="en-US"/>
                  <w:rPrChange w:id="9874" w:author="Анастасия ." w:date="2023-10-11T17:39:00Z">
                    <w:rPr>
                      <w:rFonts w:ascii="Courier New" w:eastAsiaTheme="minorHAnsi" w:hAnsi="Courier New" w:cs="Courier New"/>
                      <w:sz w:val="20"/>
                      <w:szCs w:val="20"/>
                      <w:lang w:val="en-US" w:eastAsia="en-US"/>
                    </w:rPr>
                  </w:rPrChange>
                </w:rPr>
                <w:delText xml:space="preserve">289: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75" w:author="Анастасия ." w:date="2023-10-11T17:39:00Z">
                    <w:rPr>
                      <w:rFonts w:ascii="Courier New" w:eastAsiaTheme="minorHAnsi" w:hAnsi="Courier New" w:cs="Courier New"/>
                      <w:sz w:val="20"/>
                      <w:szCs w:val="20"/>
                      <w:lang w:val="en-US" w:eastAsia="en-US"/>
                    </w:rPr>
                  </w:rPrChange>
                </w:rPr>
                <w:delText>2.</w:delText>
              </w:r>
              <w:r w:rsidRPr="000975EC" w:rsidDel="00866AF5">
                <w:rPr>
                  <w:rFonts w:ascii="Courier New" w:eastAsiaTheme="minorHAnsi" w:hAnsi="Courier New" w:cs="Courier New"/>
                  <w:sz w:val="20"/>
                  <w:szCs w:val="20"/>
                  <w:lang w:val="en-US" w:eastAsia="en-US"/>
                </w:rPr>
                <w:delText>pack</w:delText>
              </w:r>
              <w:r w:rsidRPr="00866AF5" w:rsidDel="00866AF5">
                <w:rPr>
                  <w:rFonts w:ascii="Courier New" w:eastAsiaTheme="minorHAnsi" w:hAnsi="Courier New" w:cs="Courier New"/>
                  <w:sz w:val="20"/>
                  <w:szCs w:val="20"/>
                  <w:lang w:eastAsia="en-US"/>
                  <w:rPrChange w:id="987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pady</w:delText>
              </w:r>
              <w:r w:rsidRPr="00866AF5" w:rsidDel="00866AF5">
                <w:rPr>
                  <w:rFonts w:ascii="Courier New" w:eastAsiaTheme="minorHAnsi" w:hAnsi="Courier New" w:cs="Courier New"/>
                  <w:sz w:val="20"/>
                  <w:szCs w:val="20"/>
                  <w:lang w:eastAsia="en-US"/>
                  <w:rPrChange w:id="9877" w:author="Анастасия ." w:date="2023-10-11T17:39:00Z">
                    <w:rPr>
                      <w:rFonts w:ascii="Courier New" w:eastAsiaTheme="minorHAnsi" w:hAnsi="Courier New" w:cs="Courier New"/>
                      <w:sz w:val="20"/>
                      <w:szCs w:val="20"/>
                      <w:lang w:val="en-US" w:eastAsia="en-US"/>
                    </w:rPr>
                  </w:rPrChange>
                </w:rPr>
                <w:delText xml:space="preserve">=15, </w:delText>
              </w:r>
              <w:r w:rsidRPr="000975EC" w:rsidDel="00866AF5">
                <w:rPr>
                  <w:rFonts w:ascii="Courier New" w:eastAsiaTheme="minorHAnsi" w:hAnsi="Courier New" w:cs="Courier New"/>
                  <w:sz w:val="20"/>
                  <w:szCs w:val="20"/>
                  <w:lang w:val="en-US" w:eastAsia="en-US"/>
                </w:rPr>
                <w:delText>padx</w:delText>
              </w:r>
              <w:r w:rsidRPr="00866AF5" w:rsidDel="00866AF5">
                <w:rPr>
                  <w:rFonts w:ascii="Courier New" w:eastAsiaTheme="minorHAnsi" w:hAnsi="Courier New" w:cs="Courier New"/>
                  <w:sz w:val="20"/>
                  <w:szCs w:val="20"/>
                  <w:lang w:eastAsia="en-US"/>
                  <w:rPrChange w:id="9878" w:author="Анастасия ." w:date="2023-10-11T17:39:00Z">
                    <w:rPr>
                      <w:rFonts w:ascii="Courier New" w:eastAsiaTheme="minorHAnsi" w:hAnsi="Courier New" w:cs="Courier New"/>
                      <w:sz w:val="20"/>
                      <w:szCs w:val="20"/>
                      <w:lang w:val="en-US" w:eastAsia="en-US"/>
                    </w:rPr>
                  </w:rPrChange>
                </w:rPr>
                <w:delText>=15)</w:delText>
              </w:r>
            </w:del>
          </w:p>
        </w:tc>
      </w:tr>
    </w:tbl>
    <w:p w:rsidR="004005FD" w:rsidRPr="000975EC" w:rsidDel="00866AF5" w:rsidRDefault="004005FD" w:rsidP="00866AF5">
      <w:pPr>
        <w:pStyle w:val="a6"/>
        <w:numPr>
          <w:ilvl w:val="0"/>
          <w:numId w:val="1"/>
        </w:numPr>
        <w:spacing w:after="200"/>
        <w:ind w:left="0" w:firstLine="709"/>
        <w:contextualSpacing w:val="0"/>
        <w:jc w:val="left"/>
        <w:outlineLvl w:val="0"/>
        <w:rPr>
          <w:del w:id="9879" w:author="Анастасия ." w:date="2023-10-11T17:39:00Z"/>
          <w:rFonts w:eastAsiaTheme="minorHAnsi"/>
          <w:i/>
          <w:sz w:val="24"/>
          <w:lang w:eastAsia="en-US"/>
        </w:rPr>
        <w:pPrChange w:id="9880" w:author="Анастасия ." w:date="2023-10-11T17:39:00Z">
          <w:pPr>
            <w:spacing w:before="120" w:line="240" w:lineRule="auto"/>
            <w:ind w:firstLine="0"/>
            <w:jc w:val="left"/>
          </w:pPr>
        </w:pPrChange>
      </w:pPr>
      <w:del w:id="9881" w:author="Анастасия ." w:date="2023-10-11T17:39:00Z">
        <w:r w:rsidDel="00866AF5">
          <w:rPr>
            <w:rFonts w:eastAsiaTheme="minorHAnsi"/>
            <w:i/>
            <w:sz w:val="24"/>
            <w:lang w:eastAsia="en-US"/>
          </w:rPr>
          <w:delText>Окончание</w:delText>
        </w:r>
        <w:r w:rsidRPr="00D54B3A" w:rsidDel="00866AF5">
          <w:rPr>
            <w:rFonts w:eastAsiaTheme="minorHAnsi"/>
            <w:i/>
            <w:sz w:val="24"/>
            <w:lang w:eastAsia="en-US"/>
          </w:rPr>
          <w:delText xml:space="preserve"> Листинга </w:delText>
        </w:r>
      </w:del>
      <w:del w:id="9882" w:author="Анастасия ." w:date="2023-05-21T13:16:00Z">
        <w:r w:rsidRPr="00D54B3A" w:rsidDel="002C7FA3">
          <w:rPr>
            <w:rFonts w:eastAsiaTheme="minorHAnsi"/>
            <w:i/>
            <w:sz w:val="24"/>
            <w:lang w:eastAsia="en-US"/>
          </w:rPr>
          <w:delText>Б</w:delText>
        </w:r>
      </w:del>
      <w:del w:id="9883" w:author="Анастасия ." w:date="2023-10-11T17:39:00Z">
        <w:r w:rsidRPr="00D54B3A" w:rsidDel="00866AF5">
          <w:rPr>
            <w:rFonts w:eastAsiaTheme="minorHAnsi"/>
            <w:i/>
            <w:sz w:val="24"/>
            <w:lang w:eastAsia="en-US"/>
          </w:rPr>
          <w:delText xml:space="preserve">.1 — Формирование </w:delText>
        </w:r>
        <w:r w:rsidRPr="00D54B3A" w:rsidDel="00866AF5">
          <w:rPr>
            <w:rFonts w:eastAsiaTheme="minorHAnsi"/>
            <w:i/>
            <w:sz w:val="24"/>
            <w:lang w:val="en-US" w:eastAsia="en-US"/>
          </w:rPr>
          <w:delText>QR</w:delText>
        </w:r>
        <w:r w:rsidDel="00866AF5">
          <w:rPr>
            <w:rFonts w:eastAsiaTheme="minorHAnsi"/>
            <w:i/>
            <w:sz w:val="24"/>
            <w:lang w:eastAsia="en-US"/>
          </w:rPr>
          <w:delText>-кодов</w:delText>
        </w:r>
      </w:del>
    </w:p>
    <w:tbl>
      <w:tblPr>
        <w:tblStyle w:val="a7"/>
        <w:tblW w:w="0" w:type="auto"/>
        <w:tblLook w:val="04A0" w:firstRow="1" w:lastRow="0" w:firstColumn="1" w:lastColumn="0" w:noHBand="0" w:noVBand="1"/>
      </w:tblPr>
      <w:tblGrid>
        <w:gridCol w:w="9854"/>
      </w:tblGrid>
      <w:tr w:rsidR="004005FD" w:rsidRPr="00D54B3A" w:rsidDel="00866AF5" w:rsidTr="00D76A82">
        <w:trPr>
          <w:del w:id="9884" w:author="Анастасия ." w:date="2023-10-11T17:39:00Z"/>
        </w:trPr>
        <w:tc>
          <w:tcPr>
            <w:tcW w:w="9854" w:type="dxa"/>
          </w:tcPr>
          <w:p w:rsidR="004005FD" w:rsidRPr="000975EC" w:rsidDel="00866AF5" w:rsidRDefault="004005FD" w:rsidP="00866AF5">
            <w:pPr>
              <w:pStyle w:val="a6"/>
              <w:numPr>
                <w:ilvl w:val="0"/>
                <w:numId w:val="1"/>
              </w:numPr>
              <w:spacing w:after="200"/>
              <w:ind w:left="0" w:firstLine="709"/>
              <w:contextualSpacing w:val="0"/>
              <w:jc w:val="left"/>
              <w:outlineLvl w:val="0"/>
              <w:rPr>
                <w:del w:id="9885" w:author="Анастасия ." w:date="2023-10-11T17:39:00Z"/>
                <w:rFonts w:ascii="Courier New" w:eastAsiaTheme="minorHAnsi" w:hAnsi="Courier New" w:cs="Courier New"/>
                <w:sz w:val="20"/>
                <w:szCs w:val="20"/>
                <w:lang w:eastAsia="en-US"/>
              </w:rPr>
              <w:pPrChange w:id="9886" w:author="Анастасия ." w:date="2023-10-11T17:39:00Z">
                <w:pPr>
                  <w:tabs>
                    <w:tab w:val="left" w:pos="1489"/>
                    <w:tab w:val="left" w:pos="1709"/>
                  </w:tabs>
                  <w:ind w:firstLine="0"/>
                  <w:jc w:val="left"/>
                </w:pPr>
              </w:pPrChange>
            </w:pPr>
            <w:del w:id="9887" w:author="Анастасия ." w:date="2023-10-11T17:39:00Z">
              <w:r w:rsidRPr="000975EC" w:rsidDel="00866AF5">
                <w:rPr>
                  <w:rFonts w:ascii="Courier New" w:eastAsiaTheme="minorHAnsi" w:hAnsi="Courier New" w:cs="Courier New"/>
                  <w:sz w:val="20"/>
                  <w:szCs w:val="20"/>
                  <w:lang w:eastAsia="en-US"/>
                </w:rPr>
                <w:delText xml:space="preserve">290:     # добавляем обработчик событий для </w:delText>
              </w:r>
              <w:r w:rsidRPr="000975EC" w:rsidDel="00866AF5">
                <w:rPr>
                  <w:rFonts w:ascii="Courier New" w:eastAsiaTheme="minorHAnsi" w:hAnsi="Courier New" w:cs="Courier New"/>
                  <w:sz w:val="20"/>
                  <w:szCs w:val="20"/>
                  <w:lang w:val="en-US" w:eastAsia="en-US"/>
                </w:rPr>
                <w:delText>button</w:delText>
              </w:r>
              <w:r w:rsidRPr="000975EC" w:rsidDel="00866AF5">
                <w:rPr>
                  <w:rFonts w:ascii="Courier New" w:eastAsiaTheme="minorHAnsi" w:hAnsi="Courier New" w:cs="Courier New"/>
                  <w:sz w:val="20"/>
                  <w:szCs w:val="20"/>
                  <w:lang w:eastAsia="en-US"/>
                </w:rPr>
                <w:delText>2 здесь</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88" w:author="Анастасия ." w:date="2023-10-11T17:39:00Z"/>
                <w:rFonts w:ascii="Courier New" w:eastAsiaTheme="minorHAnsi" w:hAnsi="Courier New" w:cs="Courier New"/>
                <w:sz w:val="20"/>
                <w:szCs w:val="20"/>
                <w:lang w:eastAsia="en-US"/>
                <w:rPrChange w:id="9889" w:author="Анастасия ." w:date="2023-10-11T17:39:00Z">
                  <w:rPr>
                    <w:del w:id="9890" w:author="Анастасия ." w:date="2023-10-11T17:39:00Z"/>
                    <w:rFonts w:ascii="Courier New" w:eastAsiaTheme="minorHAnsi" w:hAnsi="Courier New" w:cs="Courier New"/>
                    <w:sz w:val="20"/>
                    <w:szCs w:val="20"/>
                    <w:lang w:val="en-US" w:eastAsia="en-US"/>
                  </w:rPr>
                </w:rPrChange>
              </w:rPr>
              <w:pPrChange w:id="9891" w:author="Анастасия ." w:date="2023-10-11T17:39:00Z">
                <w:pPr>
                  <w:tabs>
                    <w:tab w:val="left" w:pos="1489"/>
                    <w:tab w:val="left" w:pos="1709"/>
                  </w:tabs>
                  <w:ind w:firstLine="0"/>
                  <w:jc w:val="left"/>
                </w:pPr>
              </w:pPrChange>
            </w:pPr>
            <w:del w:id="9892" w:author="Анастасия ." w:date="2023-10-11T17:39:00Z">
              <w:r w:rsidRPr="00866AF5" w:rsidDel="00866AF5">
                <w:rPr>
                  <w:rFonts w:ascii="Courier New" w:eastAsiaTheme="minorHAnsi" w:hAnsi="Courier New" w:cs="Courier New"/>
                  <w:sz w:val="20"/>
                  <w:szCs w:val="20"/>
                  <w:lang w:eastAsia="en-US"/>
                  <w:rPrChange w:id="9893" w:author="Анастасия ." w:date="2023-10-11T17:39:00Z">
                    <w:rPr>
                      <w:rFonts w:ascii="Courier New" w:eastAsiaTheme="minorHAnsi" w:hAnsi="Courier New" w:cs="Courier New"/>
                      <w:sz w:val="20"/>
                      <w:szCs w:val="20"/>
                      <w:lang w:val="en-US" w:eastAsia="en-US"/>
                    </w:rPr>
                  </w:rPrChange>
                </w:rPr>
                <w:delText xml:space="preserve">291:     </w:delText>
              </w:r>
              <w:r w:rsidRPr="000975EC" w:rsidDel="00866AF5">
                <w:rPr>
                  <w:rFonts w:ascii="Courier New" w:eastAsiaTheme="minorHAnsi" w:hAnsi="Courier New" w:cs="Courier New"/>
                  <w:sz w:val="20"/>
                  <w:szCs w:val="20"/>
                  <w:lang w:val="en-US" w:eastAsia="en-US"/>
                </w:rPr>
                <w:delText>button</w:delText>
              </w:r>
              <w:r w:rsidRPr="00866AF5" w:rsidDel="00866AF5">
                <w:rPr>
                  <w:rFonts w:ascii="Courier New" w:eastAsiaTheme="minorHAnsi" w:hAnsi="Courier New" w:cs="Courier New"/>
                  <w:sz w:val="20"/>
                  <w:szCs w:val="20"/>
                  <w:lang w:eastAsia="en-US"/>
                  <w:rPrChange w:id="9894" w:author="Анастасия ." w:date="2023-10-11T17:39:00Z">
                    <w:rPr>
                      <w:rFonts w:ascii="Courier New" w:eastAsiaTheme="minorHAnsi" w:hAnsi="Courier New" w:cs="Courier New"/>
                      <w:sz w:val="20"/>
                      <w:szCs w:val="20"/>
                      <w:lang w:val="en-US" w:eastAsia="en-US"/>
                    </w:rPr>
                  </w:rPrChange>
                </w:rPr>
                <w:delText>2.</w:delText>
              </w:r>
              <w:r w:rsidRPr="000975EC" w:rsidDel="00866AF5">
                <w:rPr>
                  <w:rFonts w:ascii="Courier New" w:eastAsiaTheme="minorHAnsi" w:hAnsi="Courier New" w:cs="Courier New"/>
                  <w:sz w:val="20"/>
                  <w:szCs w:val="20"/>
                  <w:lang w:val="en-US" w:eastAsia="en-US"/>
                </w:rPr>
                <w:delText>configure</w:delText>
              </w:r>
              <w:r w:rsidRPr="00866AF5" w:rsidDel="00866AF5">
                <w:rPr>
                  <w:rFonts w:ascii="Courier New" w:eastAsiaTheme="minorHAnsi" w:hAnsi="Courier New" w:cs="Courier New"/>
                  <w:sz w:val="20"/>
                  <w:szCs w:val="20"/>
                  <w:lang w:eastAsia="en-US"/>
                  <w:rPrChange w:id="9895"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command</w:delText>
              </w:r>
              <w:r w:rsidRPr="00866AF5" w:rsidDel="00866AF5">
                <w:rPr>
                  <w:rFonts w:ascii="Courier New" w:eastAsiaTheme="minorHAnsi" w:hAnsi="Courier New" w:cs="Courier New"/>
                  <w:sz w:val="20"/>
                  <w:szCs w:val="20"/>
                  <w:lang w:eastAsia="en-US"/>
                  <w:rPrChange w:id="9896"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run</w:delText>
              </w:r>
              <w:r w:rsidRPr="00866AF5" w:rsidDel="00866AF5">
                <w:rPr>
                  <w:rFonts w:ascii="Courier New" w:eastAsiaTheme="minorHAnsi" w:hAnsi="Courier New" w:cs="Courier New"/>
                  <w:sz w:val="20"/>
                  <w:szCs w:val="20"/>
                  <w:lang w:eastAsia="en-US"/>
                  <w:rPrChange w:id="9897"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program</w:delText>
              </w:r>
              <w:r w:rsidRPr="00866AF5" w:rsidDel="00866AF5">
                <w:rPr>
                  <w:rFonts w:ascii="Courier New" w:eastAsiaTheme="minorHAnsi" w:hAnsi="Courier New" w:cs="Courier New"/>
                  <w:sz w:val="20"/>
                  <w:szCs w:val="20"/>
                  <w:lang w:eastAsia="en-US"/>
                  <w:rPrChange w:id="9898"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899" w:author="Анастасия ." w:date="2023-10-11T17:39:00Z"/>
                <w:rFonts w:ascii="Courier New" w:eastAsiaTheme="minorHAnsi" w:hAnsi="Courier New" w:cs="Courier New"/>
                <w:sz w:val="20"/>
                <w:szCs w:val="20"/>
                <w:lang w:eastAsia="en-US"/>
                <w:rPrChange w:id="9900" w:author="Анастасия ." w:date="2023-10-11T17:39:00Z">
                  <w:rPr>
                    <w:del w:id="9901" w:author="Анастасия ." w:date="2023-10-11T17:39:00Z"/>
                    <w:rFonts w:ascii="Courier New" w:eastAsiaTheme="minorHAnsi" w:hAnsi="Courier New" w:cs="Courier New"/>
                    <w:sz w:val="20"/>
                    <w:szCs w:val="20"/>
                    <w:lang w:val="en-US" w:eastAsia="en-US"/>
                  </w:rPr>
                </w:rPrChange>
              </w:rPr>
              <w:pPrChange w:id="9902" w:author="Анастасия ." w:date="2023-10-11T17:39:00Z">
                <w:pPr>
                  <w:tabs>
                    <w:tab w:val="left" w:pos="1489"/>
                    <w:tab w:val="left" w:pos="1709"/>
                  </w:tabs>
                  <w:ind w:firstLine="0"/>
                  <w:jc w:val="left"/>
                </w:pPr>
              </w:pPrChange>
            </w:pPr>
            <w:del w:id="9903" w:author="Анастасия ." w:date="2023-10-11T17:39:00Z">
              <w:r w:rsidRPr="00866AF5" w:rsidDel="00866AF5">
                <w:rPr>
                  <w:rFonts w:ascii="Courier New" w:eastAsiaTheme="minorHAnsi" w:hAnsi="Courier New" w:cs="Courier New"/>
                  <w:sz w:val="20"/>
                  <w:szCs w:val="20"/>
                  <w:lang w:eastAsia="en-US"/>
                  <w:rPrChange w:id="9904" w:author="Анастасия ." w:date="2023-10-11T17:39:00Z">
                    <w:rPr>
                      <w:rFonts w:ascii="Courier New" w:eastAsiaTheme="minorHAnsi" w:hAnsi="Courier New" w:cs="Courier New"/>
                      <w:sz w:val="20"/>
                      <w:szCs w:val="20"/>
                      <w:lang w:val="en-US" w:eastAsia="en-US"/>
                    </w:rPr>
                  </w:rPrChange>
                </w:rPr>
                <w:delText xml:space="preserve">292: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905" w:author="Анастасия ." w:date="2023-10-11T17:39:00Z"/>
                <w:rFonts w:ascii="Courier New" w:eastAsiaTheme="minorHAnsi" w:hAnsi="Courier New" w:cs="Courier New"/>
                <w:sz w:val="20"/>
                <w:szCs w:val="20"/>
                <w:lang w:eastAsia="en-US"/>
                <w:rPrChange w:id="9906" w:author="Анастасия ." w:date="2023-10-11T17:39:00Z">
                  <w:rPr>
                    <w:del w:id="9907" w:author="Анастасия ." w:date="2023-10-11T17:39:00Z"/>
                    <w:rFonts w:ascii="Courier New" w:eastAsiaTheme="minorHAnsi" w:hAnsi="Courier New" w:cs="Courier New"/>
                    <w:sz w:val="20"/>
                    <w:szCs w:val="20"/>
                    <w:lang w:val="en-US" w:eastAsia="en-US"/>
                  </w:rPr>
                </w:rPrChange>
              </w:rPr>
              <w:pPrChange w:id="9908" w:author="Анастасия ." w:date="2023-10-11T17:39:00Z">
                <w:pPr>
                  <w:tabs>
                    <w:tab w:val="left" w:pos="1489"/>
                    <w:tab w:val="left" w:pos="1709"/>
                  </w:tabs>
                  <w:ind w:firstLine="0"/>
                  <w:jc w:val="left"/>
                </w:pPr>
              </w:pPrChange>
            </w:pPr>
            <w:del w:id="9909" w:author="Анастасия ." w:date="2023-10-11T17:39:00Z">
              <w:r w:rsidRPr="00866AF5" w:rsidDel="00866AF5">
                <w:rPr>
                  <w:rFonts w:ascii="Courier New" w:eastAsiaTheme="minorHAnsi" w:hAnsi="Courier New" w:cs="Courier New"/>
                  <w:sz w:val="20"/>
                  <w:szCs w:val="20"/>
                  <w:lang w:eastAsia="en-US"/>
                  <w:rPrChange w:id="9910" w:author="Анастасия ." w:date="2023-10-11T17:39:00Z">
                    <w:rPr>
                      <w:rFonts w:ascii="Courier New" w:eastAsiaTheme="minorHAnsi" w:hAnsi="Courier New" w:cs="Courier New"/>
                      <w:sz w:val="20"/>
                      <w:szCs w:val="20"/>
                      <w:lang w:val="en-US" w:eastAsia="en-US"/>
                    </w:rPr>
                  </w:rPrChange>
                </w:rPr>
                <w:delText xml:space="preserve">293:     </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911" w:author="Анастасия ." w:date="2023-10-11T17:39:00Z">
                    <w:rPr>
                      <w:rFonts w:ascii="Courier New" w:eastAsiaTheme="minorHAnsi" w:hAnsi="Courier New" w:cs="Courier New"/>
                      <w:sz w:val="20"/>
                      <w:szCs w:val="20"/>
                      <w:lang w:val="en-US" w:eastAsia="en-US"/>
                    </w:rPr>
                  </w:rPrChange>
                </w:rPr>
                <w:delText>.</w:delText>
              </w:r>
              <w:r w:rsidRPr="000975EC" w:rsidDel="00866AF5">
                <w:rPr>
                  <w:rFonts w:ascii="Courier New" w:eastAsiaTheme="minorHAnsi" w:hAnsi="Courier New" w:cs="Courier New"/>
                  <w:sz w:val="20"/>
                  <w:szCs w:val="20"/>
                  <w:lang w:val="en-US" w:eastAsia="en-US"/>
                </w:rPr>
                <w:delText>mainloop</w:delText>
              </w:r>
              <w:r w:rsidRPr="00866AF5" w:rsidDel="00866AF5">
                <w:rPr>
                  <w:rFonts w:ascii="Courier New" w:eastAsiaTheme="minorHAnsi" w:hAnsi="Courier New" w:cs="Courier New"/>
                  <w:sz w:val="20"/>
                  <w:szCs w:val="20"/>
                  <w:lang w:eastAsia="en-US"/>
                  <w:rPrChange w:id="9912" w:author="Анастасия ." w:date="2023-10-11T17:39:00Z">
                    <w:rPr>
                      <w:rFonts w:ascii="Courier New" w:eastAsiaTheme="minorHAnsi" w:hAnsi="Courier New" w:cs="Courier New"/>
                      <w:sz w:val="20"/>
                      <w:szCs w:val="20"/>
                      <w:lang w:val="en-US" w:eastAsia="en-US"/>
                    </w:rPr>
                  </w:rPrChange>
                </w:rPr>
                <w:delText>()</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913" w:author="Анастасия ." w:date="2023-10-11T17:39:00Z"/>
                <w:rFonts w:ascii="Courier New" w:eastAsiaTheme="minorHAnsi" w:hAnsi="Courier New" w:cs="Courier New"/>
                <w:sz w:val="20"/>
                <w:szCs w:val="20"/>
                <w:lang w:eastAsia="en-US"/>
                <w:rPrChange w:id="9914" w:author="Анастасия ." w:date="2023-10-11T17:39:00Z">
                  <w:rPr>
                    <w:del w:id="9915" w:author="Анастасия ." w:date="2023-10-11T17:39:00Z"/>
                    <w:rFonts w:ascii="Courier New" w:eastAsiaTheme="minorHAnsi" w:hAnsi="Courier New" w:cs="Courier New"/>
                    <w:sz w:val="20"/>
                    <w:szCs w:val="20"/>
                    <w:lang w:val="en-US" w:eastAsia="en-US"/>
                  </w:rPr>
                </w:rPrChange>
              </w:rPr>
              <w:pPrChange w:id="9916" w:author="Анастасия ." w:date="2023-10-11T17:39:00Z">
                <w:pPr>
                  <w:tabs>
                    <w:tab w:val="left" w:pos="1489"/>
                    <w:tab w:val="left" w:pos="1709"/>
                  </w:tabs>
                  <w:ind w:firstLine="0"/>
                  <w:jc w:val="left"/>
                </w:pPr>
              </w:pPrChange>
            </w:pPr>
            <w:del w:id="9917" w:author="Анастасия ." w:date="2023-10-11T17:39:00Z">
              <w:r w:rsidRPr="00866AF5" w:rsidDel="00866AF5">
                <w:rPr>
                  <w:rFonts w:ascii="Courier New" w:eastAsiaTheme="minorHAnsi" w:hAnsi="Courier New" w:cs="Courier New"/>
                  <w:sz w:val="20"/>
                  <w:szCs w:val="20"/>
                  <w:lang w:eastAsia="en-US"/>
                  <w:rPrChange w:id="9918" w:author="Анастасия ." w:date="2023-10-11T17:39:00Z">
                    <w:rPr>
                      <w:rFonts w:ascii="Courier New" w:eastAsiaTheme="minorHAnsi" w:hAnsi="Courier New" w:cs="Courier New"/>
                      <w:sz w:val="20"/>
                      <w:szCs w:val="20"/>
                      <w:lang w:val="en-US" w:eastAsia="en-US"/>
                    </w:rPr>
                  </w:rPrChange>
                </w:rPr>
                <w:delText xml:space="preserve">294: </w:delText>
              </w:r>
            </w:del>
          </w:p>
          <w:p w:rsidR="004005FD" w:rsidRPr="00866AF5" w:rsidDel="00866AF5" w:rsidRDefault="004005FD" w:rsidP="00866AF5">
            <w:pPr>
              <w:pStyle w:val="a6"/>
              <w:numPr>
                <w:ilvl w:val="0"/>
                <w:numId w:val="1"/>
              </w:numPr>
              <w:spacing w:after="200"/>
              <w:ind w:left="0" w:firstLine="709"/>
              <w:contextualSpacing w:val="0"/>
              <w:jc w:val="left"/>
              <w:outlineLvl w:val="0"/>
              <w:rPr>
                <w:del w:id="9919" w:author="Анастасия ." w:date="2023-10-11T17:39:00Z"/>
                <w:rFonts w:ascii="Courier New" w:eastAsiaTheme="minorHAnsi" w:hAnsi="Courier New" w:cs="Courier New"/>
                <w:sz w:val="20"/>
                <w:szCs w:val="20"/>
                <w:lang w:eastAsia="en-US"/>
                <w:rPrChange w:id="9920" w:author="Анастасия ." w:date="2023-10-11T17:39:00Z">
                  <w:rPr>
                    <w:del w:id="9921" w:author="Анастасия ." w:date="2023-10-11T17:39:00Z"/>
                    <w:rFonts w:ascii="Courier New" w:eastAsiaTheme="minorHAnsi" w:hAnsi="Courier New" w:cs="Courier New"/>
                    <w:sz w:val="20"/>
                    <w:szCs w:val="20"/>
                    <w:lang w:val="en-US" w:eastAsia="en-US"/>
                  </w:rPr>
                </w:rPrChange>
              </w:rPr>
              <w:pPrChange w:id="9922" w:author="Анастасия ." w:date="2023-10-11T17:39:00Z">
                <w:pPr>
                  <w:tabs>
                    <w:tab w:val="left" w:pos="1489"/>
                    <w:tab w:val="left" w:pos="1709"/>
                  </w:tabs>
                  <w:ind w:firstLine="0"/>
                  <w:jc w:val="left"/>
                </w:pPr>
              </w:pPrChange>
            </w:pPr>
            <w:del w:id="9923" w:author="Анастасия ." w:date="2023-10-11T17:39:00Z">
              <w:r w:rsidRPr="00866AF5" w:rsidDel="00866AF5">
                <w:rPr>
                  <w:rFonts w:ascii="Courier New" w:eastAsiaTheme="minorHAnsi" w:hAnsi="Courier New" w:cs="Courier New"/>
                  <w:sz w:val="20"/>
                  <w:szCs w:val="20"/>
                  <w:lang w:eastAsia="en-US"/>
                  <w:rPrChange w:id="9924" w:author="Анастасия ." w:date="2023-10-11T17:39:00Z">
                    <w:rPr>
                      <w:rFonts w:ascii="Courier New" w:eastAsiaTheme="minorHAnsi" w:hAnsi="Courier New" w:cs="Courier New"/>
                      <w:sz w:val="20"/>
                      <w:szCs w:val="20"/>
                      <w:lang w:val="en-US" w:eastAsia="en-US"/>
                    </w:rPr>
                  </w:rPrChange>
                </w:rPr>
                <w:delText xml:space="preserve">295: </w:delText>
              </w:r>
              <w:r w:rsidRPr="000975EC" w:rsidDel="00866AF5">
                <w:rPr>
                  <w:rFonts w:ascii="Courier New" w:eastAsiaTheme="minorHAnsi" w:hAnsi="Courier New" w:cs="Courier New"/>
                  <w:sz w:val="20"/>
                  <w:szCs w:val="20"/>
                  <w:lang w:val="en-US" w:eastAsia="en-US"/>
                </w:rPr>
                <w:delText>create</w:delText>
              </w:r>
              <w:r w:rsidRPr="00866AF5" w:rsidDel="00866AF5">
                <w:rPr>
                  <w:rFonts w:ascii="Courier New" w:eastAsiaTheme="minorHAnsi" w:hAnsi="Courier New" w:cs="Courier New"/>
                  <w:sz w:val="20"/>
                  <w:szCs w:val="20"/>
                  <w:lang w:eastAsia="en-US"/>
                  <w:rPrChange w:id="9925" w:author="Анастасия ." w:date="2023-10-11T17:39:00Z">
                    <w:rPr>
                      <w:rFonts w:ascii="Courier New" w:eastAsiaTheme="minorHAnsi" w:hAnsi="Courier New" w:cs="Courier New"/>
                      <w:sz w:val="20"/>
                      <w:szCs w:val="20"/>
                      <w:lang w:val="en-US" w:eastAsia="en-US"/>
                    </w:rPr>
                  </w:rPrChange>
                </w:rPr>
                <w:delText>_</w:delText>
              </w:r>
              <w:r w:rsidRPr="000975EC" w:rsidDel="00866AF5">
                <w:rPr>
                  <w:rFonts w:ascii="Courier New" w:eastAsiaTheme="minorHAnsi" w:hAnsi="Courier New" w:cs="Courier New"/>
                  <w:sz w:val="20"/>
                  <w:szCs w:val="20"/>
                  <w:lang w:val="en-US" w:eastAsia="en-US"/>
                </w:rPr>
                <w:delText>window</w:delText>
              </w:r>
              <w:r w:rsidRPr="00866AF5" w:rsidDel="00866AF5">
                <w:rPr>
                  <w:rFonts w:ascii="Courier New" w:eastAsiaTheme="minorHAnsi" w:hAnsi="Courier New" w:cs="Courier New"/>
                  <w:sz w:val="20"/>
                  <w:szCs w:val="20"/>
                  <w:lang w:eastAsia="en-US"/>
                  <w:rPrChange w:id="9926" w:author="Анастасия ." w:date="2023-10-11T17:39:00Z">
                    <w:rPr>
                      <w:rFonts w:ascii="Courier New" w:eastAsiaTheme="minorHAnsi" w:hAnsi="Courier New" w:cs="Courier New"/>
                      <w:sz w:val="20"/>
                      <w:szCs w:val="20"/>
                      <w:lang w:val="en-US" w:eastAsia="en-US"/>
                    </w:rPr>
                  </w:rPrChange>
                </w:rPr>
                <w:delText>()</w:delText>
              </w:r>
            </w:del>
          </w:p>
        </w:tc>
      </w:tr>
    </w:tbl>
    <w:p w:rsidR="00832950" w:rsidRPr="00866AF5" w:rsidRDefault="00832950" w:rsidP="00866AF5">
      <w:pPr>
        <w:spacing w:after="200"/>
        <w:ind w:firstLine="0"/>
        <w:jc w:val="left"/>
        <w:outlineLvl w:val="0"/>
        <w:rPr>
          <w:rFonts w:eastAsia="Calibri" w:cstheme="majorBidi"/>
          <w:b/>
          <w:sz w:val="24"/>
          <w:szCs w:val="24"/>
          <w:rPrChange w:id="9927" w:author="Анастасия ." w:date="2023-10-11T17:39:00Z">
            <w:rPr>
              <w:rFonts w:eastAsiaTheme="minorHAnsi"/>
              <w:lang w:eastAsia="en-US"/>
            </w:rPr>
          </w:rPrChange>
        </w:rPr>
        <w:pPrChange w:id="9928" w:author="Анастасия ." w:date="2023-10-11T17:39:00Z">
          <w:pPr/>
        </w:pPrChange>
      </w:pPr>
      <w:bookmarkStart w:id="9929" w:name="_GoBack"/>
      <w:bookmarkEnd w:id="9929"/>
    </w:p>
    <w:sectPr w:rsidR="00832950" w:rsidRPr="00866AF5" w:rsidSect="00866AF5">
      <w:pgSz w:w="11906" w:h="16838"/>
      <w:pgMar w:top="1134" w:right="567" w:bottom="1134" w:left="1701" w:header="709" w:footer="709" w:gutter="0"/>
      <w:cols w:space="708"/>
      <w:docGrid w:linePitch="381"/>
      <w:sectPrChange w:id="9930" w:author="Анастасия ." w:date="2023-10-11T17:39:00Z">
        <w:sectPr w:rsidR="00832950" w:rsidRPr="00866AF5" w:rsidSect="00866AF5">
          <w:pgMar w:top="1134" w:right="567" w:bottom="1134" w:left="1701" w:header="709" w:footer="709" w:gutter="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D17" w:rsidRDefault="00A00D17" w:rsidP="00B21B7A">
      <w:pPr>
        <w:spacing w:line="240" w:lineRule="auto"/>
      </w:pPr>
      <w:r>
        <w:separator/>
      </w:r>
    </w:p>
  </w:endnote>
  <w:endnote w:type="continuationSeparator" w:id="0">
    <w:p w:rsidR="00A00D17" w:rsidRDefault="00A00D17" w:rsidP="00B21B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175" w:author="Анастасия ." w:date="2023-05-24T15:50:00Z"/>
  <w:sdt>
    <w:sdtPr>
      <w:id w:val="-2085054376"/>
      <w:docPartObj>
        <w:docPartGallery w:val="Page Numbers (Bottom of Page)"/>
        <w:docPartUnique/>
      </w:docPartObj>
    </w:sdtPr>
    <w:sdtEndPr/>
    <w:sdtContent>
      <w:customXmlInsRangeEnd w:id="175"/>
      <w:p w:rsidR="0078173E" w:rsidRDefault="0078173E">
        <w:pPr>
          <w:pStyle w:val="af6"/>
          <w:ind w:firstLine="0"/>
          <w:jc w:val="center"/>
          <w:rPr>
            <w:ins w:id="176" w:author="Анастасия ." w:date="2023-05-24T15:50:00Z"/>
          </w:rPr>
          <w:pPrChange w:id="177" w:author="Анастасия ." w:date="2023-05-24T15:51:00Z">
            <w:pPr>
              <w:pStyle w:val="af6"/>
              <w:jc w:val="center"/>
            </w:pPr>
          </w:pPrChange>
        </w:pPr>
        <w:ins w:id="178" w:author="Анастасия ." w:date="2023-05-24T15:50:00Z">
          <w:r>
            <w:fldChar w:fldCharType="begin"/>
          </w:r>
          <w:r>
            <w:instrText>PAGE   \* MERGEFORMAT</w:instrText>
          </w:r>
          <w:r>
            <w:fldChar w:fldCharType="separate"/>
          </w:r>
        </w:ins>
        <w:r w:rsidR="00866AF5">
          <w:rPr>
            <w:noProof/>
          </w:rPr>
          <w:t>3</w:t>
        </w:r>
        <w:ins w:id="179" w:author="Анастасия ." w:date="2023-05-24T15:50:00Z">
          <w:r>
            <w:fldChar w:fldCharType="end"/>
          </w:r>
        </w:ins>
      </w:p>
      <w:customXmlInsRangeStart w:id="180" w:author="Анастасия ." w:date="2023-05-24T15:50:00Z"/>
    </w:sdtContent>
  </w:sdt>
  <w:customXmlInsRangeEnd w:id="180"/>
  <w:p w:rsidR="00125E78" w:rsidRDefault="00125E78">
    <w:pPr>
      <w:pStyle w:val="af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629" w:author="Анастасия ." w:date="2023-05-22T16:53:00Z"/>
  <w:sdt>
    <w:sdtPr>
      <w:id w:val="175541063"/>
      <w:docPartObj>
        <w:docPartGallery w:val="Page Numbers (Bottom of Page)"/>
        <w:docPartUnique/>
      </w:docPartObj>
    </w:sdtPr>
    <w:sdtEndPr>
      <w:rPr>
        <w:sz w:val="24"/>
      </w:rPr>
    </w:sdtEndPr>
    <w:sdtContent>
      <w:customXmlInsRangeEnd w:id="629"/>
      <w:p w:rsidR="00125E78" w:rsidRPr="00F54391" w:rsidRDefault="00125E78">
        <w:pPr>
          <w:pStyle w:val="af6"/>
          <w:ind w:firstLine="0"/>
          <w:jc w:val="center"/>
          <w:rPr>
            <w:ins w:id="630" w:author="Анастасия ." w:date="2023-05-22T16:53:00Z"/>
            <w:sz w:val="24"/>
            <w:rPrChange w:id="631" w:author="Анастасия ." w:date="2023-05-22T18:52:00Z">
              <w:rPr>
                <w:ins w:id="632" w:author="Анастасия ." w:date="2023-05-22T16:53:00Z"/>
              </w:rPr>
            </w:rPrChange>
          </w:rPr>
          <w:pPrChange w:id="633" w:author="Анастасия ." w:date="2023-05-22T16:54:00Z">
            <w:pPr>
              <w:pStyle w:val="af6"/>
              <w:jc w:val="center"/>
            </w:pPr>
          </w:pPrChange>
        </w:pPr>
        <w:ins w:id="634" w:author="Анастасия ." w:date="2023-05-22T16:53:00Z">
          <w:r w:rsidRPr="00F54391">
            <w:rPr>
              <w:sz w:val="24"/>
              <w:rPrChange w:id="635" w:author="Анастасия ." w:date="2023-05-22T18:52:00Z">
                <w:rPr/>
              </w:rPrChange>
            </w:rPr>
            <w:fldChar w:fldCharType="begin"/>
          </w:r>
          <w:r w:rsidRPr="00F54391">
            <w:rPr>
              <w:sz w:val="24"/>
              <w:rPrChange w:id="636" w:author="Анастасия ." w:date="2023-05-22T18:52:00Z">
                <w:rPr/>
              </w:rPrChange>
            </w:rPr>
            <w:instrText>PAGE   \* MERGEFORMAT</w:instrText>
          </w:r>
          <w:r w:rsidRPr="00F54391">
            <w:rPr>
              <w:sz w:val="24"/>
              <w:rPrChange w:id="637" w:author="Анастасия ." w:date="2023-05-22T18:52:00Z">
                <w:rPr/>
              </w:rPrChange>
            </w:rPr>
            <w:fldChar w:fldCharType="separate"/>
          </w:r>
        </w:ins>
        <w:r w:rsidR="00866AF5">
          <w:rPr>
            <w:noProof/>
            <w:sz w:val="24"/>
          </w:rPr>
          <w:t>2</w:t>
        </w:r>
        <w:ins w:id="638" w:author="Анастасия ." w:date="2023-05-22T16:53:00Z">
          <w:r w:rsidRPr="00F54391">
            <w:rPr>
              <w:sz w:val="24"/>
              <w:rPrChange w:id="639" w:author="Анастасия ." w:date="2023-05-22T18:52:00Z">
                <w:rPr/>
              </w:rPrChange>
            </w:rPr>
            <w:fldChar w:fldCharType="end"/>
          </w:r>
        </w:ins>
      </w:p>
      <w:customXmlInsRangeStart w:id="640" w:author="Анастасия ." w:date="2023-05-22T16:53:00Z"/>
    </w:sdtContent>
  </w:sdt>
  <w:customXmlInsRangeEnd w:id="640"/>
  <w:p w:rsidR="00125E78" w:rsidRDefault="00125E78">
    <w:pPr>
      <w:pStyle w:val="af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D17" w:rsidRDefault="00A00D17" w:rsidP="00B21B7A">
      <w:pPr>
        <w:spacing w:line="240" w:lineRule="auto"/>
      </w:pPr>
      <w:r>
        <w:separator/>
      </w:r>
    </w:p>
  </w:footnote>
  <w:footnote w:type="continuationSeparator" w:id="0">
    <w:p w:rsidR="00A00D17" w:rsidRDefault="00A00D17" w:rsidP="00B21B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758CE"/>
    <w:multiLevelType w:val="hybridMultilevel"/>
    <w:tmpl w:val="42A053C2"/>
    <w:lvl w:ilvl="0" w:tplc="57E20F46">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nsid w:val="08B6642C"/>
    <w:multiLevelType w:val="hybridMultilevel"/>
    <w:tmpl w:val="89248980"/>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D512032"/>
    <w:multiLevelType w:val="hybridMultilevel"/>
    <w:tmpl w:val="B6B4B15A"/>
    <w:lvl w:ilvl="0" w:tplc="FA645F96">
      <w:start w:val="1"/>
      <w:numFmt w:val="decimal"/>
      <w:lvlText w:val="%1."/>
      <w:lvlJc w:val="left"/>
      <w:pPr>
        <w:ind w:left="2930" w:hanging="1512"/>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F0F5524"/>
    <w:multiLevelType w:val="multilevel"/>
    <w:tmpl w:val="6464CE18"/>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b/>
        <w:sz w:val="32"/>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
    <w:nsid w:val="15B6258A"/>
    <w:multiLevelType w:val="hybridMultilevel"/>
    <w:tmpl w:val="59629F42"/>
    <w:lvl w:ilvl="0" w:tplc="6FA68E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7170891"/>
    <w:multiLevelType w:val="hybridMultilevel"/>
    <w:tmpl w:val="10A6245A"/>
    <w:lvl w:ilvl="0" w:tplc="B950D7D8">
      <w:start w:val="1"/>
      <w:numFmt w:val="decimal"/>
      <w:lvlText w:val="%1."/>
      <w:lvlJc w:val="left"/>
      <w:pPr>
        <w:ind w:left="1717" w:hanging="10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F606596"/>
    <w:multiLevelType w:val="hybridMultilevel"/>
    <w:tmpl w:val="02B2E144"/>
    <w:lvl w:ilvl="0" w:tplc="550C31D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0ED660F"/>
    <w:multiLevelType w:val="hybridMultilevel"/>
    <w:tmpl w:val="FF3A00DA"/>
    <w:lvl w:ilvl="0" w:tplc="AED21BAA">
      <w:start w:val="1"/>
      <w:numFmt w:val="decimal"/>
      <w:lvlText w:val="%1."/>
      <w:lvlJc w:val="left"/>
      <w:pPr>
        <w:ind w:left="1897" w:hanging="118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3D67B11"/>
    <w:multiLevelType w:val="hybridMultilevel"/>
    <w:tmpl w:val="EF80A5A0"/>
    <w:lvl w:ilvl="0" w:tplc="4F8634AA">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76A4490"/>
    <w:multiLevelType w:val="multilevel"/>
    <w:tmpl w:val="F8F20AAA"/>
    <w:lvl w:ilvl="0">
      <w:start w:val="1"/>
      <w:numFmt w:val="bullet"/>
      <w:lvlText w:val=""/>
      <w:lvlJc w:val="left"/>
      <w:pPr>
        <w:ind w:left="0" w:firstLine="709"/>
      </w:pPr>
      <w:rPr>
        <w:rFonts w:ascii="Symbol" w:hAnsi="Symbol" w:hint="default"/>
      </w:rPr>
    </w:lvl>
    <w:lvl w:ilvl="1">
      <w:start w:val="1"/>
      <w:numFmt w:val="bullet"/>
      <w:lvlText w:val="o"/>
      <w:lvlJc w:val="left"/>
      <w:pPr>
        <w:ind w:left="1276" w:firstLine="709"/>
      </w:pPr>
      <w:rPr>
        <w:rFonts w:ascii="Courier New" w:hAnsi="Courier New" w:hint="default"/>
      </w:rPr>
    </w:lvl>
    <w:lvl w:ilvl="2">
      <w:start w:val="1"/>
      <w:numFmt w:val="bullet"/>
      <w:lvlText w:val=""/>
      <w:lvlJc w:val="left"/>
      <w:pPr>
        <w:ind w:left="2552" w:firstLine="709"/>
      </w:pPr>
      <w:rPr>
        <w:rFonts w:ascii="Wingdings" w:hAnsi="Wingdings" w:hint="default"/>
      </w:rPr>
    </w:lvl>
    <w:lvl w:ilvl="3">
      <w:start w:val="1"/>
      <w:numFmt w:val="bullet"/>
      <w:lvlText w:val=""/>
      <w:lvlJc w:val="left"/>
      <w:pPr>
        <w:ind w:left="3828" w:firstLine="709"/>
      </w:pPr>
      <w:rPr>
        <w:rFonts w:ascii="Symbol" w:hAnsi="Symbol" w:hint="default"/>
      </w:rPr>
    </w:lvl>
    <w:lvl w:ilvl="4">
      <w:start w:val="1"/>
      <w:numFmt w:val="bullet"/>
      <w:lvlText w:val="o"/>
      <w:lvlJc w:val="left"/>
      <w:pPr>
        <w:ind w:left="5104" w:firstLine="709"/>
      </w:pPr>
      <w:rPr>
        <w:rFonts w:ascii="Courier New" w:hAnsi="Courier New" w:cs="Courier New" w:hint="default"/>
      </w:rPr>
    </w:lvl>
    <w:lvl w:ilvl="5">
      <w:start w:val="1"/>
      <w:numFmt w:val="bullet"/>
      <w:lvlText w:val=""/>
      <w:lvlJc w:val="left"/>
      <w:pPr>
        <w:ind w:left="6380" w:firstLine="709"/>
      </w:pPr>
      <w:rPr>
        <w:rFonts w:ascii="Wingdings" w:hAnsi="Wingdings" w:hint="default"/>
      </w:rPr>
    </w:lvl>
    <w:lvl w:ilvl="6">
      <w:start w:val="1"/>
      <w:numFmt w:val="bullet"/>
      <w:lvlText w:val=""/>
      <w:lvlJc w:val="left"/>
      <w:pPr>
        <w:ind w:left="7656" w:firstLine="709"/>
      </w:pPr>
      <w:rPr>
        <w:rFonts w:ascii="Symbol" w:hAnsi="Symbol" w:hint="default"/>
      </w:rPr>
    </w:lvl>
    <w:lvl w:ilvl="7">
      <w:start w:val="1"/>
      <w:numFmt w:val="bullet"/>
      <w:lvlText w:val="o"/>
      <w:lvlJc w:val="left"/>
      <w:pPr>
        <w:ind w:left="8932" w:firstLine="709"/>
      </w:pPr>
      <w:rPr>
        <w:rFonts w:ascii="Courier New" w:hAnsi="Courier New" w:cs="Courier New" w:hint="default"/>
      </w:rPr>
    </w:lvl>
    <w:lvl w:ilvl="8">
      <w:start w:val="1"/>
      <w:numFmt w:val="bullet"/>
      <w:lvlText w:val=""/>
      <w:lvlJc w:val="left"/>
      <w:pPr>
        <w:ind w:left="10208" w:firstLine="709"/>
      </w:pPr>
      <w:rPr>
        <w:rFonts w:ascii="Wingdings" w:hAnsi="Wingdings" w:hint="default"/>
      </w:rPr>
    </w:lvl>
  </w:abstractNum>
  <w:abstractNum w:abstractNumId="10">
    <w:nsid w:val="2ABE6EEC"/>
    <w:multiLevelType w:val="hybridMultilevel"/>
    <w:tmpl w:val="277E6114"/>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C7543D9"/>
    <w:multiLevelType w:val="hybridMultilevel"/>
    <w:tmpl w:val="45DA4B32"/>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31C73D0"/>
    <w:multiLevelType w:val="hybridMultilevel"/>
    <w:tmpl w:val="A072D45E"/>
    <w:lvl w:ilvl="0" w:tplc="550C31D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F4A3E50"/>
    <w:multiLevelType w:val="hybridMultilevel"/>
    <w:tmpl w:val="E8129544"/>
    <w:lvl w:ilvl="0" w:tplc="29BA244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4B105FD"/>
    <w:multiLevelType w:val="hybridMultilevel"/>
    <w:tmpl w:val="F7342970"/>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46590397"/>
    <w:multiLevelType w:val="hybridMultilevel"/>
    <w:tmpl w:val="FF169872"/>
    <w:lvl w:ilvl="0" w:tplc="7C902F40">
      <w:start w:val="1"/>
      <w:numFmt w:val="decimal"/>
      <w:lvlText w:val="%1."/>
      <w:lvlJc w:val="left"/>
      <w:pPr>
        <w:tabs>
          <w:tab w:val="num" w:pos="1276"/>
        </w:tabs>
        <w:ind w:left="1276" w:hanging="567"/>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6">
    <w:nsid w:val="49CE1E94"/>
    <w:multiLevelType w:val="hybridMultilevel"/>
    <w:tmpl w:val="59BE56D6"/>
    <w:lvl w:ilvl="0" w:tplc="68B67B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9FC1E6F"/>
    <w:multiLevelType w:val="hybridMultilevel"/>
    <w:tmpl w:val="64E2C798"/>
    <w:lvl w:ilvl="0" w:tplc="CFFED114">
      <w:start w:val="1"/>
      <w:numFmt w:val="decimal"/>
      <w:lvlText w:val="%1."/>
      <w:lvlJc w:val="left"/>
      <w:pPr>
        <w:ind w:left="17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E2B0F0B"/>
    <w:multiLevelType w:val="hybridMultilevel"/>
    <w:tmpl w:val="729A0DDA"/>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4243C95"/>
    <w:multiLevelType w:val="multilevel"/>
    <w:tmpl w:val="0DA8561A"/>
    <w:lvl w:ilvl="0">
      <w:start w:val="1"/>
      <w:numFmt w:val="decimal"/>
      <w:lvlText w:val="%1"/>
      <w:lvlJc w:val="left"/>
      <w:pPr>
        <w:ind w:left="420" w:hanging="420"/>
      </w:pPr>
      <w:rPr>
        <w:rFonts w:hint="default"/>
      </w:rPr>
    </w:lvl>
    <w:lvl w:ilvl="1">
      <w:start w:val="1"/>
      <w:numFmt w:val="decimal"/>
      <w:lvlText w:val="%1.%2"/>
      <w:lvlJc w:val="left"/>
      <w:pPr>
        <w:ind w:left="1789" w:hanging="720"/>
      </w:pPr>
      <w:rPr>
        <w:rFonts w:hint="default"/>
        <w:sz w:val="32"/>
      </w:rPr>
    </w:lvl>
    <w:lvl w:ilvl="2">
      <w:start w:val="1"/>
      <w:numFmt w:val="decimal"/>
      <w:lvlText w:val="%1.%2.%3"/>
      <w:lvlJc w:val="left"/>
      <w:pPr>
        <w:ind w:left="2858" w:hanging="720"/>
      </w:pPr>
      <w:rPr>
        <w:rFonts w:hint="default"/>
        <w:sz w:val="28"/>
      </w:rPr>
    </w:lvl>
    <w:lvl w:ilvl="3">
      <w:start w:val="1"/>
      <w:numFmt w:val="decimal"/>
      <w:lvlText w:val="%1.%2.%3.%4"/>
      <w:lvlJc w:val="left"/>
      <w:pPr>
        <w:ind w:left="4287" w:hanging="1080"/>
      </w:pPr>
      <w:rPr>
        <w:rFonts w:hint="default"/>
        <w:b/>
      </w:rPr>
    </w:lvl>
    <w:lvl w:ilvl="4">
      <w:start w:val="1"/>
      <w:numFmt w:val="decimal"/>
      <w:lvlText w:val="%1.%2.%3.%4.%5"/>
      <w:lvlJc w:val="left"/>
      <w:pPr>
        <w:ind w:left="5716" w:hanging="144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643" w:hanging="2160"/>
      </w:pPr>
      <w:rPr>
        <w:rFonts w:hint="default"/>
      </w:rPr>
    </w:lvl>
    <w:lvl w:ilvl="8">
      <w:start w:val="1"/>
      <w:numFmt w:val="decimal"/>
      <w:lvlText w:val="%1.%2.%3.%4.%5.%6.%7.%8.%9"/>
      <w:lvlJc w:val="left"/>
      <w:pPr>
        <w:ind w:left="10712" w:hanging="2160"/>
      </w:pPr>
      <w:rPr>
        <w:rFonts w:hint="default"/>
      </w:rPr>
    </w:lvl>
  </w:abstractNum>
  <w:abstractNum w:abstractNumId="20">
    <w:nsid w:val="568A223F"/>
    <w:multiLevelType w:val="hybridMultilevel"/>
    <w:tmpl w:val="DCD2F7AE"/>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A604EE8"/>
    <w:multiLevelType w:val="multilevel"/>
    <w:tmpl w:val="8CFC3400"/>
    <w:lvl w:ilvl="0">
      <w:start w:val="1"/>
      <w:numFmt w:val="bullet"/>
      <w:pStyle w:val="2"/>
      <w:lvlText w:val=""/>
      <w:lvlJc w:val="left"/>
      <w:pPr>
        <w:ind w:left="0" w:firstLine="709"/>
      </w:pPr>
      <w:rPr>
        <w:rFonts w:ascii="Symbol" w:hAnsi="Symbol" w:hint="default"/>
      </w:rPr>
    </w:lvl>
    <w:lvl w:ilvl="1">
      <w:start w:val="1"/>
      <w:numFmt w:val="bullet"/>
      <w:lvlText w:val="o"/>
      <w:lvlJc w:val="left"/>
      <w:pPr>
        <w:ind w:left="1276" w:firstLine="709"/>
      </w:pPr>
      <w:rPr>
        <w:rFonts w:ascii="Courier New" w:hAnsi="Courier New" w:hint="default"/>
      </w:rPr>
    </w:lvl>
    <w:lvl w:ilvl="2">
      <w:start w:val="1"/>
      <w:numFmt w:val="bullet"/>
      <w:lvlText w:val=""/>
      <w:lvlJc w:val="left"/>
      <w:pPr>
        <w:ind w:left="2552" w:firstLine="709"/>
      </w:pPr>
      <w:rPr>
        <w:rFonts w:ascii="Wingdings" w:hAnsi="Wingdings" w:hint="default"/>
      </w:rPr>
    </w:lvl>
    <w:lvl w:ilvl="3">
      <w:start w:val="1"/>
      <w:numFmt w:val="bullet"/>
      <w:lvlText w:val=""/>
      <w:lvlJc w:val="left"/>
      <w:pPr>
        <w:ind w:left="3828" w:firstLine="709"/>
      </w:pPr>
      <w:rPr>
        <w:rFonts w:ascii="Symbol" w:hAnsi="Symbol" w:hint="default"/>
      </w:rPr>
    </w:lvl>
    <w:lvl w:ilvl="4">
      <w:start w:val="1"/>
      <w:numFmt w:val="bullet"/>
      <w:lvlText w:val="o"/>
      <w:lvlJc w:val="left"/>
      <w:pPr>
        <w:ind w:left="5104" w:firstLine="709"/>
      </w:pPr>
      <w:rPr>
        <w:rFonts w:ascii="Courier New" w:hAnsi="Courier New" w:cs="Courier New" w:hint="default"/>
      </w:rPr>
    </w:lvl>
    <w:lvl w:ilvl="5">
      <w:start w:val="1"/>
      <w:numFmt w:val="bullet"/>
      <w:lvlText w:val=""/>
      <w:lvlJc w:val="left"/>
      <w:pPr>
        <w:ind w:left="6380" w:firstLine="709"/>
      </w:pPr>
      <w:rPr>
        <w:rFonts w:ascii="Wingdings" w:hAnsi="Wingdings" w:hint="default"/>
      </w:rPr>
    </w:lvl>
    <w:lvl w:ilvl="6">
      <w:start w:val="1"/>
      <w:numFmt w:val="bullet"/>
      <w:lvlText w:val=""/>
      <w:lvlJc w:val="left"/>
      <w:pPr>
        <w:ind w:left="7656" w:firstLine="709"/>
      </w:pPr>
      <w:rPr>
        <w:rFonts w:ascii="Symbol" w:hAnsi="Symbol" w:hint="default"/>
      </w:rPr>
    </w:lvl>
    <w:lvl w:ilvl="7">
      <w:start w:val="1"/>
      <w:numFmt w:val="bullet"/>
      <w:lvlText w:val="o"/>
      <w:lvlJc w:val="left"/>
      <w:pPr>
        <w:ind w:left="8932" w:firstLine="709"/>
      </w:pPr>
      <w:rPr>
        <w:rFonts w:ascii="Courier New" w:hAnsi="Courier New" w:cs="Courier New" w:hint="default"/>
      </w:rPr>
    </w:lvl>
    <w:lvl w:ilvl="8">
      <w:start w:val="1"/>
      <w:numFmt w:val="bullet"/>
      <w:lvlText w:val=""/>
      <w:lvlJc w:val="left"/>
      <w:pPr>
        <w:ind w:left="10208" w:firstLine="709"/>
      </w:pPr>
      <w:rPr>
        <w:rFonts w:ascii="Wingdings" w:hAnsi="Wingdings" w:hint="default"/>
      </w:rPr>
    </w:lvl>
  </w:abstractNum>
  <w:abstractNum w:abstractNumId="22">
    <w:nsid w:val="5CE4564F"/>
    <w:multiLevelType w:val="hybridMultilevel"/>
    <w:tmpl w:val="DC2AED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6D757271"/>
    <w:multiLevelType w:val="hybridMultilevel"/>
    <w:tmpl w:val="71E60A18"/>
    <w:lvl w:ilvl="0" w:tplc="550C31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5">
    <w:nsid w:val="7A69518A"/>
    <w:multiLevelType w:val="multilevel"/>
    <w:tmpl w:val="00BC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9"/>
  </w:num>
  <w:num w:numId="3">
    <w:abstractNumId w:val="25"/>
  </w:num>
  <w:num w:numId="4">
    <w:abstractNumId w:val="2"/>
  </w:num>
  <w:num w:numId="5">
    <w:abstractNumId w:val="12"/>
  </w:num>
  <w:num w:numId="6">
    <w:abstractNumId w:val="6"/>
  </w:num>
  <w:num w:numId="7">
    <w:abstractNumId w:val="20"/>
  </w:num>
  <w:num w:numId="8">
    <w:abstractNumId w:val="14"/>
  </w:num>
  <w:num w:numId="9">
    <w:abstractNumId w:val="23"/>
  </w:num>
  <w:num w:numId="10">
    <w:abstractNumId w:val="18"/>
  </w:num>
  <w:num w:numId="11">
    <w:abstractNumId w:val="11"/>
  </w:num>
  <w:num w:numId="12">
    <w:abstractNumId w:val="7"/>
  </w:num>
  <w:num w:numId="13">
    <w:abstractNumId w:val="10"/>
  </w:num>
  <w:num w:numId="14">
    <w:abstractNumId w:val="21"/>
  </w:num>
  <w:num w:numId="15">
    <w:abstractNumId w:val="9"/>
  </w:num>
  <w:num w:numId="16">
    <w:abstractNumId w:val="13"/>
  </w:num>
  <w:num w:numId="17">
    <w:abstractNumId w:val="5"/>
  </w:num>
  <w:num w:numId="18">
    <w:abstractNumId w:val="16"/>
  </w:num>
  <w:num w:numId="19">
    <w:abstractNumId w:val="4"/>
  </w:num>
  <w:num w:numId="20">
    <w:abstractNumId w:val="0"/>
  </w:num>
  <w:num w:numId="21">
    <w:abstractNumId w:val="17"/>
  </w:num>
  <w:num w:numId="22">
    <w:abstractNumId w:val="24"/>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
  </w:num>
  <w:num w:numId="26">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revisionView w:markup="0"/>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9C4"/>
    <w:rsid w:val="00017476"/>
    <w:rsid w:val="00027767"/>
    <w:rsid w:val="000439B5"/>
    <w:rsid w:val="00050F99"/>
    <w:rsid w:val="0006392C"/>
    <w:rsid w:val="00087F2A"/>
    <w:rsid w:val="0009721A"/>
    <w:rsid w:val="000B1D7F"/>
    <w:rsid w:val="000E09F5"/>
    <w:rsid w:val="00125E78"/>
    <w:rsid w:val="00136186"/>
    <w:rsid w:val="001F0BB9"/>
    <w:rsid w:val="00217134"/>
    <w:rsid w:val="002221EC"/>
    <w:rsid w:val="00252284"/>
    <w:rsid w:val="0027793D"/>
    <w:rsid w:val="002C7FA3"/>
    <w:rsid w:val="002D3CC0"/>
    <w:rsid w:val="002F6630"/>
    <w:rsid w:val="003019C4"/>
    <w:rsid w:val="003455D8"/>
    <w:rsid w:val="00360F68"/>
    <w:rsid w:val="00385C61"/>
    <w:rsid w:val="003A69C5"/>
    <w:rsid w:val="003B558E"/>
    <w:rsid w:val="004005FD"/>
    <w:rsid w:val="00464E2D"/>
    <w:rsid w:val="00465E1C"/>
    <w:rsid w:val="00470787"/>
    <w:rsid w:val="0047639A"/>
    <w:rsid w:val="004E58D4"/>
    <w:rsid w:val="0050583A"/>
    <w:rsid w:val="005251E1"/>
    <w:rsid w:val="00525D7A"/>
    <w:rsid w:val="00541EF6"/>
    <w:rsid w:val="00582D63"/>
    <w:rsid w:val="005E5D0C"/>
    <w:rsid w:val="005F7FD0"/>
    <w:rsid w:val="00606B94"/>
    <w:rsid w:val="00613101"/>
    <w:rsid w:val="00615B29"/>
    <w:rsid w:val="006341EC"/>
    <w:rsid w:val="00662B4E"/>
    <w:rsid w:val="006B2716"/>
    <w:rsid w:val="006D47AC"/>
    <w:rsid w:val="006F4F22"/>
    <w:rsid w:val="00763D7A"/>
    <w:rsid w:val="0078173E"/>
    <w:rsid w:val="00797CA3"/>
    <w:rsid w:val="007A0F48"/>
    <w:rsid w:val="008051BB"/>
    <w:rsid w:val="00805C0E"/>
    <w:rsid w:val="00806464"/>
    <w:rsid w:val="00822797"/>
    <w:rsid w:val="00832950"/>
    <w:rsid w:val="008338B1"/>
    <w:rsid w:val="008574AB"/>
    <w:rsid w:val="00866AF5"/>
    <w:rsid w:val="00913349"/>
    <w:rsid w:val="00913556"/>
    <w:rsid w:val="00915DC4"/>
    <w:rsid w:val="009432CE"/>
    <w:rsid w:val="009B0C1B"/>
    <w:rsid w:val="009C7409"/>
    <w:rsid w:val="009D6EFB"/>
    <w:rsid w:val="00A00D17"/>
    <w:rsid w:val="00A03510"/>
    <w:rsid w:val="00A26664"/>
    <w:rsid w:val="00A44C71"/>
    <w:rsid w:val="00A57F56"/>
    <w:rsid w:val="00A921FB"/>
    <w:rsid w:val="00AE5DD7"/>
    <w:rsid w:val="00B074F0"/>
    <w:rsid w:val="00B21B7A"/>
    <w:rsid w:val="00B40F2C"/>
    <w:rsid w:val="00B662CB"/>
    <w:rsid w:val="00BC5158"/>
    <w:rsid w:val="00C02D45"/>
    <w:rsid w:val="00C42B9B"/>
    <w:rsid w:val="00C5533E"/>
    <w:rsid w:val="00C6281A"/>
    <w:rsid w:val="00C87CAD"/>
    <w:rsid w:val="00CA5B8B"/>
    <w:rsid w:val="00CB5F6F"/>
    <w:rsid w:val="00D01674"/>
    <w:rsid w:val="00D1496A"/>
    <w:rsid w:val="00D2656C"/>
    <w:rsid w:val="00D27476"/>
    <w:rsid w:val="00D57C1D"/>
    <w:rsid w:val="00D76A82"/>
    <w:rsid w:val="00D91FCA"/>
    <w:rsid w:val="00DC0A1A"/>
    <w:rsid w:val="00DD2721"/>
    <w:rsid w:val="00E01BCE"/>
    <w:rsid w:val="00E13F1B"/>
    <w:rsid w:val="00E23033"/>
    <w:rsid w:val="00E245BD"/>
    <w:rsid w:val="00E25BED"/>
    <w:rsid w:val="00E8681F"/>
    <w:rsid w:val="00EB09F7"/>
    <w:rsid w:val="00EC29E1"/>
    <w:rsid w:val="00ED461E"/>
    <w:rsid w:val="00EE69B9"/>
    <w:rsid w:val="00F251B1"/>
    <w:rsid w:val="00F27C79"/>
    <w:rsid w:val="00F51445"/>
    <w:rsid w:val="00F54391"/>
    <w:rsid w:val="00F6631B"/>
    <w:rsid w:val="00F87500"/>
    <w:rsid w:val="00F96332"/>
    <w:rsid w:val="00FA7444"/>
    <w:rsid w:val="00FB4E2D"/>
    <w:rsid w:val="00FD0C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4F22"/>
    <w:rPr>
      <w:rFonts w:ascii="Times New Roman" w:eastAsiaTheme="minorEastAsia" w:hAnsi="Times New Roman"/>
      <w:sz w:val="28"/>
      <w:lang w:eastAsia="ru-RU"/>
    </w:rPr>
  </w:style>
  <w:style w:type="paragraph" w:styleId="1">
    <w:name w:val="heading 1"/>
    <w:basedOn w:val="a"/>
    <w:next w:val="a"/>
    <w:link w:val="10"/>
    <w:autoRedefine/>
    <w:uiPriority w:val="9"/>
    <w:qFormat/>
    <w:rsid w:val="00915DC4"/>
    <w:pPr>
      <w:keepNext/>
      <w:keepLines/>
      <w:spacing w:after="200"/>
      <w:jc w:val="left"/>
      <w:outlineLvl w:val="0"/>
    </w:pPr>
    <w:rPr>
      <w:rFonts w:eastAsiaTheme="majorEastAsia" w:cstheme="majorBidi"/>
      <w:b/>
      <w:bCs/>
      <w:sz w:val="36"/>
      <w:szCs w:val="28"/>
    </w:rPr>
  </w:style>
  <w:style w:type="paragraph" w:styleId="20">
    <w:name w:val="heading 2"/>
    <w:basedOn w:val="a"/>
    <w:next w:val="a"/>
    <w:link w:val="21"/>
    <w:autoRedefine/>
    <w:uiPriority w:val="9"/>
    <w:unhideWhenUsed/>
    <w:qFormat/>
    <w:rsid w:val="002C7FA3"/>
    <w:pPr>
      <w:keepNext/>
      <w:keepLines/>
      <w:tabs>
        <w:tab w:val="left" w:pos="709"/>
      </w:tabs>
      <w:spacing w:before="300" w:after="200"/>
      <w:ind w:firstLine="0"/>
      <w:jc w:val="center"/>
      <w:outlineLvl w:val="1"/>
    </w:pPr>
    <w:rPr>
      <w:rFonts w:eastAsiaTheme="minorHAnsi" w:cstheme="majorBidi"/>
      <w:bCs/>
      <w:szCs w:val="26"/>
      <w:lang w:eastAsia="en-US"/>
    </w:rPr>
  </w:style>
  <w:style w:type="paragraph" w:styleId="3">
    <w:name w:val="heading 3"/>
    <w:basedOn w:val="a"/>
    <w:next w:val="a"/>
    <w:link w:val="30"/>
    <w:autoRedefine/>
    <w:uiPriority w:val="9"/>
    <w:unhideWhenUsed/>
    <w:qFormat/>
    <w:rsid w:val="00915DC4"/>
    <w:pPr>
      <w:keepNext/>
      <w:keepLines/>
      <w:spacing w:before="300" w:after="200"/>
      <w:jc w:val="left"/>
      <w:outlineLvl w:val="2"/>
    </w:pPr>
    <w:rPr>
      <w:rFonts w:eastAsiaTheme="majorEastAsia"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15DC4"/>
    <w:rPr>
      <w:rFonts w:ascii="Times New Roman" w:eastAsiaTheme="majorEastAsia" w:hAnsi="Times New Roman" w:cstheme="majorBidi"/>
      <w:b/>
      <w:bCs/>
      <w:sz w:val="36"/>
      <w:szCs w:val="28"/>
    </w:rPr>
  </w:style>
  <w:style w:type="character" w:customStyle="1" w:styleId="21">
    <w:name w:val="Заголовок 2 Знак"/>
    <w:basedOn w:val="a0"/>
    <w:link w:val="20"/>
    <w:uiPriority w:val="9"/>
    <w:rsid w:val="002C7FA3"/>
    <w:rPr>
      <w:rFonts w:ascii="Times New Roman" w:hAnsi="Times New Roman" w:cstheme="majorBidi"/>
      <w:bCs/>
      <w:sz w:val="28"/>
      <w:szCs w:val="26"/>
    </w:rPr>
  </w:style>
  <w:style w:type="character" w:customStyle="1" w:styleId="30">
    <w:name w:val="Заголовок 3 Знак"/>
    <w:basedOn w:val="a0"/>
    <w:link w:val="3"/>
    <w:uiPriority w:val="9"/>
    <w:rsid w:val="00915DC4"/>
    <w:rPr>
      <w:rFonts w:ascii="Times New Roman" w:eastAsiaTheme="majorEastAsia" w:hAnsi="Times New Roman" w:cstheme="majorBidi"/>
      <w:b/>
      <w:bCs/>
      <w:sz w:val="28"/>
    </w:rPr>
  </w:style>
  <w:style w:type="paragraph" w:styleId="a3">
    <w:name w:val="TOC Heading"/>
    <w:basedOn w:val="1"/>
    <w:next w:val="a"/>
    <w:uiPriority w:val="39"/>
    <w:semiHidden/>
    <w:unhideWhenUsed/>
    <w:qFormat/>
    <w:rsid w:val="003019C4"/>
    <w:pPr>
      <w:spacing w:before="480" w:after="0" w:line="276" w:lineRule="auto"/>
      <w:ind w:firstLine="0"/>
      <w:outlineLvl w:val="9"/>
    </w:pPr>
    <w:rPr>
      <w:rFonts w:asciiTheme="majorHAnsi" w:hAnsiTheme="majorHAnsi"/>
      <w:color w:val="365F91" w:themeColor="accent1" w:themeShade="BF"/>
      <w:sz w:val="28"/>
    </w:rPr>
  </w:style>
  <w:style w:type="paragraph" w:styleId="a4">
    <w:name w:val="Balloon Text"/>
    <w:basedOn w:val="a"/>
    <w:link w:val="a5"/>
    <w:uiPriority w:val="99"/>
    <w:semiHidden/>
    <w:unhideWhenUsed/>
    <w:rsid w:val="003019C4"/>
    <w:pPr>
      <w:spacing w:line="240" w:lineRule="auto"/>
    </w:pPr>
    <w:rPr>
      <w:rFonts w:ascii="Tahoma" w:hAnsi="Tahoma" w:cs="Tahoma"/>
      <w:sz w:val="16"/>
      <w:szCs w:val="16"/>
    </w:rPr>
  </w:style>
  <w:style w:type="character" w:customStyle="1" w:styleId="a5">
    <w:name w:val="Текст выноски Знак"/>
    <w:basedOn w:val="a0"/>
    <w:link w:val="a4"/>
    <w:uiPriority w:val="99"/>
    <w:semiHidden/>
    <w:rsid w:val="003019C4"/>
    <w:rPr>
      <w:rFonts w:ascii="Tahoma" w:eastAsiaTheme="minorEastAsia" w:hAnsi="Tahoma" w:cs="Tahoma"/>
      <w:sz w:val="16"/>
      <w:szCs w:val="16"/>
      <w:lang w:eastAsia="ru-RU"/>
    </w:rPr>
  </w:style>
  <w:style w:type="paragraph" w:styleId="a6">
    <w:name w:val="List Paragraph"/>
    <w:basedOn w:val="a"/>
    <w:uiPriority w:val="34"/>
    <w:qFormat/>
    <w:rsid w:val="003019C4"/>
    <w:pPr>
      <w:ind w:left="720"/>
      <w:contextualSpacing/>
    </w:pPr>
  </w:style>
  <w:style w:type="table" w:customStyle="1" w:styleId="11">
    <w:name w:val="Сетка таблицы1"/>
    <w:basedOn w:val="a1"/>
    <w:next w:val="a7"/>
    <w:uiPriority w:val="59"/>
    <w:rsid w:val="000972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7">
    <w:name w:val="Table Grid"/>
    <w:basedOn w:val="a1"/>
    <w:uiPriority w:val="59"/>
    <w:rsid w:val="000972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endnote text"/>
    <w:basedOn w:val="a"/>
    <w:link w:val="a9"/>
    <w:uiPriority w:val="99"/>
    <w:semiHidden/>
    <w:unhideWhenUsed/>
    <w:rsid w:val="00B21B7A"/>
    <w:pPr>
      <w:spacing w:line="240" w:lineRule="auto"/>
    </w:pPr>
    <w:rPr>
      <w:sz w:val="20"/>
      <w:szCs w:val="20"/>
    </w:rPr>
  </w:style>
  <w:style w:type="character" w:customStyle="1" w:styleId="a9">
    <w:name w:val="Текст концевой сноски Знак"/>
    <w:basedOn w:val="a0"/>
    <w:link w:val="a8"/>
    <w:uiPriority w:val="99"/>
    <w:semiHidden/>
    <w:rsid w:val="00B21B7A"/>
    <w:rPr>
      <w:rFonts w:ascii="Times New Roman" w:eastAsiaTheme="minorEastAsia" w:hAnsi="Times New Roman"/>
      <w:sz w:val="20"/>
      <w:szCs w:val="20"/>
      <w:lang w:eastAsia="ru-RU"/>
    </w:rPr>
  </w:style>
  <w:style w:type="character" w:styleId="aa">
    <w:name w:val="endnote reference"/>
    <w:basedOn w:val="a0"/>
    <w:uiPriority w:val="99"/>
    <w:semiHidden/>
    <w:unhideWhenUsed/>
    <w:rsid w:val="00B21B7A"/>
    <w:rPr>
      <w:vertAlign w:val="superscript"/>
    </w:rPr>
  </w:style>
  <w:style w:type="paragraph" w:customStyle="1" w:styleId="ab">
    <w:name w:val="подписи к рисункам"/>
    <w:basedOn w:val="ac"/>
    <w:qFormat/>
    <w:rsid w:val="000B1D7F"/>
    <w:pPr>
      <w:spacing w:line="240" w:lineRule="auto"/>
      <w:ind w:firstLine="0"/>
      <w:jc w:val="center"/>
    </w:pPr>
    <w:rPr>
      <w:rFonts w:eastAsia="Calibri" w:cs="Times New Roman"/>
      <w:b/>
      <w:sz w:val="24"/>
      <w:lang w:eastAsia="en-US"/>
    </w:rPr>
  </w:style>
  <w:style w:type="paragraph" w:styleId="ac">
    <w:name w:val="Body Text"/>
    <w:basedOn w:val="a"/>
    <w:link w:val="ad"/>
    <w:uiPriority w:val="99"/>
    <w:semiHidden/>
    <w:unhideWhenUsed/>
    <w:rsid w:val="000B1D7F"/>
    <w:pPr>
      <w:spacing w:after="120"/>
    </w:pPr>
  </w:style>
  <w:style w:type="character" w:customStyle="1" w:styleId="ad">
    <w:name w:val="Основной текст Знак"/>
    <w:basedOn w:val="a0"/>
    <w:link w:val="ac"/>
    <w:uiPriority w:val="99"/>
    <w:semiHidden/>
    <w:rsid w:val="000B1D7F"/>
    <w:rPr>
      <w:rFonts w:ascii="Times New Roman" w:eastAsiaTheme="minorEastAsia" w:hAnsi="Times New Roman"/>
      <w:sz w:val="28"/>
      <w:lang w:eastAsia="ru-RU"/>
    </w:rPr>
  </w:style>
  <w:style w:type="paragraph" w:customStyle="1" w:styleId="2">
    <w:name w:val="ВКР Список 2"/>
    <w:basedOn w:val="a"/>
    <w:link w:val="22"/>
    <w:qFormat/>
    <w:rsid w:val="006D47AC"/>
    <w:pPr>
      <w:numPr>
        <w:numId w:val="14"/>
      </w:numPr>
    </w:pPr>
    <w:rPr>
      <w:rFonts w:eastAsia="Times New Roman" w:cs="Times New Roman"/>
      <w:color w:val="000000" w:themeColor="text1"/>
      <w:szCs w:val="28"/>
      <w:lang w:eastAsia="en-US"/>
    </w:rPr>
  </w:style>
  <w:style w:type="character" w:customStyle="1" w:styleId="22">
    <w:name w:val="ВКР Список 2 Знак"/>
    <w:basedOn w:val="a0"/>
    <w:link w:val="2"/>
    <w:rsid w:val="006D47AC"/>
    <w:rPr>
      <w:rFonts w:ascii="Times New Roman" w:eastAsia="Times New Roman" w:hAnsi="Times New Roman" w:cs="Times New Roman"/>
      <w:color w:val="000000" w:themeColor="text1"/>
      <w:sz w:val="28"/>
      <w:szCs w:val="28"/>
    </w:rPr>
  </w:style>
  <w:style w:type="paragraph" w:customStyle="1" w:styleId="ae">
    <w:name w:val="основной текст"/>
    <w:basedOn w:val="af"/>
    <w:qFormat/>
    <w:rsid w:val="00F27C79"/>
    <w:rPr>
      <w:rFonts w:eastAsia="Times New Roman"/>
      <w:sz w:val="28"/>
    </w:rPr>
  </w:style>
  <w:style w:type="paragraph" w:styleId="af">
    <w:name w:val="Normal (Web)"/>
    <w:basedOn w:val="a"/>
    <w:uiPriority w:val="99"/>
    <w:semiHidden/>
    <w:unhideWhenUsed/>
    <w:rsid w:val="00F27C79"/>
    <w:rPr>
      <w:rFonts w:cs="Times New Roman"/>
      <w:sz w:val="24"/>
      <w:szCs w:val="24"/>
    </w:rPr>
  </w:style>
  <w:style w:type="paragraph" w:customStyle="1" w:styleId="af0">
    <w:name w:val="подписи к таблице"/>
    <w:basedOn w:val="ae"/>
    <w:next w:val="ac"/>
    <w:qFormat/>
    <w:rsid w:val="00385C61"/>
    <w:pPr>
      <w:keepNext/>
      <w:widowControl w:val="0"/>
      <w:spacing w:before="120" w:line="240" w:lineRule="auto"/>
      <w:ind w:firstLine="0"/>
      <w:jc w:val="left"/>
    </w:pPr>
    <w:rPr>
      <w:i/>
      <w:sz w:val="24"/>
    </w:rPr>
  </w:style>
  <w:style w:type="paragraph" w:customStyle="1" w:styleId="af1">
    <w:name w:val="Курсач Основной текст"/>
    <w:link w:val="af2"/>
    <w:rsid w:val="00FB4E2D"/>
    <w:pPr>
      <w:spacing w:after="160"/>
    </w:pPr>
    <w:rPr>
      <w:rFonts w:ascii="Times New Roman" w:eastAsia="Times New Roman" w:hAnsi="Times New Roman" w:cs="Times New Roman"/>
      <w:color w:val="000000" w:themeColor="text1"/>
      <w:sz w:val="28"/>
      <w:szCs w:val="28"/>
    </w:rPr>
  </w:style>
  <w:style w:type="character" w:customStyle="1" w:styleId="af2">
    <w:name w:val="Курсач Основной текст Знак"/>
    <w:basedOn w:val="a0"/>
    <w:link w:val="af1"/>
    <w:rsid w:val="00FB4E2D"/>
    <w:rPr>
      <w:rFonts w:ascii="Times New Roman" w:eastAsia="Times New Roman" w:hAnsi="Times New Roman" w:cs="Times New Roman"/>
      <w:color w:val="000000" w:themeColor="text1"/>
      <w:sz w:val="28"/>
      <w:szCs w:val="28"/>
    </w:rPr>
  </w:style>
  <w:style w:type="table" w:customStyle="1" w:styleId="23">
    <w:name w:val="Сетка таблицы2"/>
    <w:basedOn w:val="a1"/>
    <w:next w:val="a7"/>
    <w:uiPriority w:val="59"/>
    <w:rsid w:val="00E25BED"/>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1">
    <w:name w:val="Сетка таблицы3"/>
    <w:basedOn w:val="a1"/>
    <w:next w:val="a7"/>
    <w:uiPriority w:val="59"/>
    <w:rsid w:val="00E25BED"/>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4">
    <w:name w:val="Сетка таблицы4"/>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5">
    <w:name w:val="Сетка таблицы5"/>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6">
    <w:name w:val="Сетка таблицы6"/>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Hyperlink"/>
    <w:basedOn w:val="a0"/>
    <w:uiPriority w:val="99"/>
    <w:unhideWhenUsed/>
    <w:rsid w:val="000439B5"/>
    <w:rPr>
      <w:color w:val="0000FF"/>
      <w:u w:val="single"/>
    </w:rPr>
  </w:style>
  <w:style w:type="paragraph" w:customStyle="1" w:styleId="12">
    <w:name w:val="ВКР 1 Заголовок"/>
    <w:basedOn w:val="a6"/>
    <w:next w:val="af1"/>
    <w:link w:val="13"/>
    <w:qFormat/>
    <w:rsid w:val="000439B5"/>
    <w:pPr>
      <w:keepNext/>
      <w:pageBreakBefore/>
      <w:widowControl w:val="0"/>
      <w:spacing w:after="200"/>
      <w:ind w:left="709" w:firstLine="0"/>
      <w:contextualSpacing w:val="0"/>
      <w:jc w:val="left"/>
      <w:outlineLvl w:val="0"/>
    </w:pPr>
    <w:rPr>
      <w:rFonts w:eastAsia="Times New Roman" w:cs="Times New Roman"/>
      <w:b/>
      <w:caps/>
      <w:sz w:val="36"/>
      <w:szCs w:val="28"/>
      <w:lang w:eastAsia="en-US"/>
    </w:rPr>
  </w:style>
  <w:style w:type="character" w:customStyle="1" w:styleId="13">
    <w:name w:val="ВКР 1 Заголовок Знак"/>
    <w:basedOn w:val="a0"/>
    <w:link w:val="12"/>
    <w:rsid w:val="000439B5"/>
    <w:rPr>
      <w:rFonts w:ascii="Times New Roman" w:eastAsia="Times New Roman" w:hAnsi="Times New Roman" w:cs="Times New Roman"/>
      <w:b/>
      <w:caps/>
      <w:sz w:val="36"/>
      <w:szCs w:val="28"/>
    </w:rPr>
  </w:style>
  <w:style w:type="character" w:customStyle="1" w:styleId="breadcrumbstxt">
    <w:name w:val="breadcrumbs__txt"/>
    <w:basedOn w:val="a0"/>
    <w:rsid w:val="000439B5"/>
  </w:style>
  <w:style w:type="paragraph" w:styleId="14">
    <w:name w:val="toc 1"/>
    <w:basedOn w:val="a"/>
    <w:next w:val="a"/>
    <w:autoRedefine/>
    <w:uiPriority w:val="39"/>
    <w:unhideWhenUsed/>
    <w:rsid w:val="003B558E"/>
    <w:pPr>
      <w:spacing w:after="100"/>
    </w:pPr>
  </w:style>
  <w:style w:type="paragraph" w:styleId="24">
    <w:name w:val="toc 2"/>
    <w:basedOn w:val="a"/>
    <w:next w:val="a"/>
    <w:autoRedefine/>
    <w:uiPriority w:val="39"/>
    <w:unhideWhenUsed/>
    <w:rsid w:val="00C6281A"/>
    <w:pPr>
      <w:tabs>
        <w:tab w:val="left" w:pos="426"/>
        <w:tab w:val="left" w:pos="567"/>
        <w:tab w:val="left" w:pos="851"/>
        <w:tab w:val="left" w:pos="1760"/>
        <w:tab w:val="right" w:leader="dot" w:pos="9628"/>
      </w:tabs>
      <w:ind w:firstLine="0"/>
      <w:pPrChange w:id="0" w:author="Анастасия ." w:date="2023-05-22T15:26:00Z">
        <w:pPr>
          <w:spacing w:after="100" w:line="360" w:lineRule="auto"/>
          <w:ind w:left="280" w:firstLine="709"/>
          <w:jc w:val="both"/>
        </w:pPr>
      </w:pPrChange>
    </w:pPr>
    <w:rPr>
      <w:rPrChange w:id="0" w:author="Анастасия ." w:date="2023-05-22T15:26:00Z">
        <w:rPr>
          <w:rFonts w:eastAsiaTheme="minorEastAsia" w:cstheme="minorBidi"/>
          <w:sz w:val="28"/>
          <w:szCs w:val="22"/>
          <w:lang w:val="ru-RU" w:eastAsia="ru-RU" w:bidi="ar-SA"/>
        </w:rPr>
      </w:rPrChange>
    </w:rPr>
  </w:style>
  <w:style w:type="paragraph" w:styleId="32">
    <w:name w:val="toc 3"/>
    <w:basedOn w:val="a"/>
    <w:next w:val="a"/>
    <w:autoRedefine/>
    <w:uiPriority w:val="39"/>
    <w:unhideWhenUsed/>
    <w:rsid w:val="003B558E"/>
    <w:pPr>
      <w:spacing w:after="100"/>
      <w:ind w:left="560"/>
    </w:pPr>
  </w:style>
  <w:style w:type="table" w:customStyle="1" w:styleId="7">
    <w:name w:val="Сетка таблицы7"/>
    <w:basedOn w:val="a1"/>
    <w:next w:val="a7"/>
    <w:uiPriority w:val="59"/>
    <w:rsid w:val="009432CE"/>
    <w:pPr>
      <w:spacing w:line="240" w:lineRule="auto"/>
      <w:ind w:firstLine="567"/>
    </w:pPr>
    <w:rPr>
      <w:rFonts w:ascii="Times New Roman" w:eastAsiaTheme="minorEastAsia"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xtendedtext-short">
    <w:name w:val="extendedtext-short"/>
    <w:basedOn w:val="a0"/>
    <w:rsid w:val="00806464"/>
  </w:style>
  <w:style w:type="paragraph" w:styleId="af4">
    <w:name w:val="header"/>
    <w:basedOn w:val="a"/>
    <w:link w:val="af5"/>
    <w:uiPriority w:val="99"/>
    <w:unhideWhenUsed/>
    <w:rsid w:val="00470787"/>
    <w:pPr>
      <w:tabs>
        <w:tab w:val="center" w:pos="4677"/>
        <w:tab w:val="right" w:pos="9355"/>
      </w:tabs>
      <w:spacing w:line="240" w:lineRule="auto"/>
    </w:pPr>
  </w:style>
  <w:style w:type="character" w:customStyle="1" w:styleId="af5">
    <w:name w:val="Верхний колонтитул Знак"/>
    <w:basedOn w:val="a0"/>
    <w:link w:val="af4"/>
    <w:uiPriority w:val="99"/>
    <w:rsid w:val="00470787"/>
    <w:rPr>
      <w:rFonts w:ascii="Times New Roman" w:eastAsiaTheme="minorEastAsia" w:hAnsi="Times New Roman"/>
      <w:sz w:val="28"/>
      <w:lang w:eastAsia="ru-RU"/>
    </w:rPr>
  </w:style>
  <w:style w:type="paragraph" w:styleId="af6">
    <w:name w:val="footer"/>
    <w:basedOn w:val="a"/>
    <w:link w:val="af7"/>
    <w:uiPriority w:val="99"/>
    <w:unhideWhenUsed/>
    <w:rsid w:val="00470787"/>
    <w:pPr>
      <w:tabs>
        <w:tab w:val="center" w:pos="4677"/>
        <w:tab w:val="right" w:pos="9355"/>
      </w:tabs>
      <w:spacing w:line="240" w:lineRule="auto"/>
    </w:pPr>
  </w:style>
  <w:style w:type="character" w:customStyle="1" w:styleId="af7">
    <w:name w:val="Нижний колонтитул Знак"/>
    <w:basedOn w:val="a0"/>
    <w:link w:val="af6"/>
    <w:uiPriority w:val="99"/>
    <w:rsid w:val="00470787"/>
    <w:rPr>
      <w:rFonts w:ascii="Times New Roman" w:eastAsiaTheme="minorEastAsia" w:hAnsi="Times New Roman"/>
      <w:sz w:val="28"/>
      <w:lang w:eastAsia="ru-RU"/>
    </w:rPr>
  </w:style>
  <w:style w:type="paragraph" w:styleId="40">
    <w:name w:val="toc 4"/>
    <w:basedOn w:val="a"/>
    <w:next w:val="a"/>
    <w:autoRedefine/>
    <w:uiPriority w:val="39"/>
    <w:unhideWhenUsed/>
    <w:rsid w:val="00D01674"/>
    <w:pPr>
      <w:spacing w:after="100" w:line="276" w:lineRule="auto"/>
      <w:ind w:left="660" w:firstLine="0"/>
      <w:jc w:val="left"/>
    </w:pPr>
    <w:rPr>
      <w:rFonts w:asciiTheme="minorHAnsi" w:hAnsiTheme="minorHAnsi"/>
      <w:sz w:val="22"/>
    </w:rPr>
  </w:style>
  <w:style w:type="paragraph" w:styleId="50">
    <w:name w:val="toc 5"/>
    <w:basedOn w:val="a"/>
    <w:next w:val="a"/>
    <w:autoRedefine/>
    <w:uiPriority w:val="39"/>
    <w:unhideWhenUsed/>
    <w:rsid w:val="00D01674"/>
    <w:pPr>
      <w:spacing w:after="100" w:line="276" w:lineRule="auto"/>
      <w:ind w:left="880" w:firstLine="0"/>
      <w:jc w:val="left"/>
    </w:pPr>
    <w:rPr>
      <w:rFonts w:asciiTheme="minorHAnsi" w:hAnsiTheme="minorHAnsi"/>
      <w:sz w:val="22"/>
    </w:rPr>
  </w:style>
  <w:style w:type="paragraph" w:styleId="60">
    <w:name w:val="toc 6"/>
    <w:basedOn w:val="a"/>
    <w:next w:val="a"/>
    <w:autoRedefine/>
    <w:uiPriority w:val="39"/>
    <w:unhideWhenUsed/>
    <w:rsid w:val="00D01674"/>
    <w:pPr>
      <w:spacing w:after="100" w:line="276" w:lineRule="auto"/>
      <w:ind w:left="1100" w:firstLine="0"/>
      <w:jc w:val="left"/>
    </w:pPr>
    <w:rPr>
      <w:rFonts w:asciiTheme="minorHAnsi" w:hAnsiTheme="minorHAnsi"/>
      <w:sz w:val="22"/>
    </w:rPr>
  </w:style>
  <w:style w:type="paragraph" w:styleId="70">
    <w:name w:val="toc 7"/>
    <w:basedOn w:val="a"/>
    <w:next w:val="a"/>
    <w:autoRedefine/>
    <w:uiPriority w:val="39"/>
    <w:unhideWhenUsed/>
    <w:rsid w:val="00D01674"/>
    <w:pPr>
      <w:spacing w:after="100" w:line="276" w:lineRule="auto"/>
      <w:ind w:left="1320" w:firstLine="0"/>
      <w:jc w:val="left"/>
    </w:pPr>
    <w:rPr>
      <w:rFonts w:asciiTheme="minorHAnsi" w:hAnsiTheme="minorHAnsi"/>
      <w:sz w:val="22"/>
    </w:rPr>
  </w:style>
  <w:style w:type="paragraph" w:styleId="8">
    <w:name w:val="toc 8"/>
    <w:basedOn w:val="a"/>
    <w:next w:val="a"/>
    <w:autoRedefine/>
    <w:uiPriority w:val="39"/>
    <w:unhideWhenUsed/>
    <w:rsid w:val="00D01674"/>
    <w:pPr>
      <w:spacing w:after="100" w:line="276" w:lineRule="auto"/>
      <w:ind w:left="1540" w:firstLine="0"/>
      <w:jc w:val="left"/>
    </w:pPr>
    <w:rPr>
      <w:rFonts w:asciiTheme="minorHAnsi" w:hAnsiTheme="minorHAnsi"/>
      <w:sz w:val="22"/>
    </w:rPr>
  </w:style>
  <w:style w:type="paragraph" w:styleId="9">
    <w:name w:val="toc 9"/>
    <w:basedOn w:val="a"/>
    <w:next w:val="a"/>
    <w:autoRedefine/>
    <w:uiPriority w:val="39"/>
    <w:unhideWhenUsed/>
    <w:rsid w:val="00D01674"/>
    <w:pPr>
      <w:spacing w:after="100" w:line="276" w:lineRule="auto"/>
      <w:ind w:left="1760" w:firstLine="0"/>
      <w:jc w:val="left"/>
    </w:pPr>
    <w:rPr>
      <w:rFonts w:asciiTheme="minorHAnsi" w:hAnsiTheme="minorHAnsi"/>
      <w:sz w:val="22"/>
    </w:rPr>
  </w:style>
  <w:style w:type="table" w:customStyle="1" w:styleId="80">
    <w:name w:val="Сетка таблицы8"/>
    <w:basedOn w:val="a1"/>
    <w:next w:val="a7"/>
    <w:uiPriority w:val="39"/>
    <w:rsid w:val="00A03510"/>
    <w:pPr>
      <w:spacing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4F22"/>
    <w:rPr>
      <w:rFonts w:ascii="Times New Roman" w:eastAsiaTheme="minorEastAsia" w:hAnsi="Times New Roman"/>
      <w:sz w:val="28"/>
      <w:lang w:eastAsia="ru-RU"/>
    </w:rPr>
  </w:style>
  <w:style w:type="paragraph" w:styleId="1">
    <w:name w:val="heading 1"/>
    <w:basedOn w:val="a"/>
    <w:next w:val="a"/>
    <w:link w:val="10"/>
    <w:autoRedefine/>
    <w:uiPriority w:val="9"/>
    <w:qFormat/>
    <w:rsid w:val="00915DC4"/>
    <w:pPr>
      <w:keepNext/>
      <w:keepLines/>
      <w:spacing w:after="200"/>
      <w:jc w:val="left"/>
      <w:outlineLvl w:val="0"/>
    </w:pPr>
    <w:rPr>
      <w:rFonts w:eastAsiaTheme="majorEastAsia" w:cstheme="majorBidi"/>
      <w:b/>
      <w:bCs/>
      <w:sz w:val="36"/>
      <w:szCs w:val="28"/>
    </w:rPr>
  </w:style>
  <w:style w:type="paragraph" w:styleId="20">
    <w:name w:val="heading 2"/>
    <w:basedOn w:val="a"/>
    <w:next w:val="a"/>
    <w:link w:val="21"/>
    <w:autoRedefine/>
    <w:uiPriority w:val="9"/>
    <w:unhideWhenUsed/>
    <w:qFormat/>
    <w:rsid w:val="002C7FA3"/>
    <w:pPr>
      <w:keepNext/>
      <w:keepLines/>
      <w:tabs>
        <w:tab w:val="left" w:pos="709"/>
      </w:tabs>
      <w:spacing w:before="300" w:after="200"/>
      <w:ind w:firstLine="0"/>
      <w:jc w:val="center"/>
      <w:outlineLvl w:val="1"/>
    </w:pPr>
    <w:rPr>
      <w:rFonts w:eastAsiaTheme="minorHAnsi" w:cstheme="majorBidi"/>
      <w:bCs/>
      <w:szCs w:val="26"/>
      <w:lang w:eastAsia="en-US"/>
    </w:rPr>
  </w:style>
  <w:style w:type="paragraph" w:styleId="3">
    <w:name w:val="heading 3"/>
    <w:basedOn w:val="a"/>
    <w:next w:val="a"/>
    <w:link w:val="30"/>
    <w:autoRedefine/>
    <w:uiPriority w:val="9"/>
    <w:unhideWhenUsed/>
    <w:qFormat/>
    <w:rsid w:val="00915DC4"/>
    <w:pPr>
      <w:keepNext/>
      <w:keepLines/>
      <w:spacing w:before="300" w:after="200"/>
      <w:jc w:val="left"/>
      <w:outlineLvl w:val="2"/>
    </w:pPr>
    <w:rPr>
      <w:rFonts w:eastAsiaTheme="majorEastAsia"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15DC4"/>
    <w:rPr>
      <w:rFonts w:ascii="Times New Roman" w:eastAsiaTheme="majorEastAsia" w:hAnsi="Times New Roman" w:cstheme="majorBidi"/>
      <w:b/>
      <w:bCs/>
      <w:sz w:val="36"/>
      <w:szCs w:val="28"/>
    </w:rPr>
  </w:style>
  <w:style w:type="character" w:customStyle="1" w:styleId="21">
    <w:name w:val="Заголовок 2 Знак"/>
    <w:basedOn w:val="a0"/>
    <w:link w:val="20"/>
    <w:uiPriority w:val="9"/>
    <w:rsid w:val="002C7FA3"/>
    <w:rPr>
      <w:rFonts w:ascii="Times New Roman" w:hAnsi="Times New Roman" w:cstheme="majorBidi"/>
      <w:bCs/>
      <w:sz w:val="28"/>
      <w:szCs w:val="26"/>
    </w:rPr>
  </w:style>
  <w:style w:type="character" w:customStyle="1" w:styleId="30">
    <w:name w:val="Заголовок 3 Знак"/>
    <w:basedOn w:val="a0"/>
    <w:link w:val="3"/>
    <w:uiPriority w:val="9"/>
    <w:rsid w:val="00915DC4"/>
    <w:rPr>
      <w:rFonts w:ascii="Times New Roman" w:eastAsiaTheme="majorEastAsia" w:hAnsi="Times New Roman" w:cstheme="majorBidi"/>
      <w:b/>
      <w:bCs/>
      <w:sz w:val="28"/>
    </w:rPr>
  </w:style>
  <w:style w:type="paragraph" w:styleId="a3">
    <w:name w:val="TOC Heading"/>
    <w:basedOn w:val="1"/>
    <w:next w:val="a"/>
    <w:uiPriority w:val="39"/>
    <w:semiHidden/>
    <w:unhideWhenUsed/>
    <w:qFormat/>
    <w:rsid w:val="003019C4"/>
    <w:pPr>
      <w:spacing w:before="480" w:after="0" w:line="276" w:lineRule="auto"/>
      <w:ind w:firstLine="0"/>
      <w:outlineLvl w:val="9"/>
    </w:pPr>
    <w:rPr>
      <w:rFonts w:asciiTheme="majorHAnsi" w:hAnsiTheme="majorHAnsi"/>
      <w:color w:val="365F91" w:themeColor="accent1" w:themeShade="BF"/>
      <w:sz w:val="28"/>
    </w:rPr>
  </w:style>
  <w:style w:type="paragraph" w:styleId="a4">
    <w:name w:val="Balloon Text"/>
    <w:basedOn w:val="a"/>
    <w:link w:val="a5"/>
    <w:uiPriority w:val="99"/>
    <w:semiHidden/>
    <w:unhideWhenUsed/>
    <w:rsid w:val="003019C4"/>
    <w:pPr>
      <w:spacing w:line="240" w:lineRule="auto"/>
    </w:pPr>
    <w:rPr>
      <w:rFonts w:ascii="Tahoma" w:hAnsi="Tahoma" w:cs="Tahoma"/>
      <w:sz w:val="16"/>
      <w:szCs w:val="16"/>
    </w:rPr>
  </w:style>
  <w:style w:type="character" w:customStyle="1" w:styleId="a5">
    <w:name w:val="Текст выноски Знак"/>
    <w:basedOn w:val="a0"/>
    <w:link w:val="a4"/>
    <w:uiPriority w:val="99"/>
    <w:semiHidden/>
    <w:rsid w:val="003019C4"/>
    <w:rPr>
      <w:rFonts w:ascii="Tahoma" w:eastAsiaTheme="minorEastAsia" w:hAnsi="Tahoma" w:cs="Tahoma"/>
      <w:sz w:val="16"/>
      <w:szCs w:val="16"/>
      <w:lang w:eastAsia="ru-RU"/>
    </w:rPr>
  </w:style>
  <w:style w:type="paragraph" w:styleId="a6">
    <w:name w:val="List Paragraph"/>
    <w:basedOn w:val="a"/>
    <w:uiPriority w:val="34"/>
    <w:qFormat/>
    <w:rsid w:val="003019C4"/>
    <w:pPr>
      <w:ind w:left="720"/>
      <w:contextualSpacing/>
    </w:pPr>
  </w:style>
  <w:style w:type="table" w:customStyle="1" w:styleId="11">
    <w:name w:val="Сетка таблицы1"/>
    <w:basedOn w:val="a1"/>
    <w:next w:val="a7"/>
    <w:uiPriority w:val="59"/>
    <w:rsid w:val="000972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7">
    <w:name w:val="Table Grid"/>
    <w:basedOn w:val="a1"/>
    <w:uiPriority w:val="59"/>
    <w:rsid w:val="000972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endnote text"/>
    <w:basedOn w:val="a"/>
    <w:link w:val="a9"/>
    <w:uiPriority w:val="99"/>
    <w:semiHidden/>
    <w:unhideWhenUsed/>
    <w:rsid w:val="00B21B7A"/>
    <w:pPr>
      <w:spacing w:line="240" w:lineRule="auto"/>
    </w:pPr>
    <w:rPr>
      <w:sz w:val="20"/>
      <w:szCs w:val="20"/>
    </w:rPr>
  </w:style>
  <w:style w:type="character" w:customStyle="1" w:styleId="a9">
    <w:name w:val="Текст концевой сноски Знак"/>
    <w:basedOn w:val="a0"/>
    <w:link w:val="a8"/>
    <w:uiPriority w:val="99"/>
    <w:semiHidden/>
    <w:rsid w:val="00B21B7A"/>
    <w:rPr>
      <w:rFonts w:ascii="Times New Roman" w:eastAsiaTheme="minorEastAsia" w:hAnsi="Times New Roman"/>
      <w:sz w:val="20"/>
      <w:szCs w:val="20"/>
      <w:lang w:eastAsia="ru-RU"/>
    </w:rPr>
  </w:style>
  <w:style w:type="character" w:styleId="aa">
    <w:name w:val="endnote reference"/>
    <w:basedOn w:val="a0"/>
    <w:uiPriority w:val="99"/>
    <w:semiHidden/>
    <w:unhideWhenUsed/>
    <w:rsid w:val="00B21B7A"/>
    <w:rPr>
      <w:vertAlign w:val="superscript"/>
    </w:rPr>
  </w:style>
  <w:style w:type="paragraph" w:customStyle="1" w:styleId="ab">
    <w:name w:val="подписи к рисункам"/>
    <w:basedOn w:val="ac"/>
    <w:qFormat/>
    <w:rsid w:val="000B1D7F"/>
    <w:pPr>
      <w:spacing w:line="240" w:lineRule="auto"/>
      <w:ind w:firstLine="0"/>
      <w:jc w:val="center"/>
    </w:pPr>
    <w:rPr>
      <w:rFonts w:eastAsia="Calibri" w:cs="Times New Roman"/>
      <w:b/>
      <w:sz w:val="24"/>
      <w:lang w:eastAsia="en-US"/>
    </w:rPr>
  </w:style>
  <w:style w:type="paragraph" w:styleId="ac">
    <w:name w:val="Body Text"/>
    <w:basedOn w:val="a"/>
    <w:link w:val="ad"/>
    <w:uiPriority w:val="99"/>
    <w:semiHidden/>
    <w:unhideWhenUsed/>
    <w:rsid w:val="000B1D7F"/>
    <w:pPr>
      <w:spacing w:after="120"/>
    </w:pPr>
  </w:style>
  <w:style w:type="character" w:customStyle="1" w:styleId="ad">
    <w:name w:val="Основной текст Знак"/>
    <w:basedOn w:val="a0"/>
    <w:link w:val="ac"/>
    <w:uiPriority w:val="99"/>
    <w:semiHidden/>
    <w:rsid w:val="000B1D7F"/>
    <w:rPr>
      <w:rFonts w:ascii="Times New Roman" w:eastAsiaTheme="minorEastAsia" w:hAnsi="Times New Roman"/>
      <w:sz w:val="28"/>
      <w:lang w:eastAsia="ru-RU"/>
    </w:rPr>
  </w:style>
  <w:style w:type="paragraph" w:customStyle="1" w:styleId="2">
    <w:name w:val="ВКР Список 2"/>
    <w:basedOn w:val="a"/>
    <w:link w:val="22"/>
    <w:qFormat/>
    <w:rsid w:val="006D47AC"/>
    <w:pPr>
      <w:numPr>
        <w:numId w:val="14"/>
      </w:numPr>
    </w:pPr>
    <w:rPr>
      <w:rFonts w:eastAsia="Times New Roman" w:cs="Times New Roman"/>
      <w:color w:val="000000" w:themeColor="text1"/>
      <w:szCs w:val="28"/>
      <w:lang w:eastAsia="en-US"/>
    </w:rPr>
  </w:style>
  <w:style w:type="character" w:customStyle="1" w:styleId="22">
    <w:name w:val="ВКР Список 2 Знак"/>
    <w:basedOn w:val="a0"/>
    <w:link w:val="2"/>
    <w:rsid w:val="006D47AC"/>
    <w:rPr>
      <w:rFonts w:ascii="Times New Roman" w:eastAsia="Times New Roman" w:hAnsi="Times New Roman" w:cs="Times New Roman"/>
      <w:color w:val="000000" w:themeColor="text1"/>
      <w:sz w:val="28"/>
      <w:szCs w:val="28"/>
    </w:rPr>
  </w:style>
  <w:style w:type="paragraph" w:customStyle="1" w:styleId="ae">
    <w:name w:val="основной текст"/>
    <w:basedOn w:val="af"/>
    <w:qFormat/>
    <w:rsid w:val="00F27C79"/>
    <w:rPr>
      <w:rFonts w:eastAsia="Times New Roman"/>
      <w:sz w:val="28"/>
    </w:rPr>
  </w:style>
  <w:style w:type="paragraph" w:styleId="af">
    <w:name w:val="Normal (Web)"/>
    <w:basedOn w:val="a"/>
    <w:uiPriority w:val="99"/>
    <w:semiHidden/>
    <w:unhideWhenUsed/>
    <w:rsid w:val="00F27C79"/>
    <w:rPr>
      <w:rFonts w:cs="Times New Roman"/>
      <w:sz w:val="24"/>
      <w:szCs w:val="24"/>
    </w:rPr>
  </w:style>
  <w:style w:type="paragraph" w:customStyle="1" w:styleId="af0">
    <w:name w:val="подписи к таблице"/>
    <w:basedOn w:val="ae"/>
    <w:next w:val="ac"/>
    <w:qFormat/>
    <w:rsid w:val="00385C61"/>
    <w:pPr>
      <w:keepNext/>
      <w:widowControl w:val="0"/>
      <w:spacing w:before="120" w:line="240" w:lineRule="auto"/>
      <w:ind w:firstLine="0"/>
      <w:jc w:val="left"/>
    </w:pPr>
    <w:rPr>
      <w:i/>
      <w:sz w:val="24"/>
    </w:rPr>
  </w:style>
  <w:style w:type="paragraph" w:customStyle="1" w:styleId="af1">
    <w:name w:val="Курсач Основной текст"/>
    <w:link w:val="af2"/>
    <w:rsid w:val="00FB4E2D"/>
    <w:pPr>
      <w:spacing w:after="160"/>
    </w:pPr>
    <w:rPr>
      <w:rFonts w:ascii="Times New Roman" w:eastAsia="Times New Roman" w:hAnsi="Times New Roman" w:cs="Times New Roman"/>
      <w:color w:val="000000" w:themeColor="text1"/>
      <w:sz w:val="28"/>
      <w:szCs w:val="28"/>
    </w:rPr>
  </w:style>
  <w:style w:type="character" w:customStyle="1" w:styleId="af2">
    <w:name w:val="Курсач Основной текст Знак"/>
    <w:basedOn w:val="a0"/>
    <w:link w:val="af1"/>
    <w:rsid w:val="00FB4E2D"/>
    <w:rPr>
      <w:rFonts w:ascii="Times New Roman" w:eastAsia="Times New Roman" w:hAnsi="Times New Roman" w:cs="Times New Roman"/>
      <w:color w:val="000000" w:themeColor="text1"/>
      <w:sz w:val="28"/>
      <w:szCs w:val="28"/>
    </w:rPr>
  </w:style>
  <w:style w:type="table" w:customStyle="1" w:styleId="23">
    <w:name w:val="Сетка таблицы2"/>
    <w:basedOn w:val="a1"/>
    <w:next w:val="a7"/>
    <w:uiPriority w:val="59"/>
    <w:rsid w:val="00E25BED"/>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1">
    <w:name w:val="Сетка таблицы3"/>
    <w:basedOn w:val="a1"/>
    <w:next w:val="a7"/>
    <w:uiPriority w:val="59"/>
    <w:rsid w:val="00E25BED"/>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4">
    <w:name w:val="Сетка таблицы4"/>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5">
    <w:name w:val="Сетка таблицы5"/>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6">
    <w:name w:val="Сетка таблицы6"/>
    <w:basedOn w:val="a1"/>
    <w:next w:val="a7"/>
    <w:uiPriority w:val="59"/>
    <w:rsid w:val="00615B29"/>
    <w:pPr>
      <w:spacing w:line="240" w:lineRule="auto"/>
      <w:ind w:left="142" w:right="142" w:firstLine="0"/>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Hyperlink"/>
    <w:basedOn w:val="a0"/>
    <w:uiPriority w:val="99"/>
    <w:unhideWhenUsed/>
    <w:rsid w:val="000439B5"/>
    <w:rPr>
      <w:color w:val="0000FF"/>
      <w:u w:val="single"/>
    </w:rPr>
  </w:style>
  <w:style w:type="paragraph" w:customStyle="1" w:styleId="12">
    <w:name w:val="ВКР 1 Заголовок"/>
    <w:basedOn w:val="a6"/>
    <w:next w:val="af1"/>
    <w:link w:val="13"/>
    <w:qFormat/>
    <w:rsid w:val="000439B5"/>
    <w:pPr>
      <w:keepNext/>
      <w:pageBreakBefore/>
      <w:widowControl w:val="0"/>
      <w:spacing w:after="200"/>
      <w:ind w:left="709" w:firstLine="0"/>
      <w:contextualSpacing w:val="0"/>
      <w:jc w:val="left"/>
      <w:outlineLvl w:val="0"/>
    </w:pPr>
    <w:rPr>
      <w:rFonts w:eastAsia="Times New Roman" w:cs="Times New Roman"/>
      <w:b/>
      <w:caps/>
      <w:sz w:val="36"/>
      <w:szCs w:val="28"/>
      <w:lang w:eastAsia="en-US"/>
    </w:rPr>
  </w:style>
  <w:style w:type="character" w:customStyle="1" w:styleId="13">
    <w:name w:val="ВКР 1 Заголовок Знак"/>
    <w:basedOn w:val="a0"/>
    <w:link w:val="12"/>
    <w:rsid w:val="000439B5"/>
    <w:rPr>
      <w:rFonts w:ascii="Times New Roman" w:eastAsia="Times New Roman" w:hAnsi="Times New Roman" w:cs="Times New Roman"/>
      <w:b/>
      <w:caps/>
      <w:sz w:val="36"/>
      <w:szCs w:val="28"/>
    </w:rPr>
  </w:style>
  <w:style w:type="character" w:customStyle="1" w:styleId="breadcrumbstxt">
    <w:name w:val="breadcrumbs__txt"/>
    <w:basedOn w:val="a0"/>
    <w:rsid w:val="000439B5"/>
  </w:style>
  <w:style w:type="paragraph" w:styleId="14">
    <w:name w:val="toc 1"/>
    <w:basedOn w:val="a"/>
    <w:next w:val="a"/>
    <w:autoRedefine/>
    <w:uiPriority w:val="39"/>
    <w:unhideWhenUsed/>
    <w:rsid w:val="003B558E"/>
    <w:pPr>
      <w:spacing w:after="100"/>
    </w:pPr>
  </w:style>
  <w:style w:type="paragraph" w:styleId="24">
    <w:name w:val="toc 2"/>
    <w:basedOn w:val="a"/>
    <w:next w:val="a"/>
    <w:autoRedefine/>
    <w:uiPriority w:val="39"/>
    <w:unhideWhenUsed/>
    <w:rsid w:val="00C6281A"/>
    <w:pPr>
      <w:tabs>
        <w:tab w:val="left" w:pos="426"/>
        <w:tab w:val="left" w:pos="567"/>
        <w:tab w:val="left" w:pos="851"/>
        <w:tab w:val="left" w:pos="1760"/>
        <w:tab w:val="right" w:leader="dot" w:pos="9628"/>
      </w:tabs>
      <w:ind w:firstLine="0"/>
      <w:pPrChange w:id="1" w:author="Анастасия ." w:date="2023-05-22T15:26:00Z">
        <w:pPr>
          <w:spacing w:after="100" w:line="360" w:lineRule="auto"/>
          <w:ind w:left="280" w:firstLine="709"/>
          <w:jc w:val="both"/>
        </w:pPr>
      </w:pPrChange>
    </w:pPr>
    <w:rPr>
      <w:rPrChange w:id="1" w:author="Анастасия ." w:date="2023-05-22T15:26:00Z">
        <w:rPr>
          <w:rFonts w:eastAsiaTheme="minorEastAsia" w:cstheme="minorBidi"/>
          <w:sz w:val="28"/>
          <w:szCs w:val="22"/>
          <w:lang w:val="ru-RU" w:eastAsia="ru-RU" w:bidi="ar-SA"/>
        </w:rPr>
      </w:rPrChange>
    </w:rPr>
  </w:style>
  <w:style w:type="paragraph" w:styleId="32">
    <w:name w:val="toc 3"/>
    <w:basedOn w:val="a"/>
    <w:next w:val="a"/>
    <w:autoRedefine/>
    <w:uiPriority w:val="39"/>
    <w:unhideWhenUsed/>
    <w:rsid w:val="003B558E"/>
    <w:pPr>
      <w:spacing w:after="100"/>
      <w:ind w:left="560"/>
    </w:pPr>
  </w:style>
  <w:style w:type="table" w:customStyle="1" w:styleId="7">
    <w:name w:val="Сетка таблицы7"/>
    <w:basedOn w:val="a1"/>
    <w:next w:val="a7"/>
    <w:uiPriority w:val="59"/>
    <w:rsid w:val="009432CE"/>
    <w:pPr>
      <w:spacing w:line="240" w:lineRule="auto"/>
      <w:ind w:firstLine="567"/>
    </w:pPr>
    <w:rPr>
      <w:rFonts w:ascii="Times New Roman" w:eastAsiaTheme="minorEastAsia" w:hAnsi="Times New Roman" w:cs="Times New Roman"/>
      <w:sz w:val="28"/>
      <w:szCs w:val="28"/>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xtendedtext-short">
    <w:name w:val="extendedtext-short"/>
    <w:basedOn w:val="a0"/>
    <w:rsid w:val="00806464"/>
  </w:style>
  <w:style w:type="paragraph" w:styleId="af4">
    <w:name w:val="header"/>
    <w:basedOn w:val="a"/>
    <w:link w:val="af5"/>
    <w:uiPriority w:val="99"/>
    <w:unhideWhenUsed/>
    <w:rsid w:val="00470787"/>
    <w:pPr>
      <w:tabs>
        <w:tab w:val="center" w:pos="4677"/>
        <w:tab w:val="right" w:pos="9355"/>
      </w:tabs>
      <w:spacing w:line="240" w:lineRule="auto"/>
    </w:pPr>
  </w:style>
  <w:style w:type="character" w:customStyle="1" w:styleId="af5">
    <w:name w:val="Верхний колонтитул Знак"/>
    <w:basedOn w:val="a0"/>
    <w:link w:val="af4"/>
    <w:uiPriority w:val="99"/>
    <w:rsid w:val="00470787"/>
    <w:rPr>
      <w:rFonts w:ascii="Times New Roman" w:eastAsiaTheme="minorEastAsia" w:hAnsi="Times New Roman"/>
      <w:sz w:val="28"/>
      <w:lang w:eastAsia="ru-RU"/>
    </w:rPr>
  </w:style>
  <w:style w:type="paragraph" w:styleId="af6">
    <w:name w:val="footer"/>
    <w:basedOn w:val="a"/>
    <w:link w:val="af7"/>
    <w:uiPriority w:val="99"/>
    <w:unhideWhenUsed/>
    <w:rsid w:val="00470787"/>
    <w:pPr>
      <w:tabs>
        <w:tab w:val="center" w:pos="4677"/>
        <w:tab w:val="right" w:pos="9355"/>
      </w:tabs>
      <w:spacing w:line="240" w:lineRule="auto"/>
    </w:pPr>
  </w:style>
  <w:style w:type="character" w:customStyle="1" w:styleId="af7">
    <w:name w:val="Нижний колонтитул Знак"/>
    <w:basedOn w:val="a0"/>
    <w:link w:val="af6"/>
    <w:uiPriority w:val="99"/>
    <w:rsid w:val="00470787"/>
    <w:rPr>
      <w:rFonts w:ascii="Times New Roman" w:eastAsiaTheme="minorEastAsia" w:hAnsi="Times New Roman"/>
      <w:sz w:val="28"/>
      <w:lang w:eastAsia="ru-RU"/>
    </w:rPr>
  </w:style>
  <w:style w:type="paragraph" w:styleId="40">
    <w:name w:val="toc 4"/>
    <w:basedOn w:val="a"/>
    <w:next w:val="a"/>
    <w:autoRedefine/>
    <w:uiPriority w:val="39"/>
    <w:unhideWhenUsed/>
    <w:rsid w:val="00D01674"/>
    <w:pPr>
      <w:spacing w:after="100" w:line="276" w:lineRule="auto"/>
      <w:ind w:left="660" w:firstLine="0"/>
      <w:jc w:val="left"/>
    </w:pPr>
    <w:rPr>
      <w:rFonts w:asciiTheme="minorHAnsi" w:hAnsiTheme="minorHAnsi"/>
      <w:sz w:val="22"/>
    </w:rPr>
  </w:style>
  <w:style w:type="paragraph" w:styleId="50">
    <w:name w:val="toc 5"/>
    <w:basedOn w:val="a"/>
    <w:next w:val="a"/>
    <w:autoRedefine/>
    <w:uiPriority w:val="39"/>
    <w:unhideWhenUsed/>
    <w:rsid w:val="00D01674"/>
    <w:pPr>
      <w:spacing w:after="100" w:line="276" w:lineRule="auto"/>
      <w:ind w:left="880" w:firstLine="0"/>
      <w:jc w:val="left"/>
    </w:pPr>
    <w:rPr>
      <w:rFonts w:asciiTheme="minorHAnsi" w:hAnsiTheme="minorHAnsi"/>
      <w:sz w:val="22"/>
    </w:rPr>
  </w:style>
  <w:style w:type="paragraph" w:styleId="60">
    <w:name w:val="toc 6"/>
    <w:basedOn w:val="a"/>
    <w:next w:val="a"/>
    <w:autoRedefine/>
    <w:uiPriority w:val="39"/>
    <w:unhideWhenUsed/>
    <w:rsid w:val="00D01674"/>
    <w:pPr>
      <w:spacing w:after="100" w:line="276" w:lineRule="auto"/>
      <w:ind w:left="1100" w:firstLine="0"/>
      <w:jc w:val="left"/>
    </w:pPr>
    <w:rPr>
      <w:rFonts w:asciiTheme="minorHAnsi" w:hAnsiTheme="minorHAnsi"/>
      <w:sz w:val="22"/>
    </w:rPr>
  </w:style>
  <w:style w:type="paragraph" w:styleId="70">
    <w:name w:val="toc 7"/>
    <w:basedOn w:val="a"/>
    <w:next w:val="a"/>
    <w:autoRedefine/>
    <w:uiPriority w:val="39"/>
    <w:unhideWhenUsed/>
    <w:rsid w:val="00D01674"/>
    <w:pPr>
      <w:spacing w:after="100" w:line="276" w:lineRule="auto"/>
      <w:ind w:left="1320" w:firstLine="0"/>
      <w:jc w:val="left"/>
    </w:pPr>
    <w:rPr>
      <w:rFonts w:asciiTheme="minorHAnsi" w:hAnsiTheme="minorHAnsi"/>
      <w:sz w:val="22"/>
    </w:rPr>
  </w:style>
  <w:style w:type="paragraph" w:styleId="8">
    <w:name w:val="toc 8"/>
    <w:basedOn w:val="a"/>
    <w:next w:val="a"/>
    <w:autoRedefine/>
    <w:uiPriority w:val="39"/>
    <w:unhideWhenUsed/>
    <w:rsid w:val="00D01674"/>
    <w:pPr>
      <w:spacing w:after="100" w:line="276" w:lineRule="auto"/>
      <w:ind w:left="1540" w:firstLine="0"/>
      <w:jc w:val="left"/>
    </w:pPr>
    <w:rPr>
      <w:rFonts w:asciiTheme="minorHAnsi" w:hAnsiTheme="minorHAnsi"/>
      <w:sz w:val="22"/>
    </w:rPr>
  </w:style>
  <w:style w:type="paragraph" w:styleId="9">
    <w:name w:val="toc 9"/>
    <w:basedOn w:val="a"/>
    <w:next w:val="a"/>
    <w:autoRedefine/>
    <w:uiPriority w:val="39"/>
    <w:unhideWhenUsed/>
    <w:rsid w:val="00D01674"/>
    <w:pPr>
      <w:spacing w:after="100" w:line="276" w:lineRule="auto"/>
      <w:ind w:left="1760" w:firstLine="0"/>
      <w:jc w:val="left"/>
    </w:pPr>
    <w:rPr>
      <w:rFonts w:asciiTheme="minorHAnsi" w:hAnsiTheme="minorHAnsi"/>
      <w:sz w:val="22"/>
    </w:rPr>
  </w:style>
  <w:style w:type="table" w:customStyle="1" w:styleId="80">
    <w:name w:val="Сетка таблицы8"/>
    <w:basedOn w:val="a1"/>
    <w:next w:val="a7"/>
    <w:uiPriority w:val="39"/>
    <w:rsid w:val="00A03510"/>
    <w:pPr>
      <w:spacing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emf"/><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1FCC2-DFC6-466E-999B-818D84CE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20242</Words>
  <Characters>115383</Characters>
  <Application>Microsoft Office Word</Application>
  <DocSecurity>0</DocSecurity>
  <Lines>961</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135355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Анастасия .</dc:creator>
  <cp:lastModifiedBy>Анастасия .</cp:lastModifiedBy>
  <cp:revision>2</cp:revision>
  <cp:lastPrinted>2023-05-23T09:13:00Z</cp:lastPrinted>
  <dcterms:created xsi:type="dcterms:W3CDTF">2023-10-11T14:40:00Z</dcterms:created>
  <dcterms:modified xsi:type="dcterms:W3CDTF">2023-10-11T14:40:00Z</dcterms:modified>
</cp:coreProperties>
</file>